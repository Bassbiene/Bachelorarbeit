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FB43AC" w14:textId="77777777" w:rsidR="00B92D8A" w:rsidRPr="007C45C9" w:rsidRDefault="00755666" w:rsidP="00937F6A">
      <w:pPr>
        <w:jc w:val="center"/>
        <w:rPr>
          <w:sz w:val="36"/>
          <w:szCs w:val="36"/>
        </w:rPr>
      </w:pPr>
      <w:r w:rsidRPr="007C45C9">
        <w:rPr>
          <w:sz w:val="36"/>
          <w:szCs w:val="36"/>
        </w:rPr>
        <w:t>Berufsakademie Sachsen</w:t>
      </w:r>
    </w:p>
    <w:p w14:paraId="68601452" w14:textId="77777777" w:rsidR="00755666" w:rsidRPr="007C45C9" w:rsidRDefault="00755666" w:rsidP="00937F6A">
      <w:pPr>
        <w:jc w:val="center"/>
        <w:rPr>
          <w:sz w:val="36"/>
          <w:szCs w:val="36"/>
        </w:rPr>
      </w:pPr>
      <w:r w:rsidRPr="007C45C9">
        <w:rPr>
          <w:sz w:val="36"/>
          <w:szCs w:val="36"/>
        </w:rPr>
        <w:t>Staatliche Studienakademie Leipzig</w:t>
      </w:r>
    </w:p>
    <w:p w14:paraId="48F86AC6" w14:textId="77777777" w:rsidR="00755666" w:rsidRPr="007C45C9" w:rsidRDefault="00755666" w:rsidP="00937F6A">
      <w:pPr>
        <w:jc w:val="center"/>
        <w:rPr>
          <w:sz w:val="36"/>
          <w:szCs w:val="36"/>
        </w:rPr>
      </w:pPr>
    </w:p>
    <w:p w14:paraId="7D2517BA" w14:textId="45DA80EB" w:rsidR="00755666" w:rsidRPr="007C45C9" w:rsidRDefault="009D3FFF" w:rsidP="00937F6A">
      <w:pPr>
        <w:jc w:val="center"/>
        <w:rPr>
          <w:sz w:val="36"/>
          <w:szCs w:val="36"/>
        </w:rPr>
      </w:pPr>
      <w:r w:rsidRPr="007C45C9">
        <w:rPr>
          <w:sz w:val="36"/>
          <w:szCs w:val="36"/>
        </w:rPr>
        <w:t xml:space="preserve">Evaluierung der </w:t>
      </w:r>
      <w:r w:rsidR="00A94BB3" w:rsidRPr="007C45C9">
        <w:rPr>
          <w:sz w:val="36"/>
          <w:szCs w:val="36"/>
        </w:rPr>
        <w:t>SAP Cloud Platform</w:t>
      </w:r>
      <w:r w:rsidRPr="007C45C9">
        <w:rPr>
          <w:sz w:val="36"/>
          <w:szCs w:val="36"/>
        </w:rPr>
        <w:t xml:space="preserve"> für die Entwic</w:t>
      </w:r>
      <w:r w:rsidR="00EF0178" w:rsidRPr="007C45C9">
        <w:rPr>
          <w:sz w:val="36"/>
          <w:szCs w:val="36"/>
        </w:rPr>
        <w:t>k</w:t>
      </w:r>
      <w:r w:rsidRPr="007C45C9">
        <w:rPr>
          <w:sz w:val="36"/>
          <w:szCs w:val="36"/>
        </w:rPr>
        <w:t xml:space="preserve">lung und Anwendung </w:t>
      </w:r>
      <w:del w:id="0" w:author="Lippmann, Daniel, NMU-CT" w:date="2018-07-06T08:52:00Z">
        <w:r w:rsidR="001909C8" w:rsidRPr="007C45C9" w:rsidDel="00595E85">
          <w:rPr>
            <w:sz w:val="36"/>
            <w:szCs w:val="36"/>
          </w:rPr>
          <w:delText>(</w:delText>
        </w:r>
      </w:del>
      <w:r w:rsidRPr="007C45C9">
        <w:rPr>
          <w:sz w:val="36"/>
          <w:szCs w:val="36"/>
        </w:rPr>
        <w:t>energiewirtschaftlicher</w:t>
      </w:r>
      <w:del w:id="1" w:author="Lippmann, Daniel, NMU-CT" w:date="2018-07-06T08:52:00Z">
        <w:r w:rsidR="001909C8" w:rsidRPr="007C45C9" w:rsidDel="00595E85">
          <w:rPr>
            <w:sz w:val="36"/>
            <w:szCs w:val="36"/>
          </w:rPr>
          <w:delText>)</w:delText>
        </w:r>
        <w:r w:rsidRPr="007C45C9" w:rsidDel="00595E85">
          <w:rPr>
            <w:sz w:val="36"/>
            <w:szCs w:val="36"/>
          </w:rPr>
          <w:delText xml:space="preserve"> </w:delText>
        </w:r>
      </w:del>
      <w:r w:rsidR="00EF0178" w:rsidRPr="007C45C9">
        <w:rPr>
          <w:sz w:val="36"/>
          <w:szCs w:val="36"/>
        </w:rPr>
        <w:t>Funktionen</w:t>
      </w:r>
      <w:r w:rsidR="00AF393D" w:rsidRPr="007C45C9">
        <w:rPr>
          <w:sz w:val="36"/>
          <w:szCs w:val="36"/>
        </w:rPr>
        <w:t xml:space="preserve"> (Apps)</w:t>
      </w:r>
      <w:r w:rsidR="00EF0178" w:rsidRPr="007C45C9">
        <w:rPr>
          <w:sz w:val="36"/>
          <w:szCs w:val="36"/>
        </w:rPr>
        <w:t xml:space="preserve"> am Beispiel einer selbst entwickelten Funktion</w:t>
      </w:r>
    </w:p>
    <w:p w14:paraId="130C26B2" w14:textId="77777777" w:rsidR="00334A19" w:rsidRPr="007C45C9" w:rsidRDefault="00334A19" w:rsidP="00BE4972">
      <w:pPr>
        <w:pStyle w:val="FlietextersterAbsatz"/>
        <w:rPr>
          <w:noProof w:val="0"/>
        </w:rPr>
      </w:pPr>
    </w:p>
    <w:p w14:paraId="54353256" w14:textId="77777777" w:rsidR="00B92D8A" w:rsidRPr="007C45C9" w:rsidRDefault="004C2BDC" w:rsidP="00937F6A">
      <w:pPr>
        <w:jc w:val="center"/>
      </w:pPr>
      <w:r w:rsidRPr="007C45C9">
        <w:t>Bachelorarbeit</w:t>
      </w:r>
    </w:p>
    <w:p w14:paraId="17D8E583" w14:textId="77777777" w:rsidR="004C2BDC" w:rsidRPr="007C45C9" w:rsidRDefault="004C2BDC" w:rsidP="00937F6A">
      <w:pPr>
        <w:jc w:val="center"/>
      </w:pPr>
      <w:r w:rsidRPr="007C45C9">
        <w:t>zur Erlangung des akademischen Grades eines</w:t>
      </w:r>
    </w:p>
    <w:p w14:paraId="76E98503" w14:textId="77777777" w:rsidR="004C2BDC" w:rsidRPr="007C45C9" w:rsidRDefault="004C2BDC" w:rsidP="00937F6A">
      <w:pPr>
        <w:jc w:val="center"/>
      </w:pPr>
      <w:r w:rsidRPr="007C45C9">
        <w:t>„Bachelor of Science“</w:t>
      </w:r>
    </w:p>
    <w:p w14:paraId="77A0CDA8" w14:textId="77777777" w:rsidR="00755666" w:rsidRPr="007C45C9" w:rsidRDefault="00755666" w:rsidP="00937F6A">
      <w:pPr>
        <w:jc w:val="center"/>
      </w:pPr>
      <w:r w:rsidRPr="007C45C9">
        <w:t>in der Studienrichtung Informatik</w:t>
      </w:r>
    </w:p>
    <w:p w14:paraId="6EFE92C0" w14:textId="77777777" w:rsidR="00755666" w:rsidRPr="007C45C9" w:rsidRDefault="00755666" w:rsidP="00937F6A"/>
    <w:p w14:paraId="3750BF2B" w14:textId="77777777" w:rsidR="004C2BDC" w:rsidRPr="007C45C9" w:rsidRDefault="00755666" w:rsidP="00937F6A">
      <w:r w:rsidRPr="007C45C9">
        <w:t>Eingereicht von:</w:t>
      </w:r>
      <w:r w:rsidRPr="007C45C9">
        <w:tab/>
      </w:r>
      <w:r w:rsidR="00197A5B" w:rsidRPr="007C45C9">
        <w:t>Angela Stöckert</w:t>
      </w:r>
    </w:p>
    <w:p w14:paraId="2FC2B25C" w14:textId="77777777" w:rsidR="004C2BDC" w:rsidRPr="007C45C9" w:rsidRDefault="004C2BDC" w:rsidP="00937F6A">
      <w:pPr>
        <w:ind w:left="1416" w:firstLine="708"/>
      </w:pPr>
      <w:r w:rsidRPr="007C45C9">
        <w:t>Herrmann-Meyer-Straße 11, 04207</w:t>
      </w:r>
      <w:r w:rsidR="00755666" w:rsidRPr="007C45C9">
        <w:t xml:space="preserve"> </w:t>
      </w:r>
      <w:r w:rsidRPr="007C45C9">
        <w:t>Leipzig</w:t>
      </w:r>
    </w:p>
    <w:p w14:paraId="5B412FD0" w14:textId="77777777" w:rsidR="004C2BDC" w:rsidRPr="007C45C9" w:rsidRDefault="00755666" w:rsidP="00937F6A">
      <w:pPr>
        <w:ind w:left="1416" w:firstLine="708"/>
      </w:pPr>
      <w:r w:rsidRPr="007C45C9">
        <w:t>Seminargruppe: CS14-1</w:t>
      </w:r>
      <w:r w:rsidR="00197A5B" w:rsidRPr="007C45C9">
        <w:t xml:space="preserve"> /CS15-1</w:t>
      </w:r>
    </w:p>
    <w:p w14:paraId="6ED427D6" w14:textId="77777777" w:rsidR="00755666" w:rsidRPr="007C45C9" w:rsidRDefault="00197A5B" w:rsidP="00937F6A">
      <w:pPr>
        <w:ind w:left="1416" w:firstLine="708"/>
      </w:pPr>
      <w:r w:rsidRPr="007C45C9">
        <w:t>Matrikelnr.: 5000559</w:t>
      </w:r>
    </w:p>
    <w:p w14:paraId="5C091E73" w14:textId="77777777" w:rsidR="00755666" w:rsidRPr="007C45C9" w:rsidRDefault="00755666" w:rsidP="00937F6A"/>
    <w:p w14:paraId="64E1F638" w14:textId="77777777" w:rsidR="00937F6A" w:rsidRPr="007C45C9" w:rsidRDefault="00755666" w:rsidP="00937F6A">
      <w:r w:rsidRPr="007C45C9">
        <w:t>Betreuer:</w:t>
      </w:r>
      <w:r w:rsidRPr="007C45C9">
        <w:tab/>
      </w:r>
      <w:r w:rsidR="00197A5B" w:rsidRPr="007C45C9">
        <w:t>M</w:t>
      </w:r>
      <w:r w:rsidR="001909C8" w:rsidRPr="007C45C9">
        <w:t>. S</w:t>
      </w:r>
      <w:r w:rsidR="006C6BE1" w:rsidRPr="007C45C9">
        <w:t>c.</w:t>
      </w:r>
      <w:r w:rsidR="00B2550B" w:rsidRPr="007C45C9">
        <w:t xml:space="preserve"> André</w:t>
      </w:r>
      <w:r w:rsidR="00197A5B" w:rsidRPr="007C45C9">
        <w:t xml:space="preserve"> Kierzkowski</w:t>
      </w:r>
    </w:p>
    <w:p w14:paraId="4BAFB762" w14:textId="77777777" w:rsidR="00937F6A" w:rsidRPr="007C45C9" w:rsidRDefault="00197A5B" w:rsidP="00937F6A">
      <w:pPr>
        <w:ind w:left="708" w:firstLine="708"/>
      </w:pPr>
      <w:r w:rsidRPr="007C45C9">
        <w:t>Arvato Systems Perdata GmbH</w:t>
      </w:r>
    </w:p>
    <w:p w14:paraId="2F1AF9CD" w14:textId="77777777" w:rsidR="00937F6A" w:rsidRPr="007C45C9" w:rsidRDefault="00197A5B" w:rsidP="00937F6A">
      <w:pPr>
        <w:ind w:left="708" w:firstLine="708"/>
      </w:pPr>
      <w:r w:rsidRPr="007C45C9">
        <w:t>Martin-Luther-Ring 7-9</w:t>
      </w:r>
    </w:p>
    <w:p w14:paraId="38EE0716" w14:textId="77777777" w:rsidR="006F063E" w:rsidRPr="007C45C9" w:rsidRDefault="001E2687" w:rsidP="00937F6A">
      <w:pPr>
        <w:ind w:left="708" w:firstLine="708"/>
      </w:pPr>
      <w:r w:rsidRPr="007C45C9">
        <w:rPr>
          <w:color w:val="222222"/>
          <w:szCs w:val="20"/>
          <w:shd w:val="clear" w:color="auto" w:fill="FFFFFF"/>
        </w:rPr>
        <w:t>04</w:t>
      </w:r>
      <w:r w:rsidR="00197A5B" w:rsidRPr="007C45C9">
        <w:rPr>
          <w:color w:val="222222"/>
          <w:szCs w:val="20"/>
          <w:shd w:val="clear" w:color="auto" w:fill="FFFFFF"/>
        </w:rPr>
        <w:t>109</w:t>
      </w:r>
      <w:r w:rsidRPr="007C45C9">
        <w:rPr>
          <w:sz w:val="36"/>
        </w:rPr>
        <w:t xml:space="preserve"> </w:t>
      </w:r>
      <w:r w:rsidRPr="007C45C9">
        <w:t>Leipzig</w:t>
      </w:r>
    </w:p>
    <w:p w14:paraId="1E92BA20" w14:textId="77777777" w:rsidR="00937F6A" w:rsidRPr="007C45C9" w:rsidRDefault="00937F6A" w:rsidP="00937F6A"/>
    <w:p w14:paraId="7DFB1D03" w14:textId="1EDB80AB" w:rsidR="00EF612D" w:rsidRPr="007C45C9" w:rsidRDefault="00197A5B" w:rsidP="00937F6A">
      <w:r w:rsidRPr="007C45C9">
        <w:t xml:space="preserve">Leipzig, </w:t>
      </w:r>
      <w:r w:rsidR="008E7F69" w:rsidRPr="007C45C9">
        <w:fldChar w:fldCharType="begin"/>
      </w:r>
      <w:r w:rsidR="008E7F69" w:rsidRPr="007C45C9">
        <w:instrText xml:space="preserve"> TIME \@ "dd.MM.yyyy" </w:instrText>
      </w:r>
      <w:r w:rsidR="008E7F69" w:rsidRPr="007C45C9">
        <w:fldChar w:fldCharType="separate"/>
      </w:r>
      <w:r w:rsidR="00595E85">
        <w:rPr>
          <w:noProof/>
        </w:rPr>
        <w:t>06.07.2018</w:t>
      </w:r>
      <w:r w:rsidR="008E7F69" w:rsidRPr="007C45C9">
        <w:fldChar w:fldCharType="end"/>
      </w:r>
      <w:r w:rsidR="00EF612D" w:rsidRPr="007C45C9">
        <w:br w:type="page"/>
      </w:r>
    </w:p>
    <w:p w14:paraId="4411D0DD" w14:textId="02EB2518" w:rsidR="007A0842" w:rsidRDefault="007A0842" w:rsidP="00EF0178">
      <w:pPr>
        <w:pStyle w:val="Verzeichnisse"/>
      </w:pPr>
      <w:r>
        <w:lastRenderedPageBreak/>
        <w:t>Danksagung</w:t>
      </w:r>
      <w:r w:rsidR="009B538B">
        <w:t xml:space="preserve"> ?!?</w:t>
      </w:r>
    </w:p>
    <w:p w14:paraId="6E93AD0F" w14:textId="77777777" w:rsidR="007A0842" w:rsidRDefault="007A0842">
      <w:pPr>
        <w:spacing w:line="276" w:lineRule="auto"/>
        <w:jc w:val="left"/>
        <w:rPr>
          <w:b/>
          <w:sz w:val="28"/>
        </w:rPr>
      </w:pPr>
      <w:r>
        <w:br w:type="page"/>
      </w:r>
    </w:p>
    <w:p w14:paraId="2594EF8E" w14:textId="178BF070" w:rsidR="00C70678" w:rsidRPr="007C45C9" w:rsidRDefault="00EF0178" w:rsidP="00EF0178">
      <w:pPr>
        <w:pStyle w:val="Verzeichnisse"/>
      </w:pPr>
      <w:r w:rsidRPr="007C45C9">
        <w:lastRenderedPageBreak/>
        <w:t>Inhaltsverzeichnis</w:t>
      </w:r>
    </w:p>
    <w:sdt>
      <w:sdtPr>
        <w:rPr>
          <w:rFonts w:cstheme="minorBidi"/>
          <w:b w:val="0"/>
          <w:bCs/>
          <w:noProof w:val="0"/>
        </w:rPr>
        <w:id w:val="2017958465"/>
        <w:docPartObj>
          <w:docPartGallery w:val="Table of Contents"/>
          <w:docPartUnique/>
        </w:docPartObj>
      </w:sdtPr>
      <w:sdtEndPr>
        <w:rPr>
          <w:bCs w:val="0"/>
        </w:rPr>
      </w:sdtEndPr>
      <w:sdtContent>
        <w:p w14:paraId="6B3100D8" w14:textId="24F70756" w:rsidR="000C5CB8" w:rsidRDefault="000558C3">
          <w:pPr>
            <w:pStyle w:val="Verzeichnis1"/>
            <w:rPr>
              <w:rFonts w:asciiTheme="minorHAnsi" w:hAnsiTheme="minorHAnsi" w:cstheme="minorBidi"/>
              <w:b w:val="0"/>
              <w:sz w:val="22"/>
              <w:lang w:eastAsia="zh-CN"/>
            </w:rPr>
          </w:pPr>
          <w:r w:rsidRPr="007C45C9">
            <w:rPr>
              <w:noProof w:val="0"/>
            </w:rPr>
            <w:fldChar w:fldCharType="begin"/>
          </w:r>
          <w:r w:rsidRPr="007C45C9">
            <w:rPr>
              <w:noProof w:val="0"/>
            </w:rPr>
            <w:instrText xml:space="preserve"> TOC \o "1-3" \h \z \u </w:instrText>
          </w:r>
          <w:r w:rsidRPr="007C45C9">
            <w:rPr>
              <w:noProof w:val="0"/>
            </w:rPr>
            <w:fldChar w:fldCharType="separate"/>
          </w:r>
          <w:hyperlink w:anchor="_Toc518555961" w:history="1">
            <w:r w:rsidR="000C5CB8" w:rsidRPr="00042FD4">
              <w:rPr>
                <w:rStyle w:val="Hyperlink"/>
              </w:rPr>
              <w:t>I</w:t>
            </w:r>
            <w:r w:rsidR="000C5CB8">
              <w:rPr>
                <w:rFonts w:asciiTheme="minorHAnsi" w:hAnsiTheme="minorHAnsi" w:cstheme="minorBidi"/>
                <w:b w:val="0"/>
                <w:sz w:val="22"/>
                <w:lang w:eastAsia="zh-CN"/>
              </w:rPr>
              <w:tab/>
            </w:r>
            <w:r w:rsidR="000C5CB8" w:rsidRPr="00042FD4">
              <w:rPr>
                <w:rStyle w:val="Hyperlink"/>
              </w:rPr>
              <w:t>Abkürzungsverzeichnis</w:t>
            </w:r>
            <w:r w:rsidR="000C5CB8">
              <w:rPr>
                <w:webHidden/>
              </w:rPr>
              <w:tab/>
            </w:r>
            <w:r w:rsidR="000C5CB8">
              <w:rPr>
                <w:webHidden/>
              </w:rPr>
              <w:fldChar w:fldCharType="begin"/>
            </w:r>
            <w:r w:rsidR="000C5CB8">
              <w:rPr>
                <w:webHidden/>
              </w:rPr>
              <w:instrText xml:space="preserve"> PAGEREF _Toc518555961 \h </w:instrText>
            </w:r>
            <w:r w:rsidR="000C5CB8">
              <w:rPr>
                <w:webHidden/>
              </w:rPr>
            </w:r>
            <w:r w:rsidR="000C5CB8">
              <w:rPr>
                <w:webHidden/>
              </w:rPr>
              <w:fldChar w:fldCharType="separate"/>
            </w:r>
            <w:r w:rsidR="00BA22F1">
              <w:rPr>
                <w:webHidden/>
              </w:rPr>
              <w:t>V</w:t>
            </w:r>
            <w:r w:rsidR="000C5CB8">
              <w:rPr>
                <w:webHidden/>
              </w:rPr>
              <w:fldChar w:fldCharType="end"/>
            </w:r>
          </w:hyperlink>
        </w:p>
        <w:p w14:paraId="51FA50A9" w14:textId="614CE531" w:rsidR="000C5CB8" w:rsidRDefault="00595E85">
          <w:pPr>
            <w:pStyle w:val="Verzeichnis1"/>
            <w:rPr>
              <w:rFonts w:asciiTheme="minorHAnsi" w:hAnsiTheme="minorHAnsi" w:cstheme="minorBidi"/>
              <w:b w:val="0"/>
              <w:sz w:val="22"/>
              <w:lang w:eastAsia="zh-CN"/>
            </w:rPr>
          </w:pPr>
          <w:hyperlink w:anchor="_Toc518555962" w:history="1">
            <w:r w:rsidR="000C5CB8" w:rsidRPr="00042FD4">
              <w:rPr>
                <w:rStyle w:val="Hyperlink"/>
              </w:rPr>
              <w:t>II</w:t>
            </w:r>
            <w:r w:rsidR="000C5CB8">
              <w:rPr>
                <w:rFonts w:asciiTheme="minorHAnsi" w:hAnsiTheme="minorHAnsi" w:cstheme="minorBidi"/>
                <w:b w:val="0"/>
                <w:sz w:val="22"/>
                <w:lang w:eastAsia="zh-CN"/>
              </w:rPr>
              <w:tab/>
            </w:r>
            <w:r w:rsidR="000C5CB8" w:rsidRPr="00042FD4">
              <w:rPr>
                <w:rStyle w:val="Hyperlink"/>
              </w:rPr>
              <w:t>Abbildungsverzeichnis</w:t>
            </w:r>
            <w:r w:rsidR="000C5CB8">
              <w:rPr>
                <w:webHidden/>
              </w:rPr>
              <w:tab/>
            </w:r>
            <w:r w:rsidR="000C5CB8">
              <w:rPr>
                <w:webHidden/>
              </w:rPr>
              <w:fldChar w:fldCharType="begin"/>
            </w:r>
            <w:r w:rsidR="000C5CB8">
              <w:rPr>
                <w:webHidden/>
              </w:rPr>
              <w:instrText xml:space="preserve"> PAGEREF _Toc518555962 \h </w:instrText>
            </w:r>
            <w:r w:rsidR="000C5CB8">
              <w:rPr>
                <w:webHidden/>
              </w:rPr>
            </w:r>
            <w:r w:rsidR="000C5CB8">
              <w:rPr>
                <w:webHidden/>
              </w:rPr>
              <w:fldChar w:fldCharType="separate"/>
            </w:r>
            <w:r w:rsidR="00BA22F1">
              <w:rPr>
                <w:webHidden/>
              </w:rPr>
              <w:t>VII</w:t>
            </w:r>
            <w:r w:rsidR="000C5CB8">
              <w:rPr>
                <w:webHidden/>
              </w:rPr>
              <w:fldChar w:fldCharType="end"/>
            </w:r>
          </w:hyperlink>
        </w:p>
        <w:p w14:paraId="0AF53658" w14:textId="78DB4099" w:rsidR="000C5CB8" w:rsidRDefault="00595E85">
          <w:pPr>
            <w:pStyle w:val="Verzeichnis1"/>
            <w:rPr>
              <w:rFonts w:asciiTheme="minorHAnsi" w:hAnsiTheme="minorHAnsi" w:cstheme="minorBidi"/>
              <w:b w:val="0"/>
              <w:sz w:val="22"/>
              <w:lang w:eastAsia="zh-CN"/>
            </w:rPr>
          </w:pPr>
          <w:hyperlink w:anchor="_Toc518555963" w:history="1">
            <w:r w:rsidR="000C5CB8" w:rsidRPr="00042FD4">
              <w:rPr>
                <w:rStyle w:val="Hyperlink"/>
              </w:rPr>
              <w:t>III</w:t>
            </w:r>
            <w:r w:rsidR="000C5CB8">
              <w:rPr>
                <w:rFonts w:asciiTheme="minorHAnsi" w:hAnsiTheme="minorHAnsi" w:cstheme="minorBidi"/>
                <w:b w:val="0"/>
                <w:sz w:val="22"/>
                <w:lang w:eastAsia="zh-CN"/>
              </w:rPr>
              <w:tab/>
            </w:r>
            <w:r w:rsidR="000C5CB8" w:rsidRPr="00042FD4">
              <w:rPr>
                <w:rStyle w:val="Hyperlink"/>
              </w:rPr>
              <w:t>Tabellenverzeichnis</w:t>
            </w:r>
            <w:r w:rsidR="000C5CB8">
              <w:rPr>
                <w:webHidden/>
              </w:rPr>
              <w:tab/>
            </w:r>
            <w:r w:rsidR="000C5CB8">
              <w:rPr>
                <w:webHidden/>
              </w:rPr>
              <w:fldChar w:fldCharType="begin"/>
            </w:r>
            <w:r w:rsidR="000C5CB8">
              <w:rPr>
                <w:webHidden/>
              </w:rPr>
              <w:instrText xml:space="preserve"> PAGEREF _Toc518555963 \h </w:instrText>
            </w:r>
            <w:r w:rsidR="000C5CB8">
              <w:rPr>
                <w:webHidden/>
              </w:rPr>
            </w:r>
            <w:r w:rsidR="000C5CB8">
              <w:rPr>
                <w:webHidden/>
              </w:rPr>
              <w:fldChar w:fldCharType="separate"/>
            </w:r>
            <w:r w:rsidR="00BA22F1">
              <w:rPr>
                <w:webHidden/>
              </w:rPr>
              <w:t>VIII</w:t>
            </w:r>
            <w:r w:rsidR="000C5CB8">
              <w:rPr>
                <w:webHidden/>
              </w:rPr>
              <w:fldChar w:fldCharType="end"/>
            </w:r>
          </w:hyperlink>
        </w:p>
        <w:p w14:paraId="7C32845D" w14:textId="4C168902" w:rsidR="000C5CB8" w:rsidRDefault="00595E85">
          <w:pPr>
            <w:pStyle w:val="Verzeichnis1"/>
            <w:rPr>
              <w:rFonts w:asciiTheme="minorHAnsi" w:hAnsiTheme="minorHAnsi" w:cstheme="minorBidi"/>
              <w:b w:val="0"/>
              <w:sz w:val="22"/>
              <w:lang w:eastAsia="zh-CN"/>
            </w:rPr>
          </w:pPr>
          <w:hyperlink w:anchor="_Toc518555964" w:history="1">
            <w:r w:rsidR="000C5CB8" w:rsidRPr="00042FD4">
              <w:rPr>
                <w:rStyle w:val="Hyperlink"/>
                <w14:scene3d>
                  <w14:camera w14:prst="orthographicFront"/>
                  <w14:lightRig w14:rig="threePt" w14:dir="t">
                    <w14:rot w14:lat="0" w14:lon="0" w14:rev="0"/>
                  </w14:lightRig>
                </w14:scene3d>
              </w:rPr>
              <w:t>1</w:t>
            </w:r>
            <w:r w:rsidR="000C5CB8">
              <w:rPr>
                <w:rFonts w:asciiTheme="minorHAnsi" w:hAnsiTheme="minorHAnsi" w:cstheme="minorBidi"/>
                <w:b w:val="0"/>
                <w:sz w:val="22"/>
                <w:lang w:eastAsia="zh-CN"/>
              </w:rPr>
              <w:tab/>
            </w:r>
            <w:r w:rsidR="000C5CB8" w:rsidRPr="00042FD4">
              <w:rPr>
                <w:rStyle w:val="Hyperlink"/>
              </w:rPr>
              <w:t>Einführung in die Thematik</w:t>
            </w:r>
            <w:r w:rsidR="000C5CB8">
              <w:rPr>
                <w:webHidden/>
              </w:rPr>
              <w:tab/>
            </w:r>
            <w:r w:rsidR="000C5CB8">
              <w:rPr>
                <w:webHidden/>
              </w:rPr>
              <w:fldChar w:fldCharType="begin"/>
            </w:r>
            <w:r w:rsidR="000C5CB8">
              <w:rPr>
                <w:webHidden/>
              </w:rPr>
              <w:instrText xml:space="preserve"> PAGEREF _Toc518555964 \h </w:instrText>
            </w:r>
            <w:r w:rsidR="000C5CB8">
              <w:rPr>
                <w:webHidden/>
              </w:rPr>
            </w:r>
            <w:r w:rsidR="000C5CB8">
              <w:rPr>
                <w:webHidden/>
              </w:rPr>
              <w:fldChar w:fldCharType="separate"/>
            </w:r>
            <w:r w:rsidR="00BA22F1">
              <w:rPr>
                <w:webHidden/>
              </w:rPr>
              <w:t>1</w:t>
            </w:r>
            <w:r w:rsidR="000C5CB8">
              <w:rPr>
                <w:webHidden/>
              </w:rPr>
              <w:fldChar w:fldCharType="end"/>
            </w:r>
          </w:hyperlink>
        </w:p>
        <w:p w14:paraId="390CDF0B" w14:textId="7BC57B70" w:rsidR="000C5CB8" w:rsidRDefault="00595E85">
          <w:pPr>
            <w:pStyle w:val="Verzeichnis2"/>
            <w:rPr>
              <w:rFonts w:asciiTheme="minorHAnsi" w:hAnsiTheme="minorHAnsi"/>
              <w:lang w:eastAsia="zh-CN"/>
            </w:rPr>
          </w:pPr>
          <w:hyperlink w:anchor="_Toc518555965" w:history="1">
            <w:r w:rsidR="000C5CB8" w:rsidRPr="00042FD4">
              <w:rPr>
                <w:rStyle w:val="Hyperlink"/>
              </w:rPr>
              <w:t>1.1</w:t>
            </w:r>
            <w:r w:rsidR="000C5CB8">
              <w:rPr>
                <w:rFonts w:asciiTheme="minorHAnsi" w:hAnsiTheme="minorHAnsi"/>
                <w:lang w:eastAsia="zh-CN"/>
              </w:rPr>
              <w:tab/>
            </w:r>
            <w:r w:rsidR="000C5CB8" w:rsidRPr="00042FD4">
              <w:rPr>
                <w:rStyle w:val="Hyperlink"/>
              </w:rPr>
              <w:t>Vorwort</w:t>
            </w:r>
            <w:r w:rsidR="000C5CB8">
              <w:rPr>
                <w:webHidden/>
              </w:rPr>
              <w:tab/>
            </w:r>
            <w:r w:rsidR="000C5CB8">
              <w:rPr>
                <w:webHidden/>
              </w:rPr>
              <w:fldChar w:fldCharType="begin"/>
            </w:r>
            <w:r w:rsidR="000C5CB8">
              <w:rPr>
                <w:webHidden/>
              </w:rPr>
              <w:instrText xml:space="preserve"> PAGEREF _Toc518555965 \h </w:instrText>
            </w:r>
            <w:r w:rsidR="000C5CB8">
              <w:rPr>
                <w:webHidden/>
              </w:rPr>
            </w:r>
            <w:r w:rsidR="000C5CB8">
              <w:rPr>
                <w:webHidden/>
              </w:rPr>
              <w:fldChar w:fldCharType="separate"/>
            </w:r>
            <w:r w:rsidR="00BA22F1">
              <w:rPr>
                <w:webHidden/>
              </w:rPr>
              <w:t>1</w:t>
            </w:r>
            <w:r w:rsidR="000C5CB8">
              <w:rPr>
                <w:webHidden/>
              </w:rPr>
              <w:fldChar w:fldCharType="end"/>
            </w:r>
          </w:hyperlink>
        </w:p>
        <w:p w14:paraId="3DD57B31" w14:textId="1E42A660" w:rsidR="000C5CB8" w:rsidRDefault="00595E85">
          <w:pPr>
            <w:pStyle w:val="Verzeichnis2"/>
            <w:rPr>
              <w:rFonts w:asciiTheme="minorHAnsi" w:hAnsiTheme="minorHAnsi"/>
              <w:lang w:eastAsia="zh-CN"/>
            </w:rPr>
          </w:pPr>
          <w:hyperlink w:anchor="_Toc518555966" w:history="1">
            <w:r w:rsidR="000C5CB8" w:rsidRPr="00042FD4">
              <w:rPr>
                <w:rStyle w:val="Hyperlink"/>
              </w:rPr>
              <w:t>1.2</w:t>
            </w:r>
            <w:r w:rsidR="000C5CB8">
              <w:rPr>
                <w:rFonts w:asciiTheme="minorHAnsi" w:hAnsiTheme="minorHAnsi"/>
                <w:lang w:eastAsia="zh-CN"/>
              </w:rPr>
              <w:tab/>
            </w:r>
            <w:r w:rsidR="000C5CB8" w:rsidRPr="00042FD4">
              <w:rPr>
                <w:rStyle w:val="Hyperlink"/>
              </w:rPr>
              <w:t>Motivation und Zielstellung</w:t>
            </w:r>
            <w:r w:rsidR="000C5CB8">
              <w:rPr>
                <w:webHidden/>
              </w:rPr>
              <w:tab/>
            </w:r>
            <w:r w:rsidR="000C5CB8">
              <w:rPr>
                <w:webHidden/>
              </w:rPr>
              <w:fldChar w:fldCharType="begin"/>
            </w:r>
            <w:r w:rsidR="000C5CB8">
              <w:rPr>
                <w:webHidden/>
              </w:rPr>
              <w:instrText xml:space="preserve"> PAGEREF _Toc518555966 \h </w:instrText>
            </w:r>
            <w:r w:rsidR="000C5CB8">
              <w:rPr>
                <w:webHidden/>
              </w:rPr>
            </w:r>
            <w:r w:rsidR="000C5CB8">
              <w:rPr>
                <w:webHidden/>
              </w:rPr>
              <w:fldChar w:fldCharType="separate"/>
            </w:r>
            <w:r w:rsidR="00BA22F1">
              <w:rPr>
                <w:webHidden/>
              </w:rPr>
              <w:t>2</w:t>
            </w:r>
            <w:r w:rsidR="000C5CB8">
              <w:rPr>
                <w:webHidden/>
              </w:rPr>
              <w:fldChar w:fldCharType="end"/>
            </w:r>
          </w:hyperlink>
        </w:p>
        <w:p w14:paraId="41E3EA9B" w14:textId="4C0EABBC" w:rsidR="000C5CB8" w:rsidRDefault="00595E85">
          <w:pPr>
            <w:pStyle w:val="Verzeichnis2"/>
            <w:rPr>
              <w:rFonts w:asciiTheme="minorHAnsi" w:hAnsiTheme="minorHAnsi"/>
              <w:lang w:eastAsia="zh-CN"/>
            </w:rPr>
          </w:pPr>
          <w:hyperlink w:anchor="_Toc518555967" w:history="1">
            <w:r w:rsidR="000C5CB8" w:rsidRPr="00042FD4">
              <w:rPr>
                <w:rStyle w:val="Hyperlink"/>
              </w:rPr>
              <w:t>1.3</w:t>
            </w:r>
            <w:r w:rsidR="000C5CB8">
              <w:rPr>
                <w:rFonts w:asciiTheme="minorHAnsi" w:hAnsiTheme="minorHAnsi"/>
                <w:lang w:eastAsia="zh-CN"/>
              </w:rPr>
              <w:tab/>
            </w:r>
            <w:r w:rsidR="000C5CB8" w:rsidRPr="00042FD4">
              <w:rPr>
                <w:rStyle w:val="Hyperlink"/>
              </w:rPr>
              <w:t>Thesen</w:t>
            </w:r>
            <w:r w:rsidR="000C5CB8">
              <w:rPr>
                <w:webHidden/>
              </w:rPr>
              <w:tab/>
            </w:r>
            <w:r w:rsidR="000C5CB8">
              <w:rPr>
                <w:webHidden/>
              </w:rPr>
              <w:fldChar w:fldCharType="begin"/>
            </w:r>
            <w:r w:rsidR="000C5CB8">
              <w:rPr>
                <w:webHidden/>
              </w:rPr>
              <w:instrText xml:space="preserve"> PAGEREF _Toc518555967 \h </w:instrText>
            </w:r>
            <w:r w:rsidR="000C5CB8">
              <w:rPr>
                <w:webHidden/>
              </w:rPr>
            </w:r>
            <w:r w:rsidR="000C5CB8">
              <w:rPr>
                <w:webHidden/>
              </w:rPr>
              <w:fldChar w:fldCharType="separate"/>
            </w:r>
            <w:r w:rsidR="00BA22F1">
              <w:rPr>
                <w:webHidden/>
              </w:rPr>
              <w:t>4</w:t>
            </w:r>
            <w:r w:rsidR="000C5CB8">
              <w:rPr>
                <w:webHidden/>
              </w:rPr>
              <w:fldChar w:fldCharType="end"/>
            </w:r>
          </w:hyperlink>
        </w:p>
        <w:p w14:paraId="5FAC140C" w14:textId="31BA34B7" w:rsidR="000C5CB8" w:rsidRDefault="00595E85">
          <w:pPr>
            <w:pStyle w:val="Verzeichnis1"/>
            <w:rPr>
              <w:rFonts w:asciiTheme="minorHAnsi" w:hAnsiTheme="minorHAnsi" w:cstheme="minorBidi"/>
              <w:b w:val="0"/>
              <w:sz w:val="22"/>
              <w:lang w:eastAsia="zh-CN"/>
            </w:rPr>
          </w:pPr>
          <w:hyperlink w:anchor="_Toc518555968" w:history="1">
            <w:r w:rsidR="000C5CB8" w:rsidRPr="00042FD4">
              <w:rPr>
                <w:rStyle w:val="Hyperlink"/>
                <w14:scene3d>
                  <w14:camera w14:prst="orthographicFront"/>
                  <w14:lightRig w14:rig="threePt" w14:dir="t">
                    <w14:rot w14:lat="0" w14:lon="0" w14:rev="0"/>
                  </w14:lightRig>
                </w14:scene3d>
              </w:rPr>
              <w:t>2</w:t>
            </w:r>
            <w:r w:rsidR="000C5CB8">
              <w:rPr>
                <w:rFonts w:asciiTheme="minorHAnsi" w:hAnsiTheme="minorHAnsi" w:cstheme="minorBidi"/>
                <w:b w:val="0"/>
                <w:sz w:val="22"/>
                <w:lang w:eastAsia="zh-CN"/>
              </w:rPr>
              <w:tab/>
            </w:r>
            <w:r w:rsidR="000C5CB8" w:rsidRPr="00042FD4">
              <w:rPr>
                <w:rStyle w:val="Hyperlink"/>
              </w:rPr>
              <w:t>Vorstellung der SAP Cloud Platform</w:t>
            </w:r>
            <w:r w:rsidR="000C5CB8">
              <w:rPr>
                <w:webHidden/>
              </w:rPr>
              <w:tab/>
            </w:r>
            <w:r w:rsidR="000C5CB8">
              <w:rPr>
                <w:webHidden/>
              </w:rPr>
              <w:fldChar w:fldCharType="begin"/>
            </w:r>
            <w:r w:rsidR="000C5CB8">
              <w:rPr>
                <w:webHidden/>
              </w:rPr>
              <w:instrText xml:space="preserve"> PAGEREF _Toc518555968 \h </w:instrText>
            </w:r>
            <w:r w:rsidR="000C5CB8">
              <w:rPr>
                <w:webHidden/>
              </w:rPr>
            </w:r>
            <w:r w:rsidR="000C5CB8">
              <w:rPr>
                <w:webHidden/>
              </w:rPr>
              <w:fldChar w:fldCharType="separate"/>
            </w:r>
            <w:r w:rsidR="00BA22F1">
              <w:rPr>
                <w:webHidden/>
              </w:rPr>
              <w:t>5</w:t>
            </w:r>
            <w:r w:rsidR="000C5CB8">
              <w:rPr>
                <w:webHidden/>
              </w:rPr>
              <w:fldChar w:fldCharType="end"/>
            </w:r>
          </w:hyperlink>
        </w:p>
        <w:p w14:paraId="678A0518" w14:textId="3F9C0128" w:rsidR="000C5CB8" w:rsidRDefault="00595E85">
          <w:pPr>
            <w:pStyle w:val="Verzeichnis2"/>
            <w:rPr>
              <w:rFonts w:asciiTheme="minorHAnsi" w:hAnsiTheme="minorHAnsi"/>
              <w:lang w:eastAsia="zh-CN"/>
            </w:rPr>
          </w:pPr>
          <w:hyperlink w:anchor="_Toc518555969" w:history="1">
            <w:r w:rsidR="000C5CB8" w:rsidRPr="00042FD4">
              <w:rPr>
                <w:rStyle w:val="Hyperlink"/>
              </w:rPr>
              <w:t>2.1</w:t>
            </w:r>
            <w:r w:rsidR="000C5CB8">
              <w:rPr>
                <w:rFonts w:asciiTheme="minorHAnsi" w:hAnsiTheme="minorHAnsi"/>
                <w:lang w:eastAsia="zh-CN"/>
              </w:rPr>
              <w:tab/>
            </w:r>
            <w:r w:rsidR="000C5CB8" w:rsidRPr="00042FD4">
              <w:rPr>
                <w:rStyle w:val="Hyperlink"/>
              </w:rPr>
              <w:t>Plattform</w:t>
            </w:r>
            <w:r w:rsidR="000C5CB8">
              <w:rPr>
                <w:webHidden/>
              </w:rPr>
              <w:tab/>
            </w:r>
            <w:r w:rsidR="000C5CB8">
              <w:rPr>
                <w:webHidden/>
              </w:rPr>
              <w:fldChar w:fldCharType="begin"/>
            </w:r>
            <w:r w:rsidR="000C5CB8">
              <w:rPr>
                <w:webHidden/>
              </w:rPr>
              <w:instrText xml:space="preserve"> PAGEREF _Toc518555969 \h </w:instrText>
            </w:r>
            <w:r w:rsidR="000C5CB8">
              <w:rPr>
                <w:webHidden/>
              </w:rPr>
            </w:r>
            <w:r w:rsidR="000C5CB8">
              <w:rPr>
                <w:webHidden/>
              </w:rPr>
              <w:fldChar w:fldCharType="separate"/>
            </w:r>
            <w:r w:rsidR="00BA22F1">
              <w:rPr>
                <w:webHidden/>
              </w:rPr>
              <w:t>5</w:t>
            </w:r>
            <w:r w:rsidR="000C5CB8">
              <w:rPr>
                <w:webHidden/>
              </w:rPr>
              <w:fldChar w:fldCharType="end"/>
            </w:r>
          </w:hyperlink>
        </w:p>
        <w:p w14:paraId="34F269C6" w14:textId="1826A73E" w:rsidR="000C5CB8" w:rsidRDefault="00595E85">
          <w:pPr>
            <w:pStyle w:val="Verzeichnis2"/>
            <w:rPr>
              <w:rFonts w:asciiTheme="minorHAnsi" w:hAnsiTheme="minorHAnsi"/>
              <w:lang w:eastAsia="zh-CN"/>
            </w:rPr>
          </w:pPr>
          <w:hyperlink w:anchor="_Toc518555970" w:history="1">
            <w:r w:rsidR="000C5CB8" w:rsidRPr="00042FD4">
              <w:rPr>
                <w:rStyle w:val="Hyperlink"/>
              </w:rPr>
              <w:t>2.2</w:t>
            </w:r>
            <w:r w:rsidR="000C5CB8">
              <w:rPr>
                <w:rFonts w:asciiTheme="minorHAnsi" w:hAnsiTheme="minorHAnsi"/>
                <w:lang w:eastAsia="zh-CN"/>
              </w:rPr>
              <w:tab/>
            </w:r>
            <w:r w:rsidR="000C5CB8" w:rsidRPr="00042FD4">
              <w:rPr>
                <w:rStyle w:val="Hyperlink"/>
              </w:rPr>
              <w:t>Cloud-Computing</w:t>
            </w:r>
            <w:r w:rsidR="000C5CB8">
              <w:rPr>
                <w:webHidden/>
              </w:rPr>
              <w:tab/>
            </w:r>
            <w:r w:rsidR="000C5CB8">
              <w:rPr>
                <w:webHidden/>
              </w:rPr>
              <w:fldChar w:fldCharType="begin"/>
            </w:r>
            <w:r w:rsidR="000C5CB8">
              <w:rPr>
                <w:webHidden/>
              </w:rPr>
              <w:instrText xml:space="preserve"> PAGEREF _Toc518555970 \h </w:instrText>
            </w:r>
            <w:r w:rsidR="000C5CB8">
              <w:rPr>
                <w:webHidden/>
              </w:rPr>
            </w:r>
            <w:r w:rsidR="000C5CB8">
              <w:rPr>
                <w:webHidden/>
              </w:rPr>
              <w:fldChar w:fldCharType="separate"/>
            </w:r>
            <w:r w:rsidR="00BA22F1">
              <w:rPr>
                <w:webHidden/>
              </w:rPr>
              <w:t>5</w:t>
            </w:r>
            <w:r w:rsidR="000C5CB8">
              <w:rPr>
                <w:webHidden/>
              </w:rPr>
              <w:fldChar w:fldCharType="end"/>
            </w:r>
          </w:hyperlink>
        </w:p>
        <w:p w14:paraId="52D094AA" w14:textId="4E3438BE" w:rsidR="000C5CB8" w:rsidRDefault="00595E85">
          <w:pPr>
            <w:pStyle w:val="Verzeichnis2"/>
            <w:rPr>
              <w:rFonts w:asciiTheme="minorHAnsi" w:hAnsiTheme="minorHAnsi"/>
              <w:lang w:eastAsia="zh-CN"/>
            </w:rPr>
          </w:pPr>
          <w:hyperlink w:anchor="_Toc518555971" w:history="1">
            <w:r w:rsidR="000C5CB8" w:rsidRPr="00042FD4">
              <w:rPr>
                <w:rStyle w:val="Hyperlink"/>
              </w:rPr>
              <w:t>2.3</w:t>
            </w:r>
            <w:r w:rsidR="000C5CB8">
              <w:rPr>
                <w:rFonts w:asciiTheme="minorHAnsi" w:hAnsiTheme="minorHAnsi"/>
                <w:lang w:eastAsia="zh-CN"/>
              </w:rPr>
              <w:tab/>
            </w:r>
            <w:r w:rsidR="000C5CB8" w:rsidRPr="00042FD4">
              <w:rPr>
                <w:rStyle w:val="Hyperlink"/>
              </w:rPr>
              <w:t>SAP Cloud Platform</w:t>
            </w:r>
            <w:r w:rsidR="000C5CB8">
              <w:rPr>
                <w:webHidden/>
              </w:rPr>
              <w:tab/>
            </w:r>
            <w:r w:rsidR="000C5CB8">
              <w:rPr>
                <w:webHidden/>
              </w:rPr>
              <w:fldChar w:fldCharType="begin"/>
            </w:r>
            <w:r w:rsidR="000C5CB8">
              <w:rPr>
                <w:webHidden/>
              </w:rPr>
              <w:instrText xml:space="preserve"> PAGEREF _Toc518555971 \h </w:instrText>
            </w:r>
            <w:r w:rsidR="000C5CB8">
              <w:rPr>
                <w:webHidden/>
              </w:rPr>
            </w:r>
            <w:r w:rsidR="000C5CB8">
              <w:rPr>
                <w:webHidden/>
              </w:rPr>
              <w:fldChar w:fldCharType="separate"/>
            </w:r>
            <w:r w:rsidR="00BA22F1">
              <w:rPr>
                <w:webHidden/>
              </w:rPr>
              <w:t>9</w:t>
            </w:r>
            <w:r w:rsidR="000C5CB8">
              <w:rPr>
                <w:webHidden/>
              </w:rPr>
              <w:fldChar w:fldCharType="end"/>
            </w:r>
          </w:hyperlink>
        </w:p>
        <w:p w14:paraId="26E41F64" w14:textId="5605855B" w:rsidR="000C5CB8" w:rsidRDefault="00595E85">
          <w:pPr>
            <w:pStyle w:val="Verzeichnis3"/>
            <w:rPr>
              <w:rFonts w:asciiTheme="minorHAnsi" w:hAnsiTheme="minorHAnsi"/>
              <w:noProof/>
              <w:lang w:eastAsia="zh-CN"/>
            </w:rPr>
          </w:pPr>
          <w:hyperlink w:anchor="_Toc518555972" w:history="1">
            <w:r w:rsidR="000C5CB8" w:rsidRPr="00042FD4">
              <w:rPr>
                <w:rStyle w:val="Hyperlink"/>
                <w:noProof/>
              </w:rPr>
              <w:t>2.3.1</w:t>
            </w:r>
            <w:r w:rsidR="000C5CB8">
              <w:rPr>
                <w:rFonts w:asciiTheme="minorHAnsi" w:hAnsiTheme="minorHAnsi"/>
                <w:noProof/>
                <w:lang w:eastAsia="zh-CN"/>
              </w:rPr>
              <w:tab/>
            </w:r>
            <w:r w:rsidR="000C5CB8" w:rsidRPr="00042FD4">
              <w:rPr>
                <w:rStyle w:val="Hyperlink"/>
                <w:noProof/>
              </w:rPr>
              <w:t>Zielgruppe</w:t>
            </w:r>
            <w:r w:rsidR="000C5CB8">
              <w:rPr>
                <w:noProof/>
                <w:webHidden/>
              </w:rPr>
              <w:tab/>
            </w:r>
            <w:r w:rsidR="000C5CB8">
              <w:rPr>
                <w:noProof/>
                <w:webHidden/>
              </w:rPr>
              <w:fldChar w:fldCharType="begin"/>
            </w:r>
            <w:r w:rsidR="000C5CB8">
              <w:rPr>
                <w:noProof/>
                <w:webHidden/>
              </w:rPr>
              <w:instrText xml:space="preserve"> PAGEREF _Toc518555972 \h </w:instrText>
            </w:r>
            <w:r w:rsidR="000C5CB8">
              <w:rPr>
                <w:noProof/>
                <w:webHidden/>
              </w:rPr>
            </w:r>
            <w:r w:rsidR="000C5CB8">
              <w:rPr>
                <w:noProof/>
                <w:webHidden/>
              </w:rPr>
              <w:fldChar w:fldCharType="separate"/>
            </w:r>
            <w:r w:rsidR="00BA22F1">
              <w:rPr>
                <w:noProof/>
                <w:webHidden/>
              </w:rPr>
              <w:t>10</w:t>
            </w:r>
            <w:r w:rsidR="000C5CB8">
              <w:rPr>
                <w:noProof/>
                <w:webHidden/>
              </w:rPr>
              <w:fldChar w:fldCharType="end"/>
            </w:r>
          </w:hyperlink>
        </w:p>
        <w:p w14:paraId="18950CCF" w14:textId="3B523B81" w:rsidR="000C5CB8" w:rsidRDefault="00595E85">
          <w:pPr>
            <w:pStyle w:val="Verzeichnis3"/>
            <w:rPr>
              <w:rFonts w:asciiTheme="minorHAnsi" w:hAnsiTheme="minorHAnsi"/>
              <w:noProof/>
              <w:lang w:eastAsia="zh-CN"/>
            </w:rPr>
          </w:pPr>
          <w:hyperlink w:anchor="_Toc518555973" w:history="1">
            <w:r w:rsidR="000C5CB8" w:rsidRPr="00042FD4">
              <w:rPr>
                <w:rStyle w:val="Hyperlink"/>
                <w:noProof/>
              </w:rPr>
              <w:t>2.3.2</w:t>
            </w:r>
            <w:r w:rsidR="000C5CB8">
              <w:rPr>
                <w:rFonts w:asciiTheme="minorHAnsi" w:hAnsiTheme="minorHAnsi"/>
                <w:noProof/>
                <w:lang w:eastAsia="zh-CN"/>
              </w:rPr>
              <w:tab/>
            </w:r>
            <w:r w:rsidR="000C5CB8" w:rsidRPr="00042FD4">
              <w:rPr>
                <w:rStyle w:val="Hyperlink"/>
                <w:noProof/>
              </w:rPr>
              <w:t>Umgebungen und Regionen</w:t>
            </w:r>
            <w:r w:rsidR="000C5CB8">
              <w:rPr>
                <w:noProof/>
                <w:webHidden/>
              </w:rPr>
              <w:tab/>
            </w:r>
            <w:r w:rsidR="000C5CB8">
              <w:rPr>
                <w:noProof/>
                <w:webHidden/>
              </w:rPr>
              <w:fldChar w:fldCharType="begin"/>
            </w:r>
            <w:r w:rsidR="000C5CB8">
              <w:rPr>
                <w:noProof/>
                <w:webHidden/>
              </w:rPr>
              <w:instrText xml:space="preserve"> PAGEREF _Toc518555973 \h </w:instrText>
            </w:r>
            <w:r w:rsidR="000C5CB8">
              <w:rPr>
                <w:noProof/>
                <w:webHidden/>
              </w:rPr>
            </w:r>
            <w:r w:rsidR="000C5CB8">
              <w:rPr>
                <w:noProof/>
                <w:webHidden/>
              </w:rPr>
              <w:fldChar w:fldCharType="separate"/>
            </w:r>
            <w:r w:rsidR="00BA22F1">
              <w:rPr>
                <w:noProof/>
                <w:webHidden/>
              </w:rPr>
              <w:t>10</w:t>
            </w:r>
            <w:r w:rsidR="000C5CB8">
              <w:rPr>
                <w:noProof/>
                <w:webHidden/>
              </w:rPr>
              <w:fldChar w:fldCharType="end"/>
            </w:r>
          </w:hyperlink>
        </w:p>
        <w:p w14:paraId="29190DA2" w14:textId="075C3BA4" w:rsidR="000C5CB8" w:rsidRDefault="00595E85">
          <w:pPr>
            <w:pStyle w:val="Verzeichnis3"/>
            <w:rPr>
              <w:rFonts w:asciiTheme="minorHAnsi" w:hAnsiTheme="minorHAnsi"/>
              <w:noProof/>
              <w:lang w:eastAsia="zh-CN"/>
            </w:rPr>
          </w:pPr>
          <w:hyperlink w:anchor="_Toc518555974" w:history="1">
            <w:r w:rsidR="000C5CB8" w:rsidRPr="00042FD4">
              <w:rPr>
                <w:rStyle w:val="Hyperlink"/>
                <w:noProof/>
              </w:rPr>
              <w:t>2.3.3</w:t>
            </w:r>
            <w:r w:rsidR="000C5CB8">
              <w:rPr>
                <w:rFonts w:asciiTheme="minorHAnsi" w:hAnsiTheme="minorHAnsi"/>
                <w:noProof/>
                <w:lang w:eastAsia="zh-CN"/>
              </w:rPr>
              <w:tab/>
            </w:r>
            <w:r w:rsidR="000C5CB8" w:rsidRPr="00042FD4">
              <w:rPr>
                <w:rStyle w:val="Hyperlink"/>
                <w:noProof/>
              </w:rPr>
              <w:t>Dienste</w:t>
            </w:r>
            <w:r w:rsidR="000C5CB8">
              <w:rPr>
                <w:noProof/>
                <w:webHidden/>
              </w:rPr>
              <w:tab/>
            </w:r>
            <w:r w:rsidR="000C5CB8">
              <w:rPr>
                <w:noProof/>
                <w:webHidden/>
              </w:rPr>
              <w:fldChar w:fldCharType="begin"/>
            </w:r>
            <w:r w:rsidR="000C5CB8">
              <w:rPr>
                <w:noProof/>
                <w:webHidden/>
              </w:rPr>
              <w:instrText xml:space="preserve"> PAGEREF _Toc518555974 \h </w:instrText>
            </w:r>
            <w:r w:rsidR="000C5CB8">
              <w:rPr>
                <w:noProof/>
                <w:webHidden/>
              </w:rPr>
            </w:r>
            <w:r w:rsidR="000C5CB8">
              <w:rPr>
                <w:noProof/>
                <w:webHidden/>
              </w:rPr>
              <w:fldChar w:fldCharType="separate"/>
            </w:r>
            <w:r w:rsidR="00BA22F1">
              <w:rPr>
                <w:noProof/>
                <w:webHidden/>
              </w:rPr>
              <w:t>13</w:t>
            </w:r>
            <w:r w:rsidR="000C5CB8">
              <w:rPr>
                <w:noProof/>
                <w:webHidden/>
              </w:rPr>
              <w:fldChar w:fldCharType="end"/>
            </w:r>
          </w:hyperlink>
        </w:p>
        <w:p w14:paraId="412CCEAD" w14:textId="634E1211" w:rsidR="000C5CB8" w:rsidRDefault="00595E85">
          <w:pPr>
            <w:pStyle w:val="Verzeichnis3"/>
            <w:rPr>
              <w:rFonts w:asciiTheme="minorHAnsi" w:hAnsiTheme="minorHAnsi"/>
              <w:noProof/>
              <w:lang w:eastAsia="zh-CN"/>
            </w:rPr>
          </w:pPr>
          <w:hyperlink w:anchor="_Toc518555975" w:history="1">
            <w:r w:rsidR="000C5CB8" w:rsidRPr="00042FD4">
              <w:rPr>
                <w:rStyle w:val="Hyperlink"/>
                <w:noProof/>
              </w:rPr>
              <w:t>2.3.4</w:t>
            </w:r>
            <w:r w:rsidR="000C5CB8">
              <w:rPr>
                <w:rFonts w:asciiTheme="minorHAnsi" w:hAnsiTheme="minorHAnsi"/>
                <w:noProof/>
                <w:lang w:eastAsia="zh-CN"/>
              </w:rPr>
              <w:tab/>
            </w:r>
            <w:r w:rsidR="000C5CB8" w:rsidRPr="00042FD4">
              <w:rPr>
                <w:rStyle w:val="Hyperlink"/>
                <w:noProof/>
              </w:rPr>
              <w:t>Zugang zu Diensten auf der SAP Cloud Platform und Bezahlung</w:t>
            </w:r>
            <w:r w:rsidR="000C5CB8">
              <w:rPr>
                <w:noProof/>
                <w:webHidden/>
              </w:rPr>
              <w:tab/>
            </w:r>
            <w:r w:rsidR="000C5CB8">
              <w:rPr>
                <w:noProof/>
                <w:webHidden/>
              </w:rPr>
              <w:fldChar w:fldCharType="begin"/>
            </w:r>
            <w:r w:rsidR="000C5CB8">
              <w:rPr>
                <w:noProof/>
                <w:webHidden/>
              </w:rPr>
              <w:instrText xml:space="preserve"> PAGEREF _Toc518555975 \h </w:instrText>
            </w:r>
            <w:r w:rsidR="000C5CB8">
              <w:rPr>
                <w:noProof/>
                <w:webHidden/>
              </w:rPr>
            </w:r>
            <w:r w:rsidR="000C5CB8">
              <w:rPr>
                <w:noProof/>
                <w:webHidden/>
              </w:rPr>
              <w:fldChar w:fldCharType="separate"/>
            </w:r>
            <w:r w:rsidR="00BA22F1">
              <w:rPr>
                <w:noProof/>
                <w:webHidden/>
              </w:rPr>
              <w:t>17</w:t>
            </w:r>
            <w:r w:rsidR="000C5CB8">
              <w:rPr>
                <w:noProof/>
                <w:webHidden/>
              </w:rPr>
              <w:fldChar w:fldCharType="end"/>
            </w:r>
          </w:hyperlink>
        </w:p>
        <w:p w14:paraId="6F019FFB" w14:textId="468CEB04" w:rsidR="000C5CB8" w:rsidRDefault="00595E85">
          <w:pPr>
            <w:pStyle w:val="Verzeichnis3"/>
            <w:rPr>
              <w:rFonts w:asciiTheme="minorHAnsi" w:hAnsiTheme="minorHAnsi"/>
              <w:noProof/>
              <w:lang w:eastAsia="zh-CN"/>
            </w:rPr>
          </w:pPr>
          <w:hyperlink w:anchor="_Toc518555976" w:history="1">
            <w:r w:rsidR="000C5CB8" w:rsidRPr="00042FD4">
              <w:rPr>
                <w:rStyle w:val="Hyperlink"/>
                <w:noProof/>
              </w:rPr>
              <w:t>2.3.5</w:t>
            </w:r>
            <w:r w:rsidR="000C5CB8">
              <w:rPr>
                <w:rFonts w:asciiTheme="minorHAnsi" w:hAnsiTheme="minorHAnsi"/>
                <w:noProof/>
                <w:lang w:eastAsia="zh-CN"/>
              </w:rPr>
              <w:tab/>
            </w:r>
            <w:r w:rsidR="000C5CB8" w:rsidRPr="00042FD4">
              <w:rPr>
                <w:rStyle w:val="Hyperlink"/>
                <w:noProof/>
              </w:rPr>
              <w:t>Anbindung an andere Systeme</w:t>
            </w:r>
            <w:r w:rsidR="000C5CB8">
              <w:rPr>
                <w:noProof/>
                <w:webHidden/>
              </w:rPr>
              <w:tab/>
            </w:r>
            <w:r w:rsidR="000C5CB8">
              <w:rPr>
                <w:noProof/>
                <w:webHidden/>
              </w:rPr>
              <w:fldChar w:fldCharType="begin"/>
            </w:r>
            <w:r w:rsidR="000C5CB8">
              <w:rPr>
                <w:noProof/>
                <w:webHidden/>
              </w:rPr>
              <w:instrText xml:space="preserve"> PAGEREF _Toc518555976 \h </w:instrText>
            </w:r>
            <w:r w:rsidR="000C5CB8">
              <w:rPr>
                <w:noProof/>
                <w:webHidden/>
              </w:rPr>
            </w:r>
            <w:r w:rsidR="000C5CB8">
              <w:rPr>
                <w:noProof/>
                <w:webHidden/>
              </w:rPr>
              <w:fldChar w:fldCharType="separate"/>
            </w:r>
            <w:r w:rsidR="00BA22F1">
              <w:rPr>
                <w:noProof/>
                <w:webHidden/>
              </w:rPr>
              <w:t>18</w:t>
            </w:r>
            <w:r w:rsidR="000C5CB8">
              <w:rPr>
                <w:noProof/>
                <w:webHidden/>
              </w:rPr>
              <w:fldChar w:fldCharType="end"/>
            </w:r>
          </w:hyperlink>
        </w:p>
        <w:p w14:paraId="2C6357EC" w14:textId="3158971C" w:rsidR="000C5CB8" w:rsidRDefault="00595E85">
          <w:pPr>
            <w:pStyle w:val="Verzeichnis3"/>
            <w:rPr>
              <w:rFonts w:asciiTheme="minorHAnsi" w:hAnsiTheme="minorHAnsi"/>
              <w:noProof/>
              <w:lang w:eastAsia="zh-CN"/>
            </w:rPr>
          </w:pPr>
          <w:hyperlink w:anchor="_Toc518555977" w:history="1">
            <w:r w:rsidR="000C5CB8" w:rsidRPr="00042FD4">
              <w:rPr>
                <w:rStyle w:val="Hyperlink"/>
                <w:noProof/>
              </w:rPr>
              <w:t>2.3.6</w:t>
            </w:r>
            <w:r w:rsidR="000C5CB8">
              <w:rPr>
                <w:rFonts w:asciiTheme="minorHAnsi" w:hAnsiTheme="minorHAnsi"/>
                <w:noProof/>
                <w:lang w:eastAsia="zh-CN"/>
              </w:rPr>
              <w:tab/>
            </w:r>
            <w:r w:rsidR="000C5CB8" w:rsidRPr="00042FD4">
              <w:rPr>
                <w:rStyle w:val="Hyperlink"/>
                <w:noProof/>
              </w:rPr>
              <w:t>Verfügbarkeit und Wartung</w:t>
            </w:r>
            <w:r w:rsidR="000C5CB8">
              <w:rPr>
                <w:noProof/>
                <w:webHidden/>
              </w:rPr>
              <w:tab/>
            </w:r>
            <w:r w:rsidR="000C5CB8">
              <w:rPr>
                <w:noProof/>
                <w:webHidden/>
              </w:rPr>
              <w:fldChar w:fldCharType="begin"/>
            </w:r>
            <w:r w:rsidR="000C5CB8">
              <w:rPr>
                <w:noProof/>
                <w:webHidden/>
              </w:rPr>
              <w:instrText xml:space="preserve"> PAGEREF _Toc518555977 \h </w:instrText>
            </w:r>
            <w:r w:rsidR="000C5CB8">
              <w:rPr>
                <w:noProof/>
                <w:webHidden/>
              </w:rPr>
            </w:r>
            <w:r w:rsidR="000C5CB8">
              <w:rPr>
                <w:noProof/>
                <w:webHidden/>
              </w:rPr>
              <w:fldChar w:fldCharType="separate"/>
            </w:r>
            <w:r w:rsidR="00BA22F1">
              <w:rPr>
                <w:noProof/>
                <w:webHidden/>
              </w:rPr>
              <w:t>19</w:t>
            </w:r>
            <w:r w:rsidR="000C5CB8">
              <w:rPr>
                <w:noProof/>
                <w:webHidden/>
              </w:rPr>
              <w:fldChar w:fldCharType="end"/>
            </w:r>
          </w:hyperlink>
        </w:p>
        <w:p w14:paraId="7A30B666" w14:textId="441951E7" w:rsidR="000C5CB8" w:rsidRDefault="00595E85">
          <w:pPr>
            <w:pStyle w:val="Verzeichnis1"/>
            <w:rPr>
              <w:rFonts w:asciiTheme="minorHAnsi" w:hAnsiTheme="minorHAnsi" w:cstheme="minorBidi"/>
              <w:b w:val="0"/>
              <w:sz w:val="22"/>
              <w:lang w:eastAsia="zh-CN"/>
            </w:rPr>
          </w:pPr>
          <w:hyperlink w:anchor="_Toc518555978" w:history="1">
            <w:r w:rsidR="000C5CB8" w:rsidRPr="00042FD4">
              <w:rPr>
                <w:rStyle w:val="Hyperlink"/>
                <w14:scene3d>
                  <w14:camera w14:prst="orthographicFront"/>
                  <w14:lightRig w14:rig="threePt" w14:dir="t">
                    <w14:rot w14:lat="0" w14:lon="0" w14:rev="0"/>
                  </w14:lightRig>
                </w14:scene3d>
              </w:rPr>
              <w:t>3</w:t>
            </w:r>
            <w:r w:rsidR="000C5CB8">
              <w:rPr>
                <w:rFonts w:asciiTheme="minorHAnsi" w:hAnsiTheme="minorHAnsi" w:cstheme="minorBidi"/>
                <w:b w:val="0"/>
                <w:sz w:val="22"/>
                <w:lang w:eastAsia="zh-CN"/>
              </w:rPr>
              <w:tab/>
            </w:r>
            <w:r w:rsidR="000C5CB8" w:rsidRPr="00042FD4">
              <w:rPr>
                <w:rStyle w:val="Hyperlink"/>
              </w:rPr>
              <w:t>Vorüberlegungen zur Implementierung einer Webanwendung</w:t>
            </w:r>
            <w:r w:rsidR="000C5CB8">
              <w:rPr>
                <w:webHidden/>
              </w:rPr>
              <w:tab/>
            </w:r>
            <w:r w:rsidR="000C5CB8">
              <w:rPr>
                <w:webHidden/>
              </w:rPr>
              <w:fldChar w:fldCharType="begin"/>
            </w:r>
            <w:r w:rsidR="000C5CB8">
              <w:rPr>
                <w:webHidden/>
              </w:rPr>
              <w:instrText xml:space="preserve"> PAGEREF _Toc518555978 \h </w:instrText>
            </w:r>
            <w:r w:rsidR="000C5CB8">
              <w:rPr>
                <w:webHidden/>
              </w:rPr>
            </w:r>
            <w:r w:rsidR="000C5CB8">
              <w:rPr>
                <w:webHidden/>
              </w:rPr>
              <w:fldChar w:fldCharType="separate"/>
            </w:r>
            <w:r w:rsidR="00BA22F1">
              <w:rPr>
                <w:webHidden/>
              </w:rPr>
              <w:t>21</w:t>
            </w:r>
            <w:r w:rsidR="000C5CB8">
              <w:rPr>
                <w:webHidden/>
              </w:rPr>
              <w:fldChar w:fldCharType="end"/>
            </w:r>
          </w:hyperlink>
        </w:p>
        <w:p w14:paraId="39D253B4" w14:textId="20BF6121" w:rsidR="000C5CB8" w:rsidRDefault="00595E85">
          <w:pPr>
            <w:pStyle w:val="Verzeichnis2"/>
            <w:rPr>
              <w:rFonts w:asciiTheme="minorHAnsi" w:hAnsiTheme="minorHAnsi"/>
              <w:lang w:eastAsia="zh-CN"/>
            </w:rPr>
          </w:pPr>
          <w:hyperlink w:anchor="_Toc518555979" w:history="1">
            <w:r w:rsidR="000C5CB8" w:rsidRPr="00042FD4">
              <w:rPr>
                <w:rStyle w:val="Hyperlink"/>
              </w:rPr>
              <w:t>3.1</w:t>
            </w:r>
            <w:r w:rsidR="000C5CB8">
              <w:rPr>
                <w:rFonts w:asciiTheme="minorHAnsi" w:hAnsiTheme="minorHAnsi"/>
                <w:lang w:eastAsia="zh-CN"/>
              </w:rPr>
              <w:tab/>
            </w:r>
            <w:r w:rsidR="000C5CB8" w:rsidRPr="00042FD4">
              <w:rPr>
                <w:rStyle w:val="Hyperlink"/>
              </w:rPr>
              <w:t>Bestehende Anwendung mit Eigenentwicklung</w:t>
            </w:r>
            <w:r w:rsidR="000C5CB8">
              <w:rPr>
                <w:webHidden/>
              </w:rPr>
              <w:tab/>
            </w:r>
            <w:r w:rsidR="000C5CB8">
              <w:rPr>
                <w:webHidden/>
              </w:rPr>
              <w:fldChar w:fldCharType="begin"/>
            </w:r>
            <w:r w:rsidR="000C5CB8">
              <w:rPr>
                <w:webHidden/>
              </w:rPr>
              <w:instrText xml:space="preserve"> PAGEREF _Toc518555979 \h </w:instrText>
            </w:r>
            <w:r w:rsidR="000C5CB8">
              <w:rPr>
                <w:webHidden/>
              </w:rPr>
            </w:r>
            <w:r w:rsidR="000C5CB8">
              <w:rPr>
                <w:webHidden/>
              </w:rPr>
              <w:fldChar w:fldCharType="separate"/>
            </w:r>
            <w:r w:rsidR="00BA22F1">
              <w:rPr>
                <w:webHidden/>
              </w:rPr>
              <w:t>21</w:t>
            </w:r>
            <w:r w:rsidR="000C5CB8">
              <w:rPr>
                <w:webHidden/>
              </w:rPr>
              <w:fldChar w:fldCharType="end"/>
            </w:r>
          </w:hyperlink>
        </w:p>
        <w:p w14:paraId="54E1E28D" w14:textId="73E2077B" w:rsidR="000C5CB8" w:rsidRDefault="00595E85">
          <w:pPr>
            <w:pStyle w:val="Verzeichnis2"/>
            <w:rPr>
              <w:rFonts w:asciiTheme="minorHAnsi" w:hAnsiTheme="minorHAnsi"/>
              <w:lang w:eastAsia="zh-CN"/>
            </w:rPr>
          </w:pPr>
          <w:hyperlink w:anchor="_Toc518555980" w:history="1">
            <w:r w:rsidR="000C5CB8" w:rsidRPr="00042FD4">
              <w:rPr>
                <w:rStyle w:val="Hyperlink"/>
              </w:rPr>
              <w:t>3.2</w:t>
            </w:r>
            <w:r w:rsidR="000C5CB8">
              <w:rPr>
                <w:rFonts w:asciiTheme="minorHAnsi" w:hAnsiTheme="minorHAnsi"/>
                <w:lang w:eastAsia="zh-CN"/>
              </w:rPr>
              <w:tab/>
            </w:r>
            <w:r w:rsidR="000C5CB8" w:rsidRPr="00042FD4">
              <w:rPr>
                <w:rStyle w:val="Hyperlink"/>
              </w:rPr>
              <w:t>Anforderungen an die Anwendung</w:t>
            </w:r>
            <w:r w:rsidR="000C5CB8">
              <w:rPr>
                <w:webHidden/>
              </w:rPr>
              <w:tab/>
            </w:r>
            <w:r w:rsidR="000C5CB8">
              <w:rPr>
                <w:webHidden/>
              </w:rPr>
              <w:fldChar w:fldCharType="begin"/>
            </w:r>
            <w:r w:rsidR="000C5CB8">
              <w:rPr>
                <w:webHidden/>
              </w:rPr>
              <w:instrText xml:space="preserve"> PAGEREF _Toc518555980 \h </w:instrText>
            </w:r>
            <w:r w:rsidR="000C5CB8">
              <w:rPr>
                <w:webHidden/>
              </w:rPr>
            </w:r>
            <w:r w:rsidR="000C5CB8">
              <w:rPr>
                <w:webHidden/>
              </w:rPr>
              <w:fldChar w:fldCharType="separate"/>
            </w:r>
            <w:r w:rsidR="00BA22F1">
              <w:rPr>
                <w:webHidden/>
              </w:rPr>
              <w:t>22</w:t>
            </w:r>
            <w:r w:rsidR="000C5CB8">
              <w:rPr>
                <w:webHidden/>
              </w:rPr>
              <w:fldChar w:fldCharType="end"/>
            </w:r>
          </w:hyperlink>
        </w:p>
        <w:p w14:paraId="78BD23F8" w14:textId="307FBA07" w:rsidR="000C5CB8" w:rsidRDefault="00595E85">
          <w:pPr>
            <w:pStyle w:val="Verzeichnis2"/>
            <w:rPr>
              <w:rFonts w:asciiTheme="minorHAnsi" w:hAnsiTheme="minorHAnsi"/>
              <w:lang w:eastAsia="zh-CN"/>
            </w:rPr>
          </w:pPr>
          <w:hyperlink w:anchor="_Toc518555981" w:history="1">
            <w:r w:rsidR="000C5CB8" w:rsidRPr="00042FD4">
              <w:rPr>
                <w:rStyle w:val="Hyperlink"/>
              </w:rPr>
              <w:t>3.3</w:t>
            </w:r>
            <w:r w:rsidR="000C5CB8">
              <w:rPr>
                <w:rFonts w:asciiTheme="minorHAnsi" w:hAnsiTheme="minorHAnsi"/>
                <w:lang w:eastAsia="zh-CN"/>
              </w:rPr>
              <w:tab/>
            </w:r>
            <w:r w:rsidR="000C5CB8" w:rsidRPr="00042FD4">
              <w:rPr>
                <w:rStyle w:val="Hyperlink"/>
              </w:rPr>
              <w:t>Fiori</w:t>
            </w:r>
            <w:r w:rsidR="000C5CB8">
              <w:rPr>
                <w:webHidden/>
              </w:rPr>
              <w:tab/>
            </w:r>
            <w:r w:rsidR="000C5CB8">
              <w:rPr>
                <w:webHidden/>
              </w:rPr>
              <w:fldChar w:fldCharType="begin"/>
            </w:r>
            <w:r w:rsidR="000C5CB8">
              <w:rPr>
                <w:webHidden/>
              </w:rPr>
              <w:instrText xml:space="preserve"> PAGEREF _Toc518555981 \h </w:instrText>
            </w:r>
            <w:r w:rsidR="000C5CB8">
              <w:rPr>
                <w:webHidden/>
              </w:rPr>
            </w:r>
            <w:r w:rsidR="000C5CB8">
              <w:rPr>
                <w:webHidden/>
              </w:rPr>
              <w:fldChar w:fldCharType="separate"/>
            </w:r>
            <w:r w:rsidR="00BA22F1">
              <w:rPr>
                <w:webHidden/>
              </w:rPr>
              <w:t>24</w:t>
            </w:r>
            <w:r w:rsidR="000C5CB8">
              <w:rPr>
                <w:webHidden/>
              </w:rPr>
              <w:fldChar w:fldCharType="end"/>
            </w:r>
          </w:hyperlink>
        </w:p>
        <w:p w14:paraId="0B19DEC1" w14:textId="263A7586" w:rsidR="000C5CB8" w:rsidRDefault="00595E85">
          <w:pPr>
            <w:pStyle w:val="Verzeichnis2"/>
            <w:rPr>
              <w:rFonts w:asciiTheme="minorHAnsi" w:hAnsiTheme="minorHAnsi"/>
              <w:lang w:eastAsia="zh-CN"/>
            </w:rPr>
          </w:pPr>
          <w:hyperlink w:anchor="_Toc518555982" w:history="1">
            <w:r w:rsidR="000C5CB8" w:rsidRPr="00042FD4">
              <w:rPr>
                <w:rStyle w:val="Hyperlink"/>
              </w:rPr>
              <w:t>3.4</w:t>
            </w:r>
            <w:r w:rsidR="000C5CB8">
              <w:rPr>
                <w:rFonts w:asciiTheme="minorHAnsi" w:hAnsiTheme="minorHAnsi"/>
                <w:lang w:eastAsia="zh-CN"/>
              </w:rPr>
              <w:tab/>
            </w:r>
            <w:r w:rsidR="000C5CB8" w:rsidRPr="00042FD4">
              <w:rPr>
                <w:rStyle w:val="Hyperlink"/>
              </w:rPr>
              <w:t>Verfügbarkeit und Erweiterung von Standardfunktionen</w:t>
            </w:r>
            <w:r w:rsidR="000C5CB8">
              <w:rPr>
                <w:webHidden/>
              </w:rPr>
              <w:tab/>
            </w:r>
            <w:r w:rsidR="000C5CB8">
              <w:rPr>
                <w:webHidden/>
              </w:rPr>
              <w:fldChar w:fldCharType="begin"/>
            </w:r>
            <w:r w:rsidR="000C5CB8">
              <w:rPr>
                <w:webHidden/>
              </w:rPr>
              <w:instrText xml:space="preserve"> PAGEREF _Toc518555982 \h </w:instrText>
            </w:r>
            <w:r w:rsidR="000C5CB8">
              <w:rPr>
                <w:webHidden/>
              </w:rPr>
            </w:r>
            <w:r w:rsidR="000C5CB8">
              <w:rPr>
                <w:webHidden/>
              </w:rPr>
              <w:fldChar w:fldCharType="separate"/>
            </w:r>
            <w:r w:rsidR="00BA22F1">
              <w:rPr>
                <w:webHidden/>
              </w:rPr>
              <w:t>25</w:t>
            </w:r>
            <w:r w:rsidR="000C5CB8">
              <w:rPr>
                <w:webHidden/>
              </w:rPr>
              <w:fldChar w:fldCharType="end"/>
            </w:r>
          </w:hyperlink>
        </w:p>
        <w:p w14:paraId="7A8336C0" w14:textId="4FF73B65" w:rsidR="000C5CB8" w:rsidRDefault="00595E85">
          <w:pPr>
            <w:pStyle w:val="Verzeichnis2"/>
            <w:rPr>
              <w:rFonts w:asciiTheme="minorHAnsi" w:hAnsiTheme="minorHAnsi"/>
              <w:lang w:eastAsia="zh-CN"/>
            </w:rPr>
          </w:pPr>
          <w:hyperlink w:anchor="_Toc518555983" w:history="1">
            <w:r w:rsidR="000C5CB8" w:rsidRPr="00042FD4">
              <w:rPr>
                <w:rStyle w:val="Hyperlink"/>
              </w:rPr>
              <w:t>3.5</w:t>
            </w:r>
            <w:r w:rsidR="000C5CB8">
              <w:rPr>
                <w:rFonts w:asciiTheme="minorHAnsi" w:hAnsiTheme="minorHAnsi"/>
                <w:lang w:eastAsia="zh-CN"/>
              </w:rPr>
              <w:tab/>
            </w:r>
            <w:r w:rsidR="000C5CB8" w:rsidRPr="00042FD4">
              <w:rPr>
                <w:rStyle w:val="Hyperlink"/>
              </w:rPr>
              <w:t>Architektur der eigenen Anwendung</w:t>
            </w:r>
            <w:r w:rsidR="000C5CB8">
              <w:rPr>
                <w:webHidden/>
              </w:rPr>
              <w:tab/>
            </w:r>
            <w:r w:rsidR="000C5CB8">
              <w:rPr>
                <w:webHidden/>
              </w:rPr>
              <w:fldChar w:fldCharType="begin"/>
            </w:r>
            <w:r w:rsidR="000C5CB8">
              <w:rPr>
                <w:webHidden/>
              </w:rPr>
              <w:instrText xml:space="preserve"> PAGEREF _Toc518555983 \h </w:instrText>
            </w:r>
            <w:r w:rsidR="000C5CB8">
              <w:rPr>
                <w:webHidden/>
              </w:rPr>
            </w:r>
            <w:r w:rsidR="000C5CB8">
              <w:rPr>
                <w:webHidden/>
              </w:rPr>
              <w:fldChar w:fldCharType="separate"/>
            </w:r>
            <w:r w:rsidR="00BA22F1">
              <w:rPr>
                <w:webHidden/>
              </w:rPr>
              <w:t>26</w:t>
            </w:r>
            <w:r w:rsidR="000C5CB8">
              <w:rPr>
                <w:webHidden/>
              </w:rPr>
              <w:fldChar w:fldCharType="end"/>
            </w:r>
          </w:hyperlink>
        </w:p>
        <w:p w14:paraId="16D85D23" w14:textId="7034F404" w:rsidR="000C5CB8" w:rsidRDefault="00595E85">
          <w:pPr>
            <w:pStyle w:val="Verzeichnis2"/>
            <w:rPr>
              <w:rFonts w:asciiTheme="minorHAnsi" w:hAnsiTheme="minorHAnsi"/>
              <w:lang w:eastAsia="zh-CN"/>
            </w:rPr>
          </w:pPr>
          <w:hyperlink w:anchor="_Toc518555984" w:history="1">
            <w:r w:rsidR="000C5CB8" w:rsidRPr="00042FD4">
              <w:rPr>
                <w:rStyle w:val="Hyperlink"/>
              </w:rPr>
              <w:t>3.6</w:t>
            </w:r>
            <w:r w:rsidR="000C5CB8">
              <w:rPr>
                <w:rFonts w:asciiTheme="minorHAnsi" w:hAnsiTheme="minorHAnsi"/>
                <w:lang w:eastAsia="zh-CN"/>
              </w:rPr>
              <w:tab/>
            </w:r>
            <w:r w:rsidR="000C5CB8" w:rsidRPr="00042FD4">
              <w:rPr>
                <w:rStyle w:val="Hyperlink"/>
              </w:rPr>
              <w:t>Sicherheit und Datenschutz</w:t>
            </w:r>
            <w:r w:rsidR="000C5CB8">
              <w:rPr>
                <w:webHidden/>
              </w:rPr>
              <w:tab/>
            </w:r>
            <w:r w:rsidR="000C5CB8">
              <w:rPr>
                <w:webHidden/>
              </w:rPr>
              <w:fldChar w:fldCharType="begin"/>
            </w:r>
            <w:r w:rsidR="000C5CB8">
              <w:rPr>
                <w:webHidden/>
              </w:rPr>
              <w:instrText xml:space="preserve"> PAGEREF _Toc518555984 \h </w:instrText>
            </w:r>
            <w:r w:rsidR="000C5CB8">
              <w:rPr>
                <w:webHidden/>
              </w:rPr>
            </w:r>
            <w:r w:rsidR="000C5CB8">
              <w:rPr>
                <w:webHidden/>
              </w:rPr>
              <w:fldChar w:fldCharType="separate"/>
            </w:r>
            <w:r w:rsidR="00BA22F1">
              <w:rPr>
                <w:webHidden/>
              </w:rPr>
              <w:t>28</w:t>
            </w:r>
            <w:r w:rsidR="000C5CB8">
              <w:rPr>
                <w:webHidden/>
              </w:rPr>
              <w:fldChar w:fldCharType="end"/>
            </w:r>
          </w:hyperlink>
        </w:p>
        <w:p w14:paraId="0579C516" w14:textId="2F36E25E" w:rsidR="000C5CB8" w:rsidRDefault="00595E85">
          <w:pPr>
            <w:pStyle w:val="Verzeichnis2"/>
            <w:rPr>
              <w:rFonts w:asciiTheme="minorHAnsi" w:hAnsiTheme="minorHAnsi"/>
              <w:lang w:eastAsia="zh-CN"/>
            </w:rPr>
          </w:pPr>
          <w:hyperlink w:anchor="_Toc518555985" w:history="1">
            <w:r w:rsidR="000C5CB8" w:rsidRPr="00042FD4">
              <w:rPr>
                <w:rStyle w:val="Hyperlink"/>
              </w:rPr>
              <w:t>3.7</w:t>
            </w:r>
            <w:r w:rsidR="000C5CB8">
              <w:rPr>
                <w:rFonts w:asciiTheme="minorHAnsi" w:hAnsiTheme="minorHAnsi"/>
                <w:lang w:eastAsia="zh-CN"/>
              </w:rPr>
              <w:tab/>
            </w:r>
            <w:r w:rsidR="000C5CB8" w:rsidRPr="00042FD4">
              <w:rPr>
                <w:rStyle w:val="Hyperlink"/>
              </w:rPr>
              <w:t>Entwicklungsumgebung</w:t>
            </w:r>
            <w:r w:rsidR="000C5CB8">
              <w:rPr>
                <w:webHidden/>
              </w:rPr>
              <w:tab/>
            </w:r>
            <w:r w:rsidR="000C5CB8">
              <w:rPr>
                <w:webHidden/>
              </w:rPr>
              <w:fldChar w:fldCharType="begin"/>
            </w:r>
            <w:r w:rsidR="000C5CB8">
              <w:rPr>
                <w:webHidden/>
              </w:rPr>
              <w:instrText xml:space="preserve"> PAGEREF _Toc518555985 \h </w:instrText>
            </w:r>
            <w:r w:rsidR="000C5CB8">
              <w:rPr>
                <w:webHidden/>
              </w:rPr>
            </w:r>
            <w:r w:rsidR="000C5CB8">
              <w:rPr>
                <w:webHidden/>
              </w:rPr>
              <w:fldChar w:fldCharType="separate"/>
            </w:r>
            <w:r w:rsidR="00BA22F1">
              <w:rPr>
                <w:webHidden/>
              </w:rPr>
              <w:t>33</w:t>
            </w:r>
            <w:r w:rsidR="000C5CB8">
              <w:rPr>
                <w:webHidden/>
              </w:rPr>
              <w:fldChar w:fldCharType="end"/>
            </w:r>
          </w:hyperlink>
        </w:p>
        <w:p w14:paraId="2B8A8767" w14:textId="24CC4A19" w:rsidR="000C5CB8" w:rsidRDefault="00595E85">
          <w:pPr>
            <w:pStyle w:val="Verzeichnis2"/>
            <w:rPr>
              <w:rFonts w:asciiTheme="minorHAnsi" w:hAnsiTheme="minorHAnsi"/>
              <w:lang w:eastAsia="zh-CN"/>
            </w:rPr>
          </w:pPr>
          <w:hyperlink w:anchor="_Toc518555986" w:history="1">
            <w:r w:rsidR="000C5CB8" w:rsidRPr="00042FD4">
              <w:rPr>
                <w:rStyle w:val="Hyperlink"/>
              </w:rPr>
              <w:t>3.8</w:t>
            </w:r>
            <w:r w:rsidR="000C5CB8">
              <w:rPr>
                <w:rFonts w:asciiTheme="minorHAnsi" w:hAnsiTheme="minorHAnsi"/>
                <w:lang w:eastAsia="zh-CN"/>
              </w:rPr>
              <w:tab/>
            </w:r>
            <w:r w:rsidR="000C5CB8" w:rsidRPr="00042FD4">
              <w:rPr>
                <w:rStyle w:val="Hyperlink"/>
              </w:rPr>
              <w:t>Evaluierungskriterien</w:t>
            </w:r>
            <w:r w:rsidR="000C5CB8">
              <w:rPr>
                <w:webHidden/>
              </w:rPr>
              <w:tab/>
            </w:r>
            <w:r w:rsidR="000C5CB8">
              <w:rPr>
                <w:webHidden/>
              </w:rPr>
              <w:fldChar w:fldCharType="begin"/>
            </w:r>
            <w:r w:rsidR="000C5CB8">
              <w:rPr>
                <w:webHidden/>
              </w:rPr>
              <w:instrText xml:space="preserve"> PAGEREF _Toc518555986 \h </w:instrText>
            </w:r>
            <w:r w:rsidR="000C5CB8">
              <w:rPr>
                <w:webHidden/>
              </w:rPr>
            </w:r>
            <w:r w:rsidR="000C5CB8">
              <w:rPr>
                <w:webHidden/>
              </w:rPr>
              <w:fldChar w:fldCharType="separate"/>
            </w:r>
            <w:r w:rsidR="00BA22F1">
              <w:rPr>
                <w:webHidden/>
              </w:rPr>
              <w:t>35</w:t>
            </w:r>
            <w:r w:rsidR="000C5CB8">
              <w:rPr>
                <w:webHidden/>
              </w:rPr>
              <w:fldChar w:fldCharType="end"/>
            </w:r>
          </w:hyperlink>
        </w:p>
        <w:p w14:paraId="7C794CE9" w14:textId="50C48474" w:rsidR="000C5CB8" w:rsidRDefault="00595E85">
          <w:pPr>
            <w:pStyle w:val="Verzeichnis1"/>
            <w:rPr>
              <w:rFonts w:asciiTheme="minorHAnsi" w:hAnsiTheme="minorHAnsi" w:cstheme="minorBidi"/>
              <w:b w:val="0"/>
              <w:sz w:val="22"/>
              <w:lang w:eastAsia="zh-CN"/>
            </w:rPr>
          </w:pPr>
          <w:hyperlink w:anchor="_Toc518555987" w:history="1">
            <w:r w:rsidR="000C5CB8" w:rsidRPr="00042FD4">
              <w:rPr>
                <w:rStyle w:val="Hyperlink"/>
                <w14:scene3d>
                  <w14:camera w14:prst="orthographicFront"/>
                  <w14:lightRig w14:rig="threePt" w14:dir="t">
                    <w14:rot w14:lat="0" w14:lon="0" w14:rev="0"/>
                  </w14:lightRig>
                </w14:scene3d>
              </w:rPr>
              <w:t>4</w:t>
            </w:r>
            <w:r w:rsidR="000C5CB8">
              <w:rPr>
                <w:rFonts w:asciiTheme="minorHAnsi" w:hAnsiTheme="minorHAnsi" w:cstheme="minorBidi"/>
                <w:b w:val="0"/>
                <w:sz w:val="22"/>
                <w:lang w:eastAsia="zh-CN"/>
              </w:rPr>
              <w:tab/>
            </w:r>
            <w:r w:rsidR="000C5CB8" w:rsidRPr="00042FD4">
              <w:rPr>
                <w:rStyle w:val="Hyperlink"/>
              </w:rPr>
              <w:t>Evaluierung der SAP Cloud Platform</w:t>
            </w:r>
            <w:r w:rsidR="000C5CB8">
              <w:rPr>
                <w:webHidden/>
              </w:rPr>
              <w:tab/>
            </w:r>
            <w:r w:rsidR="000C5CB8">
              <w:rPr>
                <w:webHidden/>
              </w:rPr>
              <w:fldChar w:fldCharType="begin"/>
            </w:r>
            <w:r w:rsidR="000C5CB8">
              <w:rPr>
                <w:webHidden/>
              </w:rPr>
              <w:instrText xml:space="preserve"> PAGEREF _Toc518555987 \h </w:instrText>
            </w:r>
            <w:r w:rsidR="000C5CB8">
              <w:rPr>
                <w:webHidden/>
              </w:rPr>
            </w:r>
            <w:r w:rsidR="000C5CB8">
              <w:rPr>
                <w:webHidden/>
              </w:rPr>
              <w:fldChar w:fldCharType="separate"/>
            </w:r>
            <w:r w:rsidR="00BA22F1">
              <w:rPr>
                <w:webHidden/>
              </w:rPr>
              <w:t>37</w:t>
            </w:r>
            <w:r w:rsidR="000C5CB8">
              <w:rPr>
                <w:webHidden/>
              </w:rPr>
              <w:fldChar w:fldCharType="end"/>
            </w:r>
          </w:hyperlink>
        </w:p>
        <w:p w14:paraId="54888652" w14:textId="6E421B42" w:rsidR="000C5CB8" w:rsidRDefault="00595E85">
          <w:pPr>
            <w:pStyle w:val="Verzeichnis2"/>
            <w:rPr>
              <w:rFonts w:asciiTheme="minorHAnsi" w:hAnsiTheme="minorHAnsi"/>
              <w:lang w:eastAsia="zh-CN"/>
            </w:rPr>
          </w:pPr>
          <w:hyperlink w:anchor="_Toc518555988" w:history="1">
            <w:r w:rsidR="000C5CB8" w:rsidRPr="00042FD4">
              <w:rPr>
                <w:rStyle w:val="Hyperlink"/>
              </w:rPr>
              <w:t>4.1</w:t>
            </w:r>
            <w:r w:rsidR="000C5CB8">
              <w:rPr>
                <w:rFonts w:asciiTheme="minorHAnsi" w:hAnsiTheme="minorHAnsi"/>
                <w:lang w:eastAsia="zh-CN"/>
              </w:rPr>
              <w:tab/>
            </w:r>
            <w:r w:rsidR="000C5CB8" w:rsidRPr="00042FD4">
              <w:rPr>
                <w:rStyle w:val="Hyperlink"/>
              </w:rPr>
              <w:t>Umsetzung der Webanwendung</w:t>
            </w:r>
            <w:r w:rsidR="000C5CB8">
              <w:rPr>
                <w:webHidden/>
              </w:rPr>
              <w:tab/>
            </w:r>
            <w:r w:rsidR="000C5CB8">
              <w:rPr>
                <w:webHidden/>
              </w:rPr>
              <w:fldChar w:fldCharType="begin"/>
            </w:r>
            <w:r w:rsidR="000C5CB8">
              <w:rPr>
                <w:webHidden/>
              </w:rPr>
              <w:instrText xml:space="preserve"> PAGEREF _Toc518555988 \h </w:instrText>
            </w:r>
            <w:r w:rsidR="000C5CB8">
              <w:rPr>
                <w:webHidden/>
              </w:rPr>
            </w:r>
            <w:r w:rsidR="000C5CB8">
              <w:rPr>
                <w:webHidden/>
              </w:rPr>
              <w:fldChar w:fldCharType="separate"/>
            </w:r>
            <w:r w:rsidR="00BA22F1">
              <w:rPr>
                <w:webHidden/>
              </w:rPr>
              <w:t>37</w:t>
            </w:r>
            <w:r w:rsidR="000C5CB8">
              <w:rPr>
                <w:webHidden/>
              </w:rPr>
              <w:fldChar w:fldCharType="end"/>
            </w:r>
          </w:hyperlink>
        </w:p>
        <w:p w14:paraId="1495E56A" w14:textId="5A413DD8" w:rsidR="000C5CB8" w:rsidRDefault="00595E85">
          <w:pPr>
            <w:pStyle w:val="Verzeichnis3"/>
            <w:rPr>
              <w:rFonts w:asciiTheme="minorHAnsi" w:hAnsiTheme="minorHAnsi"/>
              <w:noProof/>
              <w:lang w:eastAsia="zh-CN"/>
            </w:rPr>
          </w:pPr>
          <w:hyperlink w:anchor="_Toc518555989" w:history="1">
            <w:r w:rsidR="000C5CB8" w:rsidRPr="00042FD4">
              <w:rPr>
                <w:rStyle w:val="Hyperlink"/>
                <w:noProof/>
              </w:rPr>
              <w:t>4.1.1</w:t>
            </w:r>
            <w:r w:rsidR="000C5CB8">
              <w:rPr>
                <w:rFonts w:asciiTheme="minorHAnsi" w:hAnsiTheme="minorHAnsi"/>
                <w:noProof/>
                <w:lang w:eastAsia="zh-CN"/>
              </w:rPr>
              <w:tab/>
            </w:r>
            <w:r w:rsidR="000C5CB8" w:rsidRPr="00042FD4">
              <w:rPr>
                <w:rStyle w:val="Hyperlink"/>
                <w:noProof/>
              </w:rPr>
              <w:t>Verbindung zwischen SAP Backend und SAP Cloud Platform</w:t>
            </w:r>
            <w:r w:rsidR="000C5CB8">
              <w:rPr>
                <w:noProof/>
                <w:webHidden/>
              </w:rPr>
              <w:tab/>
            </w:r>
            <w:r w:rsidR="000C5CB8">
              <w:rPr>
                <w:noProof/>
                <w:webHidden/>
              </w:rPr>
              <w:fldChar w:fldCharType="begin"/>
            </w:r>
            <w:r w:rsidR="000C5CB8">
              <w:rPr>
                <w:noProof/>
                <w:webHidden/>
              </w:rPr>
              <w:instrText xml:space="preserve"> PAGEREF _Toc518555989 \h </w:instrText>
            </w:r>
            <w:r w:rsidR="000C5CB8">
              <w:rPr>
                <w:noProof/>
                <w:webHidden/>
              </w:rPr>
            </w:r>
            <w:r w:rsidR="000C5CB8">
              <w:rPr>
                <w:noProof/>
                <w:webHidden/>
              </w:rPr>
              <w:fldChar w:fldCharType="separate"/>
            </w:r>
            <w:r w:rsidR="00BA22F1">
              <w:rPr>
                <w:noProof/>
                <w:webHidden/>
              </w:rPr>
              <w:t>38</w:t>
            </w:r>
            <w:r w:rsidR="000C5CB8">
              <w:rPr>
                <w:noProof/>
                <w:webHidden/>
              </w:rPr>
              <w:fldChar w:fldCharType="end"/>
            </w:r>
          </w:hyperlink>
        </w:p>
        <w:p w14:paraId="558EBD04" w14:textId="3AD2E87A" w:rsidR="000C5CB8" w:rsidRDefault="00595E85">
          <w:pPr>
            <w:pStyle w:val="Verzeichnis3"/>
            <w:rPr>
              <w:rFonts w:asciiTheme="minorHAnsi" w:hAnsiTheme="minorHAnsi"/>
              <w:noProof/>
              <w:lang w:eastAsia="zh-CN"/>
            </w:rPr>
          </w:pPr>
          <w:hyperlink w:anchor="_Toc518555990" w:history="1">
            <w:r w:rsidR="000C5CB8" w:rsidRPr="00042FD4">
              <w:rPr>
                <w:rStyle w:val="Hyperlink"/>
                <w:noProof/>
              </w:rPr>
              <w:t>4.1.2</w:t>
            </w:r>
            <w:r w:rsidR="000C5CB8">
              <w:rPr>
                <w:rFonts w:asciiTheme="minorHAnsi" w:hAnsiTheme="minorHAnsi"/>
                <w:noProof/>
                <w:lang w:eastAsia="zh-CN"/>
              </w:rPr>
              <w:tab/>
            </w:r>
            <w:r w:rsidR="000C5CB8" w:rsidRPr="00042FD4">
              <w:rPr>
                <w:rStyle w:val="Hyperlink"/>
                <w:noProof/>
              </w:rPr>
              <w:t>Einrichten und Veröffentlichen eines OData-Dienstes</w:t>
            </w:r>
            <w:r w:rsidR="000C5CB8">
              <w:rPr>
                <w:noProof/>
                <w:webHidden/>
              </w:rPr>
              <w:tab/>
            </w:r>
            <w:r w:rsidR="000C5CB8">
              <w:rPr>
                <w:noProof/>
                <w:webHidden/>
              </w:rPr>
              <w:fldChar w:fldCharType="begin"/>
            </w:r>
            <w:r w:rsidR="000C5CB8">
              <w:rPr>
                <w:noProof/>
                <w:webHidden/>
              </w:rPr>
              <w:instrText xml:space="preserve"> PAGEREF _Toc518555990 \h </w:instrText>
            </w:r>
            <w:r w:rsidR="000C5CB8">
              <w:rPr>
                <w:noProof/>
                <w:webHidden/>
              </w:rPr>
            </w:r>
            <w:r w:rsidR="000C5CB8">
              <w:rPr>
                <w:noProof/>
                <w:webHidden/>
              </w:rPr>
              <w:fldChar w:fldCharType="separate"/>
            </w:r>
            <w:r w:rsidR="00BA22F1">
              <w:rPr>
                <w:noProof/>
                <w:webHidden/>
              </w:rPr>
              <w:t>42</w:t>
            </w:r>
            <w:r w:rsidR="000C5CB8">
              <w:rPr>
                <w:noProof/>
                <w:webHidden/>
              </w:rPr>
              <w:fldChar w:fldCharType="end"/>
            </w:r>
          </w:hyperlink>
        </w:p>
        <w:p w14:paraId="5FF6346B" w14:textId="0ED05548" w:rsidR="000C5CB8" w:rsidRDefault="00595E85">
          <w:pPr>
            <w:pStyle w:val="Verzeichnis3"/>
            <w:rPr>
              <w:rFonts w:asciiTheme="minorHAnsi" w:hAnsiTheme="minorHAnsi"/>
              <w:noProof/>
              <w:lang w:eastAsia="zh-CN"/>
            </w:rPr>
          </w:pPr>
          <w:hyperlink w:anchor="_Toc518555991" w:history="1">
            <w:r w:rsidR="000C5CB8" w:rsidRPr="00042FD4">
              <w:rPr>
                <w:rStyle w:val="Hyperlink"/>
                <w:noProof/>
              </w:rPr>
              <w:t>4.1.3</w:t>
            </w:r>
            <w:r w:rsidR="000C5CB8">
              <w:rPr>
                <w:rFonts w:asciiTheme="minorHAnsi" w:hAnsiTheme="minorHAnsi"/>
                <w:noProof/>
                <w:lang w:eastAsia="zh-CN"/>
              </w:rPr>
              <w:tab/>
            </w:r>
            <w:r w:rsidR="000C5CB8" w:rsidRPr="00042FD4">
              <w:rPr>
                <w:rStyle w:val="Hyperlink"/>
                <w:noProof/>
              </w:rPr>
              <w:t>Erstellen und Anpassen der Oberfläche</w:t>
            </w:r>
            <w:r w:rsidR="000C5CB8">
              <w:rPr>
                <w:noProof/>
                <w:webHidden/>
              </w:rPr>
              <w:tab/>
            </w:r>
            <w:r w:rsidR="000C5CB8">
              <w:rPr>
                <w:noProof/>
                <w:webHidden/>
              </w:rPr>
              <w:fldChar w:fldCharType="begin"/>
            </w:r>
            <w:r w:rsidR="000C5CB8">
              <w:rPr>
                <w:noProof/>
                <w:webHidden/>
              </w:rPr>
              <w:instrText xml:space="preserve"> PAGEREF _Toc518555991 \h </w:instrText>
            </w:r>
            <w:r w:rsidR="000C5CB8">
              <w:rPr>
                <w:noProof/>
                <w:webHidden/>
              </w:rPr>
            </w:r>
            <w:r w:rsidR="000C5CB8">
              <w:rPr>
                <w:noProof/>
                <w:webHidden/>
              </w:rPr>
              <w:fldChar w:fldCharType="separate"/>
            </w:r>
            <w:r w:rsidR="00BA22F1">
              <w:rPr>
                <w:noProof/>
                <w:webHidden/>
              </w:rPr>
              <w:t>47</w:t>
            </w:r>
            <w:r w:rsidR="000C5CB8">
              <w:rPr>
                <w:noProof/>
                <w:webHidden/>
              </w:rPr>
              <w:fldChar w:fldCharType="end"/>
            </w:r>
          </w:hyperlink>
        </w:p>
        <w:p w14:paraId="0345D147" w14:textId="499DC963" w:rsidR="000C5CB8" w:rsidRDefault="00595E85">
          <w:pPr>
            <w:pStyle w:val="Verzeichnis3"/>
            <w:rPr>
              <w:rFonts w:asciiTheme="minorHAnsi" w:hAnsiTheme="minorHAnsi"/>
              <w:noProof/>
              <w:lang w:eastAsia="zh-CN"/>
            </w:rPr>
          </w:pPr>
          <w:hyperlink w:anchor="_Toc518555992" w:history="1">
            <w:r w:rsidR="000C5CB8" w:rsidRPr="00042FD4">
              <w:rPr>
                <w:rStyle w:val="Hyperlink"/>
                <w:noProof/>
              </w:rPr>
              <w:t>4.1.4</w:t>
            </w:r>
            <w:r w:rsidR="000C5CB8">
              <w:rPr>
                <w:rFonts w:asciiTheme="minorHAnsi" w:hAnsiTheme="minorHAnsi"/>
                <w:noProof/>
                <w:lang w:eastAsia="zh-CN"/>
              </w:rPr>
              <w:tab/>
            </w:r>
            <w:r w:rsidR="000C5CB8" w:rsidRPr="00042FD4">
              <w:rPr>
                <w:rStyle w:val="Hyperlink"/>
                <w:noProof/>
                <w:shd w:val="clear" w:color="auto" w:fill="FFFFFF"/>
              </w:rPr>
              <w:t>Deployment der Anwendung</w:t>
            </w:r>
            <w:r w:rsidR="000C5CB8">
              <w:rPr>
                <w:noProof/>
                <w:webHidden/>
              </w:rPr>
              <w:tab/>
            </w:r>
            <w:r w:rsidR="000C5CB8">
              <w:rPr>
                <w:noProof/>
                <w:webHidden/>
              </w:rPr>
              <w:fldChar w:fldCharType="begin"/>
            </w:r>
            <w:r w:rsidR="000C5CB8">
              <w:rPr>
                <w:noProof/>
                <w:webHidden/>
              </w:rPr>
              <w:instrText xml:space="preserve"> PAGEREF _Toc518555992 \h </w:instrText>
            </w:r>
            <w:r w:rsidR="000C5CB8">
              <w:rPr>
                <w:noProof/>
                <w:webHidden/>
              </w:rPr>
            </w:r>
            <w:r w:rsidR="000C5CB8">
              <w:rPr>
                <w:noProof/>
                <w:webHidden/>
              </w:rPr>
              <w:fldChar w:fldCharType="separate"/>
            </w:r>
            <w:r w:rsidR="00BA22F1">
              <w:rPr>
                <w:noProof/>
                <w:webHidden/>
              </w:rPr>
              <w:t>52</w:t>
            </w:r>
            <w:r w:rsidR="000C5CB8">
              <w:rPr>
                <w:noProof/>
                <w:webHidden/>
              </w:rPr>
              <w:fldChar w:fldCharType="end"/>
            </w:r>
          </w:hyperlink>
        </w:p>
        <w:p w14:paraId="287A538E" w14:textId="518D53BB" w:rsidR="000C5CB8" w:rsidRDefault="00595E85">
          <w:pPr>
            <w:pStyle w:val="Verzeichnis3"/>
            <w:rPr>
              <w:rFonts w:asciiTheme="minorHAnsi" w:hAnsiTheme="minorHAnsi"/>
              <w:noProof/>
              <w:lang w:eastAsia="zh-CN"/>
            </w:rPr>
          </w:pPr>
          <w:hyperlink w:anchor="_Toc518555993" w:history="1">
            <w:r w:rsidR="000C5CB8" w:rsidRPr="00042FD4">
              <w:rPr>
                <w:rStyle w:val="Hyperlink"/>
                <w:noProof/>
              </w:rPr>
              <w:t>4.1.5</w:t>
            </w:r>
            <w:r w:rsidR="000C5CB8">
              <w:rPr>
                <w:rFonts w:asciiTheme="minorHAnsi" w:hAnsiTheme="minorHAnsi"/>
                <w:noProof/>
                <w:lang w:eastAsia="zh-CN"/>
              </w:rPr>
              <w:tab/>
            </w:r>
            <w:r w:rsidR="000C5CB8" w:rsidRPr="00042FD4">
              <w:rPr>
                <w:rStyle w:val="Hyperlink"/>
                <w:noProof/>
              </w:rPr>
              <w:t>Erreichbarkeit der Anwendung für Nutzer</w:t>
            </w:r>
            <w:r w:rsidR="000C5CB8">
              <w:rPr>
                <w:noProof/>
                <w:webHidden/>
              </w:rPr>
              <w:tab/>
            </w:r>
            <w:r w:rsidR="000C5CB8">
              <w:rPr>
                <w:noProof/>
                <w:webHidden/>
              </w:rPr>
              <w:fldChar w:fldCharType="begin"/>
            </w:r>
            <w:r w:rsidR="000C5CB8">
              <w:rPr>
                <w:noProof/>
                <w:webHidden/>
              </w:rPr>
              <w:instrText xml:space="preserve"> PAGEREF _Toc518555993 \h </w:instrText>
            </w:r>
            <w:r w:rsidR="000C5CB8">
              <w:rPr>
                <w:noProof/>
                <w:webHidden/>
              </w:rPr>
            </w:r>
            <w:r w:rsidR="000C5CB8">
              <w:rPr>
                <w:noProof/>
                <w:webHidden/>
              </w:rPr>
              <w:fldChar w:fldCharType="separate"/>
            </w:r>
            <w:r w:rsidR="00BA22F1">
              <w:rPr>
                <w:noProof/>
                <w:webHidden/>
              </w:rPr>
              <w:t>55</w:t>
            </w:r>
            <w:r w:rsidR="000C5CB8">
              <w:rPr>
                <w:noProof/>
                <w:webHidden/>
              </w:rPr>
              <w:fldChar w:fldCharType="end"/>
            </w:r>
          </w:hyperlink>
        </w:p>
        <w:p w14:paraId="77E4425B" w14:textId="575494D7" w:rsidR="000C5CB8" w:rsidRDefault="00595E85">
          <w:pPr>
            <w:pStyle w:val="Verzeichnis3"/>
            <w:rPr>
              <w:rFonts w:asciiTheme="minorHAnsi" w:hAnsiTheme="minorHAnsi"/>
              <w:noProof/>
              <w:lang w:eastAsia="zh-CN"/>
            </w:rPr>
          </w:pPr>
          <w:hyperlink w:anchor="_Toc518555994" w:history="1">
            <w:r w:rsidR="000C5CB8" w:rsidRPr="00042FD4">
              <w:rPr>
                <w:rStyle w:val="Hyperlink"/>
                <w:noProof/>
              </w:rPr>
              <w:t>4.1.6</w:t>
            </w:r>
            <w:r w:rsidR="000C5CB8">
              <w:rPr>
                <w:rFonts w:asciiTheme="minorHAnsi" w:hAnsiTheme="minorHAnsi"/>
                <w:noProof/>
                <w:lang w:eastAsia="zh-CN"/>
              </w:rPr>
              <w:tab/>
            </w:r>
            <w:r w:rsidR="000C5CB8" w:rsidRPr="00042FD4">
              <w:rPr>
                <w:rStyle w:val="Hyperlink"/>
                <w:noProof/>
              </w:rPr>
              <w:t>Verwendung der Anwendung mit einem Standard-OData-Dienst</w:t>
            </w:r>
            <w:r w:rsidR="000C5CB8">
              <w:rPr>
                <w:noProof/>
                <w:webHidden/>
              </w:rPr>
              <w:tab/>
            </w:r>
            <w:r w:rsidR="000C5CB8">
              <w:rPr>
                <w:noProof/>
                <w:webHidden/>
              </w:rPr>
              <w:fldChar w:fldCharType="begin"/>
            </w:r>
            <w:r w:rsidR="000C5CB8">
              <w:rPr>
                <w:noProof/>
                <w:webHidden/>
              </w:rPr>
              <w:instrText xml:space="preserve"> PAGEREF _Toc518555994 \h </w:instrText>
            </w:r>
            <w:r w:rsidR="000C5CB8">
              <w:rPr>
                <w:noProof/>
                <w:webHidden/>
              </w:rPr>
            </w:r>
            <w:r w:rsidR="000C5CB8">
              <w:rPr>
                <w:noProof/>
                <w:webHidden/>
              </w:rPr>
              <w:fldChar w:fldCharType="separate"/>
            </w:r>
            <w:r w:rsidR="00BA22F1">
              <w:rPr>
                <w:noProof/>
                <w:webHidden/>
              </w:rPr>
              <w:t>57</w:t>
            </w:r>
            <w:r w:rsidR="000C5CB8">
              <w:rPr>
                <w:noProof/>
                <w:webHidden/>
              </w:rPr>
              <w:fldChar w:fldCharType="end"/>
            </w:r>
          </w:hyperlink>
        </w:p>
        <w:p w14:paraId="0AD290C0" w14:textId="1A3B3128" w:rsidR="000C5CB8" w:rsidRDefault="00595E85">
          <w:pPr>
            <w:pStyle w:val="Verzeichnis2"/>
            <w:rPr>
              <w:rFonts w:asciiTheme="minorHAnsi" w:hAnsiTheme="minorHAnsi"/>
              <w:lang w:eastAsia="zh-CN"/>
            </w:rPr>
          </w:pPr>
          <w:hyperlink w:anchor="_Toc518555995" w:history="1">
            <w:r w:rsidR="000C5CB8" w:rsidRPr="00042FD4">
              <w:rPr>
                <w:rStyle w:val="Hyperlink"/>
              </w:rPr>
              <w:t>4.2</w:t>
            </w:r>
            <w:r w:rsidR="000C5CB8">
              <w:rPr>
                <w:rFonts w:asciiTheme="minorHAnsi" w:hAnsiTheme="minorHAnsi"/>
                <w:lang w:eastAsia="zh-CN"/>
              </w:rPr>
              <w:tab/>
            </w:r>
            <w:r w:rsidR="000C5CB8" w:rsidRPr="00042FD4">
              <w:rPr>
                <w:rStyle w:val="Hyperlink"/>
              </w:rPr>
              <w:t>Einschätzung der SAP Cloud Platform</w:t>
            </w:r>
            <w:r w:rsidR="000C5CB8">
              <w:rPr>
                <w:webHidden/>
              </w:rPr>
              <w:tab/>
            </w:r>
            <w:r w:rsidR="000C5CB8">
              <w:rPr>
                <w:webHidden/>
              </w:rPr>
              <w:fldChar w:fldCharType="begin"/>
            </w:r>
            <w:r w:rsidR="000C5CB8">
              <w:rPr>
                <w:webHidden/>
              </w:rPr>
              <w:instrText xml:space="preserve"> PAGEREF _Toc518555995 \h </w:instrText>
            </w:r>
            <w:r w:rsidR="000C5CB8">
              <w:rPr>
                <w:webHidden/>
              </w:rPr>
            </w:r>
            <w:r w:rsidR="000C5CB8">
              <w:rPr>
                <w:webHidden/>
              </w:rPr>
              <w:fldChar w:fldCharType="separate"/>
            </w:r>
            <w:r w:rsidR="00BA22F1">
              <w:rPr>
                <w:webHidden/>
              </w:rPr>
              <w:t>59</w:t>
            </w:r>
            <w:r w:rsidR="000C5CB8">
              <w:rPr>
                <w:webHidden/>
              </w:rPr>
              <w:fldChar w:fldCharType="end"/>
            </w:r>
          </w:hyperlink>
        </w:p>
        <w:p w14:paraId="4B07DA9C" w14:textId="14A7A1D9" w:rsidR="000C5CB8" w:rsidRDefault="00595E85">
          <w:pPr>
            <w:pStyle w:val="Verzeichnis3"/>
            <w:rPr>
              <w:rFonts w:asciiTheme="minorHAnsi" w:hAnsiTheme="minorHAnsi"/>
              <w:noProof/>
              <w:lang w:eastAsia="zh-CN"/>
            </w:rPr>
          </w:pPr>
          <w:hyperlink w:anchor="_Toc518555996" w:history="1">
            <w:r w:rsidR="000C5CB8" w:rsidRPr="00042FD4">
              <w:rPr>
                <w:rStyle w:val="Hyperlink"/>
                <w:noProof/>
              </w:rPr>
              <w:t>4.2.1</w:t>
            </w:r>
            <w:r w:rsidR="000C5CB8">
              <w:rPr>
                <w:rFonts w:asciiTheme="minorHAnsi" w:hAnsiTheme="minorHAnsi"/>
                <w:noProof/>
                <w:lang w:eastAsia="zh-CN"/>
              </w:rPr>
              <w:tab/>
            </w:r>
            <w:r w:rsidR="000C5CB8" w:rsidRPr="00042FD4">
              <w:rPr>
                <w:rStyle w:val="Hyperlink"/>
                <w:noProof/>
              </w:rPr>
              <w:t>Entwicklungsumgebung SAP Web IDE</w:t>
            </w:r>
            <w:r w:rsidR="000C5CB8">
              <w:rPr>
                <w:noProof/>
                <w:webHidden/>
              </w:rPr>
              <w:tab/>
            </w:r>
            <w:r w:rsidR="000C5CB8">
              <w:rPr>
                <w:noProof/>
                <w:webHidden/>
              </w:rPr>
              <w:fldChar w:fldCharType="begin"/>
            </w:r>
            <w:r w:rsidR="000C5CB8">
              <w:rPr>
                <w:noProof/>
                <w:webHidden/>
              </w:rPr>
              <w:instrText xml:space="preserve"> PAGEREF _Toc518555996 \h </w:instrText>
            </w:r>
            <w:r w:rsidR="000C5CB8">
              <w:rPr>
                <w:noProof/>
                <w:webHidden/>
              </w:rPr>
            </w:r>
            <w:r w:rsidR="000C5CB8">
              <w:rPr>
                <w:noProof/>
                <w:webHidden/>
              </w:rPr>
              <w:fldChar w:fldCharType="separate"/>
            </w:r>
            <w:r w:rsidR="00BA22F1">
              <w:rPr>
                <w:noProof/>
                <w:webHidden/>
              </w:rPr>
              <w:t>60</w:t>
            </w:r>
            <w:r w:rsidR="000C5CB8">
              <w:rPr>
                <w:noProof/>
                <w:webHidden/>
              </w:rPr>
              <w:fldChar w:fldCharType="end"/>
            </w:r>
          </w:hyperlink>
        </w:p>
        <w:p w14:paraId="075A69BE" w14:textId="480E77DB" w:rsidR="000C5CB8" w:rsidRDefault="00595E85">
          <w:pPr>
            <w:pStyle w:val="Verzeichnis3"/>
            <w:rPr>
              <w:rFonts w:asciiTheme="minorHAnsi" w:hAnsiTheme="minorHAnsi"/>
              <w:noProof/>
              <w:lang w:eastAsia="zh-CN"/>
            </w:rPr>
          </w:pPr>
          <w:hyperlink w:anchor="_Toc518555997" w:history="1">
            <w:r w:rsidR="000C5CB8" w:rsidRPr="00042FD4">
              <w:rPr>
                <w:rStyle w:val="Hyperlink"/>
                <w:noProof/>
              </w:rPr>
              <w:t>4.2.2</w:t>
            </w:r>
            <w:r w:rsidR="000C5CB8">
              <w:rPr>
                <w:rFonts w:asciiTheme="minorHAnsi" w:hAnsiTheme="minorHAnsi"/>
                <w:noProof/>
                <w:lang w:eastAsia="zh-CN"/>
              </w:rPr>
              <w:tab/>
            </w:r>
            <w:r w:rsidR="000C5CB8" w:rsidRPr="00042FD4">
              <w:rPr>
                <w:rStyle w:val="Hyperlink"/>
                <w:noProof/>
              </w:rPr>
              <w:t>Verbindungen zur Cloud Platform</w:t>
            </w:r>
            <w:r w:rsidR="000C5CB8">
              <w:rPr>
                <w:noProof/>
                <w:webHidden/>
              </w:rPr>
              <w:tab/>
            </w:r>
            <w:r w:rsidR="000C5CB8">
              <w:rPr>
                <w:noProof/>
                <w:webHidden/>
              </w:rPr>
              <w:fldChar w:fldCharType="begin"/>
            </w:r>
            <w:r w:rsidR="000C5CB8">
              <w:rPr>
                <w:noProof/>
                <w:webHidden/>
              </w:rPr>
              <w:instrText xml:space="preserve"> PAGEREF _Toc518555997 \h </w:instrText>
            </w:r>
            <w:r w:rsidR="000C5CB8">
              <w:rPr>
                <w:noProof/>
                <w:webHidden/>
              </w:rPr>
            </w:r>
            <w:r w:rsidR="000C5CB8">
              <w:rPr>
                <w:noProof/>
                <w:webHidden/>
              </w:rPr>
              <w:fldChar w:fldCharType="separate"/>
            </w:r>
            <w:r w:rsidR="00BA22F1">
              <w:rPr>
                <w:noProof/>
                <w:webHidden/>
              </w:rPr>
              <w:t>61</w:t>
            </w:r>
            <w:r w:rsidR="000C5CB8">
              <w:rPr>
                <w:noProof/>
                <w:webHidden/>
              </w:rPr>
              <w:fldChar w:fldCharType="end"/>
            </w:r>
          </w:hyperlink>
        </w:p>
        <w:p w14:paraId="3297540C" w14:textId="4C6E272D" w:rsidR="000C5CB8" w:rsidRDefault="00595E85">
          <w:pPr>
            <w:pStyle w:val="Verzeichnis3"/>
            <w:rPr>
              <w:rFonts w:asciiTheme="minorHAnsi" w:hAnsiTheme="minorHAnsi"/>
              <w:noProof/>
              <w:lang w:eastAsia="zh-CN"/>
            </w:rPr>
          </w:pPr>
          <w:hyperlink w:anchor="_Toc518555998" w:history="1">
            <w:r w:rsidR="000C5CB8" w:rsidRPr="00042FD4">
              <w:rPr>
                <w:rStyle w:val="Hyperlink"/>
                <w:noProof/>
              </w:rPr>
              <w:t>4.2.3</w:t>
            </w:r>
            <w:r w:rsidR="000C5CB8">
              <w:rPr>
                <w:rFonts w:asciiTheme="minorHAnsi" w:hAnsiTheme="minorHAnsi"/>
                <w:noProof/>
                <w:lang w:eastAsia="zh-CN"/>
              </w:rPr>
              <w:tab/>
            </w:r>
            <w:r w:rsidR="000C5CB8" w:rsidRPr="00042FD4">
              <w:rPr>
                <w:rStyle w:val="Hyperlink"/>
                <w:noProof/>
              </w:rPr>
              <w:t>SAP Cloud Platform als Ganzes</w:t>
            </w:r>
            <w:r w:rsidR="000C5CB8">
              <w:rPr>
                <w:noProof/>
                <w:webHidden/>
              </w:rPr>
              <w:tab/>
            </w:r>
            <w:r w:rsidR="000C5CB8">
              <w:rPr>
                <w:noProof/>
                <w:webHidden/>
              </w:rPr>
              <w:fldChar w:fldCharType="begin"/>
            </w:r>
            <w:r w:rsidR="000C5CB8">
              <w:rPr>
                <w:noProof/>
                <w:webHidden/>
              </w:rPr>
              <w:instrText xml:space="preserve"> PAGEREF _Toc518555998 \h </w:instrText>
            </w:r>
            <w:r w:rsidR="000C5CB8">
              <w:rPr>
                <w:noProof/>
                <w:webHidden/>
              </w:rPr>
            </w:r>
            <w:r w:rsidR="000C5CB8">
              <w:rPr>
                <w:noProof/>
                <w:webHidden/>
              </w:rPr>
              <w:fldChar w:fldCharType="separate"/>
            </w:r>
            <w:r w:rsidR="00BA22F1">
              <w:rPr>
                <w:noProof/>
                <w:webHidden/>
              </w:rPr>
              <w:t>61</w:t>
            </w:r>
            <w:r w:rsidR="000C5CB8">
              <w:rPr>
                <w:noProof/>
                <w:webHidden/>
              </w:rPr>
              <w:fldChar w:fldCharType="end"/>
            </w:r>
          </w:hyperlink>
        </w:p>
        <w:p w14:paraId="728028C6" w14:textId="4654EDC4" w:rsidR="000C5CB8" w:rsidRDefault="00595E85">
          <w:pPr>
            <w:pStyle w:val="Verzeichnis1"/>
            <w:rPr>
              <w:rFonts w:asciiTheme="minorHAnsi" w:hAnsiTheme="minorHAnsi" w:cstheme="minorBidi"/>
              <w:b w:val="0"/>
              <w:sz w:val="22"/>
              <w:lang w:eastAsia="zh-CN"/>
            </w:rPr>
          </w:pPr>
          <w:hyperlink w:anchor="_Toc518555999" w:history="1">
            <w:r w:rsidR="000C5CB8" w:rsidRPr="00042FD4">
              <w:rPr>
                <w:rStyle w:val="Hyperlink"/>
                <w14:scene3d>
                  <w14:camera w14:prst="orthographicFront"/>
                  <w14:lightRig w14:rig="threePt" w14:dir="t">
                    <w14:rot w14:lat="0" w14:lon="0" w14:rev="0"/>
                  </w14:lightRig>
                </w14:scene3d>
              </w:rPr>
              <w:t>5</w:t>
            </w:r>
            <w:r w:rsidR="000C5CB8">
              <w:rPr>
                <w:rFonts w:asciiTheme="minorHAnsi" w:hAnsiTheme="minorHAnsi" w:cstheme="minorBidi"/>
                <w:b w:val="0"/>
                <w:sz w:val="22"/>
                <w:lang w:eastAsia="zh-CN"/>
              </w:rPr>
              <w:tab/>
            </w:r>
            <w:r w:rsidR="000C5CB8" w:rsidRPr="00042FD4">
              <w:rPr>
                <w:rStyle w:val="Hyperlink"/>
              </w:rPr>
              <w:t>Fazit und Ausblick</w:t>
            </w:r>
            <w:r w:rsidR="000C5CB8">
              <w:rPr>
                <w:webHidden/>
              </w:rPr>
              <w:tab/>
            </w:r>
            <w:r w:rsidR="000C5CB8">
              <w:rPr>
                <w:webHidden/>
              </w:rPr>
              <w:fldChar w:fldCharType="begin"/>
            </w:r>
            <w:r w:rsidR="000C5CB8">
              <w:rPr>
                <w:webHidden/>
              </w:rPr>
              <w:instrText xml:space="preserve"> PAGEREF _Toc518555999 \h </w:instrText>
            </w:r>
            <w:r w:rsidR="000C5CB8">
              <w:rPr>
                <w:webHidden/>
              </w:rPr>
            </w:r>
            <w:r w:rsidR="000C5CB8">
              <w:rPr>
                <w:webHidden/>
              </w:rPr>
              <w:fldChar w:fldCharType="separate"/>
            </w:r>
            <w:r w:rsidR="00BA22F1">
              <w:rPr>
                <w:webHidden/>
              </w:rPr>
              <w:t>64</w:t>
            </w:r>
            <w:r w:rsidR="000C5CB8">
              <w:rPr>
                <w:webHidden/>
              </w:rPr>
              <w:fldChar w:fldCharType="end"/>
            </w:r>
          </w:hyperlink>
        </w:p>
        <w:p w14:paraId="39A91AA8" w14:textId="7E53ECB7" w:rsidR="000C5CB8" w:rsidRDefault="00595E85">
          <w:pPr>
            <w:pStyle w:val="Verzeichnis2"/>
            <w:rPr>
              <w:rFonts w:asciiTheme="minorHAnsi" w:hAnsiTheme="minorHAnsi"/>
              <w:lang w:eastAsia="zh-CN"/>
            </w:rPr>
          </w:pPr>
          <w:hyperlink w:anchor="_Toc518556000" w:history="1">
            <w:r w:rsidR="000C5CB8" w:rsidRPr="00042FD4">
              <w:rPr>
                <w:rStyle w:val="Hyperlink"/>
              </w:rPr>
              <w:t>5.1</w:t>
            </w:r>
            <w:r w:rsidR="000C5CB8">
              <w:rPr>
                <w:rFonts w:asciiTheme="minorHAnsi" w:hAnsiTheme="minorHAnsi"/>
                <w:lang w:eastAsia="zh-CN"/>
              </w:rPr>
              <w:tab/>
            </w:r>
            <w:r w:rsidR="000C5CB8" w:rsidRPr="00042FD4">
              <w:rPr>
                <w:rStyle w:val="Hyperlink"/>
              </w:rPr>
              <w:t>Probleme</w:t>
            </w:r>
            <w:r w:rsidR="000C5CB8">
              <w:rPr>
                <w:webHidden/>
              </w:rPr>
              <w:tab/>
            </w:r>
            <w:r w:rsidR="000C5CB8">
              <w:rPr>
                <w:webHidden/>
              </w:rPr>
              <w:fldChar w:fldCharType="begin"/>
            </w:r>
            <w:r w:rsidR="000C5CB8">
              <w:rPr>
                <w:webHidden/>
              </w:rPr>
              <w:instrText xml:space="preserve"> PAGEREF _Toc518556000 \h </w:instrText>
            </w:r>
            <w:r w:rsidR="000C5CB8">
              <w:rPr>
                <w:webHidden/>
              </w:rPr>
            </w:r>
            <w:r w:rsidR="000C5CB8">
              <w:rPr>
                <w:webHidden/>
              </w:rPr>
              <w:fldChar w:fldCharType="separate"/>
            </w:r>
            <w:r w:rsidR="00BA22F1">
              <w:rPr>
                <w:webHidden/>
              </w:rPr>
              <w:t>64</w:t>
            </w:r>
            <w:r w:rsidR="000C5CB8">
              <w:rPr>
                <w:webHidden/>
              </w:rPr>
              <w:fldChar w:fldCharType="end"/>
            </w:r>
          </w:hyperlink>
        </w:p>
        <w:p w14:paraId="27707A12" w14:textId="2F9D2EBD" w:rsidR="000C5CB8" w:rsidRDefault="00595E85">
          <w:pPr>
            <w:pStyle w:val="Verzeichnis2"/>
            <w:rPr>
              <w:rFonts w:asciiTheme="minorHAnsi" w:hAnsiTheme="minorHAnsi"/>
              <w:lang w:eastAsia="zh-CN"/>
            </w:rPr>
          </w:pPr>
          <w:hyperlink w:anchor="_Toc518556001" w:history="1">
            <w:r w:rsidR="000C5CB8" w:rsidRPr="00042FD4">
              <w:rPr>
                <w:rStyle w:val="Hyperlink"/>
              </w:rPr>
              <w:t>5.2</w:t>
            </w:r>
            <w:r w:rsidR="000C5CB8">
              <w:rPr>
                <w:rFonts w:asciiTheme="minorHAnsi" w:hAnsiTheme="minorHAnsi"/>
                <w:lang w:eastAsia="zh-CN"/>
              </w:rPr>
              <w:tab/>
            </w:r>
            <w:r w:rsidR="000C5CB8" w:rsidRPr="00042FD4">
              <w:rPr>
                <w:rStyle w:val="Hyperlink"/>
              </w:rPr>
              <w:t>Ausblick</w:t>
            </w:r>
            <w:r w:rsidR="000C5CB8">
              <w:rPr>
                <w:webHidden/>
              </w:rPr>
              <w:tab/>
            </w:r>
            <w:r w:rsidR="000C5CB8">
              <w:rPr>
                <w:webHidden/>
              </w:rPr>
              <w:fldChar w:fldCharType="begin"/>
            </w:r>
            <w:r w:rsidR="000C5CB8">
              <w:rPr>
                <w:webHidden/>
              </w:rPr>
              <w:instrText xml:space="preserve"> PAGEREF _Toc518556001 \h </w:instrText>
            </w:r>
            <w:r w:rsidR="000C5CB8">
              <w:rPr>
                <w:webHidden/>
              </w:rPr>
            </w:r>
            <w:r w:rsidR="000C5CB8">
              <w:rPr>
                <w:webHidden/>
              </w:rPr>
              <w:fldChar w:fldCharType="separate"/>
            </w:r>
            <w:r w:rsidR="00BA22F1">
              <w:rPr>
                <w:webHidden/>
              </w:rPr>
              <w:t>65</w:t>
            </w:r>
            <w:r w:rsidR="000C5CB8">
              <w:rPr>
                <w:webHidden/>
              </w:rPr>
              <w:fldChar w:fldCharType="end"/>
            </w:r>
          </w:hyperlink>
        </w:p>
        <w:p w14:paraId="2107D29E" w14:textId="54AB9DCB" w:rsidR="000C5CB8" w:rsidRDefault="00595E85">
          <w:pPr>
            <w:pStyle w:val="Verzeichnis1"/>
            <w:rPr>
              <w:rFonts w:asciiTheme="minorHAnsi" w:hAnsiTheme="minorHAnsi" w:cstheme="minorBidi"/>
              <w:b w:val="0"/>
              <w:sz w:val="22"/>
              <w:lang w:eastAsia="zh-CN"/>
            </w:rPr>
          </w:pPr>
          <w:hyperlink w:anchor="_Toc518556002" w:history="1">
            <w:r w:rsidR="000C5CB8" w:rsidRPr="00042FD4">
              <w:rPr>
                <w:rStyle w:val="Hyperlink"/>
              </w:rPr>
              <w:t>IV</w:t>
            </w:r>
            <w:r w:rsidR="000C5CB8">
              <w:rPr>
                <w:rFonts w:asciiTheme="minorHAnsi" w:hAnsiTheme="minorHAnsi" w:cstheme="minorBidi"/>
                <w:b w:val="0"/>
                <w:sz w:val="22"/>
                <w:lang w:eastAsia="zh-CN"/>
              </w:rPr>
              <w:tab/>
            </w:r>
            <w:r w:rsidR="000C5CB8" w:rsidRPr="00042FD4">
              <w:rPr>
                <w:rStyle w:val="Hyperlink"/>
              </w:rPr>
              <w:t>Literaturverzeichnis</w:t>
            </w:r>
            <w:r w:rsidR="000C5CB8">
              <w:rPr>
                <w:webHidden/>
              </w:rPr>
              <w:tab/>
            </w:r>
            <w:r w:rsidR="000C5CB8">
              <w:rPr>
                <w:webHidden/>
              </w:rPr>
              <w:fldChar w:fldCharType="begin"/>
            </w:r>
            <w:r w:rsidR="000C5CB8">
              <w:rPr>
                <w:webHidden/>
              </w:rPr>
              <w:instrText xml:space="preserve"> PAGEREF _Toc518556002 \h </w:instrText>
            </w:r>
            <w:r w:rsidR="000C5CB8">
              <w:rPr>
                <w:webHidden/>
              </w:rPr>
            </w:r>
            <w:r w:rsidR="000C5CB8">
              <w:rPr>
                <w:webHidden/>
              </w:rPr>
              <w:fldChar w:fldCharType="separate"/>
            </w:r>
            <w:r w:rsidR="00BA22F1">
              <w:rPr>
                <w:webHidden/>
              </w:rPr>
              <w:t>IX</w:t>
            </w:r>
            <w:r w:rsidR="000C5CB8">
              <w:rPr>
                <w:webHidden/>
              </w:rPr>
              <w:fldChar w:fldCharType="end"/>
            </w:r>
          </w:hyperlink>
        </w:p>
        <w:p w14:paraId="4427B537" w14:textId="36BAE26C" w:rsidR="000C5CB8" w:rsidRDefault="00595E85">
          <w:pPr>
            <w:pStyle w:val="Verzeichnis1"/>
            <w:rPr>
              <w:rFonts w:asciiTheme="minorHAnsi" w:hAnsiTheme="minorHAnsi" w:cstheme="minorBidi"/>
              <w:b w:val="0"/>
              <w:sz w:val="22"/>
              <w:lang w:eastAsia="zh-CN"/>
            </w:rPr>
          </w:pPr>
          <w:hyperlink w:anchor="_Toc518556003" w:history="1">
            <w:r w:rsidR="000C5CB8" w:rsidRPr="00042FD4">
              <w:rPr>
                <w:rStyle w:val="Hyperlink"/>
              </w:rPr>
              <w:t>V</w:t>
            </w:r>
            <w:r w:rsidR="000C5CB8">
              <w:rPr>
                <w:rFonts w:asciiTheme="minorHAnsi" w:hAnsiTheme="minorHAnsi" w:cstheme="minorBidi"/>
                <w:b w:val="0"/>
                <w:sz w:val="22"/>
                <w:lang w:eastAsia="zh-CN"/>
              </w:rPr>
              <w:tab/>
            </w:r>
            <w:r w:rsidR="000C5CB8" w:rsidRPr="00042FD4">
              <w:rPr>
                <w:rStyle w:val="Hyperlink"/>
              </w:rPr>
              <w:t>Anhangsverzeichnis</w:t>
            </w:r>
            <w:r w:rsidR="000C5CB8">
              <w:rPr>
                <w:webHidden/>
              </w:rPr>
              <w:tab/>
            </w:r>
            <w:r w:rsidR="000C5CB8">
              <w:rPr>
                <w:webHidden/>
              </w:rPr>
              <w:fldChar w:fldCharType="begin"/>
            </w:r>
            <w:r w:rsidR="000C5CB8">
              <w:rPr>
                <w:webHidden/>
              </w:rPr>
              <w:instrText xml:space="preserve"> PAGEREF _Toc518556003 \h </w:instrText>
            </w:r>
            <w:r w:rsidR="000C5CB8">
              <w:rPr>
                <w:webHidden/>
              </w:rPr>
            </w:r>
            <w:r w:rsidR="000C5CB8">
              <w:rPr>
                <w:webHidden/>
              </w:rPr>
              <w:fldChar w:fldCharType="separate"/>
            </w:r>
            <w:r w:rsidR="00BA22F1">
              <w:rPr>
                <w:webHidden/>
              </w:rPr>
              <w:t>XXI</w:t>
            </w:r>
            <w:r w:rsidR="000C5CB8">
              <w:rPr>
                <w:webHidden/>
              </w:rPr>
              <w:fldChar w:fldCharType="end"/>
            </w:r>
          </w:hyperlink>
        </w:p>
        <w:p w14:paraId="425FD333" w14:textId="54B25420" w:rsidR="000C5CB8" w:rsidRDefault="00595E85">
          <w:pPr>
            <w:pStyle w:val="Verzeichnis1"/>
            <w:rPr>
              <w:rFonts w:asciiTheme="minorHAnsi" w:hAnsiTheme="minorHAnsi" w:cstheme="minorBidi"/>
              <w:b w:val="0"/>
              <w:sz w:val="22"/>
              <w:lang w:eastAsia="zh-CN"/>
            </w:rPr>
          </w:pPr>
          <w:hyperlink w:anchor="_Toc518556004" w:history="1">
            <w:r w:rsidR="000C5CB8" w:rsidRPr="00042FD4">
              <w:rPr>
                <w:rStyle w:val="Hyperlink"/>
              </w:rPr>
              <w:t>VI</w:t>
            </w:r>
            <w:r w:rsidR="000C5CB8">
              <w:rPr>
                <w:rFonts w:asciiTheme="minorHAnsi" w:hAnsiTheme="minorHAnsi" w:cstheme="minorBidi"/>
                <w:b w:val="0"/>
                <w:sz w:val="22"/>
                <w:lang w:eastAsia="zh-CN"/>
              </w:rPr>
              <w:tab/>
            </w:r>
            <w:r w:rsidR="000C5CB8" w:rsidRPr="00042FD4">
              <w:rPr>
                <w:rStyle w:val="Hyperlink"/>
              </w:rPr>
              <w:t>Anhang</w:t>
            </w:r>
            <w:r w:rsidR="000C5CB8">
              <w:rPr>
                <w:webHidden/>
              </w:rPr>
              <w:tab/>
            </w:r>
            <w:r w:rsidR="000C5CB8">
              <w:rPr>
                <w:webHidden/>
              </w:rPr>
              <w:fldChar w:fldCharType="begin"/>
            </w:r>
            <w:r w:rsidR="000C5CB8">
              <w:rPr>
                <w:webHidden/>
              </w:rPr>
              <w:instrText xml:space="preserve"> PAGEREF _Toc518556004 \h </w:instrText>
            </w:r>
            <w:r w:rsidR="000C5CB8">
              <w:rPr>
                <w:webHidden/>
              </w:rPr>
            </w:r>
            <w:r w:rsidR="000C5CB8">
              <w:rPr>
                <w:webHidden/>
              </w:rPr>
              <w:fldChar w:fldCharType="separate"/>
            </w:r>
            <w:r w:rsidR="00BA22F1">
              <w:rPr>
                <w:webHidden/>
              </w:rPr>
              <w:t>XXII</w:t>
            </w:r>
            <w:r w:rsidR="000C5CB8">
              <w:rPr>
                <w:webHidden/>
              </w:rPr>
              <w:fldChar w:fldCharType="end"/>
            </w:r>
          </w:hyperlink>
        </w:p>
        <w:p w14:paraId="71362BA8" w14:textId="61FF580F" w:rsidR="000C5CB8" w:rsidRDefault="00595E85">
          <w:pPr>
            <w:pStyle w:val="Verzeichnis1"/>
            <w:rPr>
              <w:rFonts w:asciiTheme="minorHAnsi" w:hAnsiTheme="minorHAnsi" w:cstheme="minorBidi"/>
              <w:b w:val="0"/>
              <w:sz w:val="22"/>
              <w:lang w:eastAsia="zh-CN"/>
            </w:rPr>
          </w:pPr>
          <w:hyperlink w:anchor="_Toc518556005" w:history="1">
            <w:r w:rsidR="000C5CB8" w:rsidRPr="00042FD4">
              <w:rPr>
                <w:rStyle w:val="Hyperlink"/>
              </w:rPr>
              <w:t>VII</w:t>
            </w:r>
            <w:r w:rsidR="000C5CB8">
              <w:rPr>
                <w:rFonts w:asciiTheme="minorHAnsi" w:hAnsiTheme="minorHAnsi" w:cstheme="minorBidi"/>
                <w:b w:val="0"/>
                <w:sz w:val="22"/>
                <w:lang w:eastAsia="zh-CN"/>
              </w:rPr>
              <w:tab/>
            </w:r>
            <w:r w:rsidR="000C5CB8" w:rsidRPr="00042FD4">
              <w:rPr>
                <w:rStyle w:val="Hyperlink"/>
              </w:rPr>
              <w:t>Selbstständigkeitserklärung</w:t>
            </w:r>
            <w:r w:rsidR="000C5CB8">
              <w:rPr>
                <w:webHidden/>
              </w:rPr>
              <w:tab/>
            </w:r>
            <w:r w:rsidR="000C5CB8">
              <w:rPr>
                <w:webHidden/>
              </w:rPr>
              <w:fldChar w:fldCharType="begin"/>
            </w:r>
            <w:r w:rsidR="000C5CB8">
              <w:rPr>
                <w:webHidden/>
              </w:rPr>
              <w:instrText xml:space="preserve"> PAGEREF _Toc518556005 \h </w:instrText>
            </w:r>
            <w:r w:rsidR="000C5CB8">
              <w:rPr>
                <w:webHidden/>
              </w:rPr>
            </w:r>
            <w:r w:rsidR="000C5CB8">
              <w:rPr>
                <w:webHidden/>
              </w:rPr>
              <w:fldChar w:fldCharType="separate"/>
            </w:r>
            <w:r w:rsidR="00BA22F1">
              <w:rPr>
                <w:webHidden/>
              </w:rPr>
              <w:t>LIII</w:t>
            </w:r>
            <w:r w:rsidR="000C5CB8">
              <w:rPr>
                <w:webHidden/>
              </w:rPr>
              <w:fldChar w:fldCharType="end"/>
            </w:r>
          </w:hyperlink>
        </w:p>
        <w:p w14:paraId="49D48CE8" w14:textId="2040A61A" w:rsidR="009F1E29" w:rsidRPr="007C45C9" w:rsidRDefault="000558C3" w:rsidP="00133CF7">
          <w:pPr>
            <w:pStyle w:val="Flietext"/>
            <w:ind w:firstLine="0"/>
            <w:rPr>
              <w:noProof w:val="0"/>
            </w:rPr>
          </w:pPr>
          <w:r w:rsidRPr="007C45C9">
            <w:rPr>
              <w:b/>
              <w:bCs/>
              <w:noProof w:val="0"/>
            </w:rPr>
            <w:fldChar w:fldCharType="end"/>
          </w:r>
        </w:p>
        <w:bookmarkStart w:id="2" w:name="letzteSeiteInhaltsverzeichnis" w:displacedByCustomXml="next"/>
        <w:bookmarkEnd w:id="2" w:displacedByCustomXml="next"/>
      </w:sdtContent>
    </w:sdt>
    <w:p w14:paraId="57BFF3D2" w14:textId="3E3C8721" w:rsidR="00D6627A" w:rsidRPr="007C45C9" w:rsidRDefault="009A5B1D" w:rsidP="00170724">
      <w:pPr>
        <w:pStyle w:val="berschriftrmisch"/>
      </w:pPr>
      <w:r w:rsidRPr="007C45C9">
        <w:br w:type="page"/>
      </w:r>
      <w:bookmarkStart w:id="3" w:name="ersteTextSeite"/>
      <w:bookmarkStart w:id="4" w:name="_Toc512245456"/>
      <w:bookmarkStart w:id="5" w:name="_Toc512808558"/>
      <w:bookmarkStart w:id="6" w:name="_Ref517797225"/>
      <w:bookmarkStart w:id="7" w:name="_Toc518555961"/>
      <w:bookmarkStart w:id="8" w:name="_Toc512245432"/>
      <w:bookmarkStart w:id="9" w:name="_Toc512808533"/>
      <w:bookmarkEnd w:id="3"/>
      <w:r w:rsidR="00D6627A" w:rsidRPr="00D6627A">
        <w:lastRenderedPageBreak/>
        <w:t>Abkürzungsverzeichnis</w:t>
      </w:r>
      <w:bookmarkEnd w:id="4"/>
      <w:bookmarkEnd w:id="5"/>
      <w:bookmarkEnd w:id="6"/>
      <w:bookmarkEnd w:id="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500"/>
      </w:tblGrid>
      <w:tr w:rsidR="00D6627A" w:rsidRPr="007C45C9" w14:paraId="76DBE7F3" w14:textId="77777777" w:rsidTr="00376BE6">
        <w:tc>
          <w:tcPr>
            <w:tcW w:w="2127" w:type="dxa"/>
          </w:tcPr>
          <w:p w14:paraId="79F99A8D" w14:textId="77777777" w:rsidR="00D6627A" w:rsidRPr="007C45C9" w:rsidRDefault="00D6627A" w:rsidP="00376BE6">
            <w:pPr>
              <w:spacing w:line="276" w:lineRule="auto"/>
              <w:jc w:val="left"/>
              <w:rPr>
                <w:b/>
              </w:rPr>
            </w:pPr>
            <w:r w:rsidRPr="007C45C9">
              <w:rPr>
                <w:b/>
              </w:rPr>
              <w:t>ABAP</w:t>
            </w:r>
          </w:p>
        </w:tc>
        <w:tc>
          <w:tcPr>
            <w:tcW w:w="7500" w:type="dxa"/>
          </w:tcPr>
          <w:p w14:paraId="77AB0496" w14:textId="77777777" w:rsidR="00D6627A" w:rsidRPr="007C45C9" w:rsidRDefault="00D6627A" w:rsidP="00376BE6">
            <w:pPr>
              <w:pStyle w:val="FlietextersterAbsatz"/>
              <w:jc w:val="left"/>
              <w:rPr>
                <w:noProof w:val="0"/>
              </w:rPr>
            </w:pPr>
            <w:r w:rsidRPr="007C45C9">
              <w:rPr>
                <w:noProof w:val="0"/>
              </w:rPr>
              <w:t>Advanced Business Application Programming</w:t>
            </w:r>
          </w:p>
        </w:tc>
      </w:tr>
      <w:tr w:rsidR="00D6627A" w:rsidRPr="007C45C9" w14:paraId="551F0CAA" w14:textId="77777777" w:rsidTr="00376BE6">
        <w:tc>
          <w:tcPr>
            <w:tcW w:w="2127" w:type="dxa"/>
          </w:tcPr>
          <w:p w14:paraId="6D5E400C" w14:textId="77777777" w:rsidR="00D6627A" w:rsidRPr="007C45C9" w:rsidRDefault="00D6627A" w:rsidP="00376BE6">
            <w:pPr>
              <w:spacing w:line="276" w:lineRule="auto"/>
              <w:jc w:val="left"/>
              <w:rPr>
                <w:b/>
              </w:rPr>
            </w:pPr>
            <w:r w:rsidRPr="007C45C9">
              <w:rPr>
                <w:b/>
              </w:rPr>
              <w:t>API</w:t>
            </w:r>
          </w:p>
        </w:tc>
        <w:tc>
          <w:tcPr>
            <w:tcW w:w="7500" w:type="dxa"/>
          </w:tcPr>
          <w:p w14:paraId="53CC066B" w14:textId="77777777" w:rsidR="00D6627A" w:rsidRPr="007C45C9" w:rsidRDefault="00D6627A" w:rsidP="00376BE6">
            <w:pPr>
              <w:pStyle w:val="FlietextersterAbsatz"/>
              <w:jc w:val="left"/>
              <w:rPr>
                <w:noProof w:val="0"/>
              </w:rPr>
            </w:pPr>
            <w:r w:rsidRPr="007C45C9">
              <w:rPr>
                <w:noProof w:val="0"/>
              </w:rPr>
              <w:t>Application Programming Interface</w:t>
            </w:r>
          </w:p>
        </w:tc>
      </w:tr>
      <w:tr w:rsidR="00D6627A" w:rsidRPr="007C45C9" w14:paraId="60BFD434" w14:textId="77777777" w:rsidTr="00376BE6">
        <w:tc>
          <w:tcPr>
            <w:tcW w:w="2127" w:type="dxa"/>
          </w:tcPr>
          <w:p w14:paraId="2335AEC6" w14:textId="77777777" w:rsidR="00D6627A" w:rsidRPr="007C45C9" w:rsidRDefault="00D6627A" w:rsidP="00376BE6">
            <w:pPr>
              <w:spacing w:line="276" w:lineRule="auto"/>
              <w:jc w:val="left"/>
              <w:rPr>
                <w:b/>
              </w:rPr>
            </w:pPr>
            <w:r w:rsidRPr="007C45C9">
              <w:rPr>
                <w:b/>
              </w:rPr>
              <w:t>App</w:t>
            </w:r>
          </w:p>
        </w:tc>
        <w:tc>
          <w:tcPr>
            <w:tcW w:w="7500" w:type="dxa"/>
          </w:tcPr>
          <w:p w14:paraId="5D7EB3AD" w14:textId="77777777" w:rsidR="00D6627A" w:rsidRPr="007C45C9" w:rsidRDefault="00D6627A" w:rsidP="00376BE6">
            <w:pPr>
              <w:pStyle w:val="FlietextersterAbsatz"/>
              <w:jc w:val="left"/>
              <w:rPr>
                <w:noProof w:val="0"/>
              </w:rPr>
            </w:pPr>
            <w:r w:rsidRPr="007C45C9">
              <w:rPr>
                <w:noProof w:val="0"/>
              </w:rPr>
              <w:t>Applikation</w:t>
            </w:r>
          </w:p>
        </w:tc>
      </w:tr>
      <w:tr w:rsidR="00D6627A" w:rsidRPr="007C45C9" w14:paraId="799D01AD" w14:textId="77777777" w:rsidTr="00376BE6">
        <w:tc>
          <w:tcPr>
            <w:tcW w:w="2127" w:type="dxa"/>
          </w:tcPr>
          <w:p w14:paraId="3A3CBF5C" w14:textId="77777777" w:rsidR="00D6627A" w:rsidRPr="007C45C9" w:rsidRDefault="00D6627A" w:rsidP="00376BE6">
            <w:pPr>
              <w:spacing w:line="276" w:lineRule="auto"/>
              <w:jc w:val="left"/>
              <w:rPr>
                <w:b/>
              </w:rPr>
            </w:pPr>
            <w:r w:rsidRPr="007C45C9">
              <w:rPr>
                <w:b/>
              </w:rPr>
              <w:t>ASE</w:t>
            </w:r>
          </w:p>
        </w:tc>
        <w:tc>
          <w:tcPr>
            <w:tcW w:w="7500" w:type="dxa"/>
          </w:tcPr>
          <w:p w14:paraId="4785F88D" w14:textId="77777777" w:rsidR="00D6627A" w:rsidRPr="007C45C9" w:rsidRDefault="00D6627A" w:rsidP="00376BE6">
            <w:pPr>
              <w:pStyle w:val="FlietextersterAbsatz"/>
              <w:jc w:val="left"/>
              <w:rPr>
                <w:noProof w:val="0"/>
              </w:rPr>
            </w:pPr>
            <w:r w:rsidRPr="007C45C9">
              <w:rPr>
                <w:noProof w:val="0"/>
              </w:rPr>
              <w:t>Adaptive Server Enterprise</w:t>
            </w:r>
          </w:p>
        </w:tc>
      </w:tr>
      <w:tr w:rsidR="00D6627A" w:rsidRPr="007C45C9" w14:paraId="66302B9C" w14:textId="77777777" w:rsidTr="00376BE6">
        <w:tc>
          <w:tcPr>
            <w:tcW w:w="2127" w:type="dxa"/>
          </w:tcPr>
          <w:p w14:paraId="17563C7E" w14:textId="77777777" w:rsidR="00D6627A" w:rsidRPr="007C45C9" w:rsidRDefault="00D6627A" w:rsidP="00376BE6">
            <w:pPr>
              <w:pStyle w:val="FlietextersterAbsatz"/>
              <w:rPr>
                <w:b/>
                <w:noProof w:val="0"/>
              </w:rPr>
            </w:pPr>
            <w:r w:rsidRPr="007C45C9">
              <w:rPr>
                <w:b/>
                <w:noProof w:val="0"/>
              </w:rPr>
              <w:t>ASP</w:t>
            </w:r>
          </w:p>
        </w:tc>
        <w:tc>
          <w:tcPr>
            <w:tcW w:w="7500" w:type="dxa"/>
          </w:tcPr>
          <w:p w14:paraId="625B5DF3" w14:textId="77777777" w:rsidR="00D6627A" w:rsidRPr="007C45C9" w:rsidRDefault="00D6627A" w:rsidP="00376BE6">
            <w:pPr>
              <w:pStyle w:val="FlietextersterAbsatz"/>
              <w:jc w:val="left"/>
              <w:rPr>
                <w:noProof w:val="0"/>
              </w:rPr>
            </w:pPr>
            <w:r w:rsidRPr="007C45C9">
              <w:rPr>
                <w:noProof w:val="0"/>
              </w:rPr>
              <w:t>Arvato Systems Perdata GmbH</w:t>
            </w:r>
          </w:p>
        </w:tc>
      </w:tr>
      <w:tr w:rsidR="00D6627A" w:rsidRPr="007C45C9" w14:paraId="556A6FB6" w14:textId="77777777" w:rsidTr="00376BE6">
        <w:tc>
          <w:tcPr>
            <w:tcW w:w="2127" w:type="dxa"/>
          </w:tcPr>
          <w:p w14:paraId="6105F4EF" w14:textId="77777777" w:rsidR="00D6627A" w:rsidRPr="007C45C9" w:rsidRDefault="00D6627A" w:rsidP="00376BE6">
            <w:pPr>
              <w:spacing w:line="276" w:lineRule="auto"/>
              <w:jc w:val="left"/>
              <w:rPr>
                <w:b/>
              </w:rPr>
            </w:pPr>
            <w:r w:rsidRPr="007C45C9">
              <w:rPr>
                <w:b/>
              </w:rPr>
              <w:t>CI</w:t>
            </w:r>
          </w:p>
        </w:tc>
        <w:tc>
          <w:tcPr>
            <w:tcW w:w="7500" w:type="dxa"/>
          </w:tcPr>
          <w:p w14:paraId="3C9258EE" w14:textId="7D003F9C" w:rsidR="00D6627A" w:rsidRPr="007C45C9" w:rsidRDefault="00D6627A" w:rsidP="00376BE6">
            <w:pPr>
              <w:pStyle w:val="FlietextersterAbsatz"/>
              <w:jc w:val="left"/>
              <w:rPr>
                <w:noProof w:val="0"/>
              </w:rPr>
            </w:pPr>
            <w:del w:id="10" w:author="Lippmann, Daniel, NMU-CT" w:date="2018-07-06T08:53:00Z">
              <w:r w:rsidRPr="007C45C9" w:rsidDel="00595E85">
                <w:rPr>
                  <w:noProof w:val="0"/>
                </w:rPr>
                <w:delText xml:space="preserve">Customizing </w:delText>
              </w:r>
            </w:del>
            <w:ins w:id="11" w:author="Lippmann, Daniel, NMU-CT" w:date="2018-07-06T08:53:00Z">
              <w:r w:rsidR="00595E85">
                <w:rPr>
                  <w:noProof w:val="0"/>
                </w:rPr>
                <w:t>Customer</w:t>
              </w:r>
            </w:ins>
            <w:ins w:id="12" w:author="Lippmann, Daniel, NMU-CT" w:date="2018-07-06T08:54:00Z">
              <w:r w:rsidR="00595E85">
                <w:rPr>
                  <w:noProof w:val="0"/>
                </w:rPr>
                <w:t xml:space="preserve"> </w:t>
              </w:r>
              <w:r w:rsidR="00595E85" w:rsidRPr="00595E85">
                <w:rPr>
                  <w:i/>
                  <w:noProof w:val="0"/>
                  <w:rPrChange w:id="13" w:author="Lippmann, Daniel, NMU-CT" w:date="2018-07-06T08:58:00Z">
                    <w:rPr>
                      <w:noProof w:val="0"/>
                    </w:rPr>
                  </w:rPrChange>
                </w:rPr>
                <w:t>(?)</w:t>
              </w:r>
            </w:ins>
            <w:ins w:id="14" w:author="Lippmann, Daniel, NMU-CT" w:date="2018-07-06T08:53:00Z">
              <w:r w:rsidR="00595E85" w:rsidRPr="007C45C9">
                <w:rPr>
                  <w:noProof w:val="0"/>
                </w:rPr>
                <w:t xml:space="preserve"> </w:t>
              </w:r>
            </w:ins>
            <w:r w:rsidRPr="007C45C9">
              <w:rPr>
                <w:noProof w:val="0"/>
              </w:rPr>
              <w:t>Include</w:t>
            </w:r>
          </w:p>
        </w:tc>
      </w:tr>
      <w:tr w:rsidR="00D6627A" w:rsidRPr="007C45C9" w14:paraId="17C02F1E" w14:textId="77777777" w:rsidTr="00376BE6">
        <w:tc>
          <w:tcPr>
            <w:tcW w:w="2127" w:type="dxa"/>
          </w:tcPr>
          <w:p w14:paraId="6F4C7D5E" w14:textId="77777777" w:rsidR="00D6627A" w:rsidRPr="007C45C9" w:rsidRDefault="00D6627A" w:rsidP="00376BE6">
            <w:pPr>
              <w:spacing w:line="276" w:lineRule="auto"/>
              <w:jc w:val="left"/>
              <w:rPr>
                <w:b/>
              </w:rPr>
            </w:pPr>
            <w:r w:rsidRPr="007C45C9">
              <w:rPr>
                <w:b/>
              </w:rPr>
              <w:t>CRUD</w:t>
            </w:r>
          </w:p>
        </w:tc>
        <w:tc>
          <w:tcPr>
            <w:tcW w:w="7500" w:type="dxa"/>
          </w:tcPr>
          <w:p w14:paraId="647280B3" w14:textId="77777777" w:rsidR="00D6627A" w:rsidRPr="007C45C9" w:rsidRDefault="00D6627A" w:rsidP="00376BE6">
            <w:pPr>
              <w:pStyle w:val="FlietextersterAbsatz"/>
              <w:jc w:val="left"/>
              <w:rPr>
                <w:noProof w:val="0"/>
              </w:rPr>
            </w:pPr>
            <w:r w:rsidRPr="007C45C9">
              <w:rPr>
                <w:noProof w:val="0"/>
              </w:rPr>
              <w:t>Create, Read, Update, Delete</w:t>
            </w:r>
          </w:p>
        </w:tc>
      </w:tr>
      <w:tr w:rsidR="00D6627A" w:rsidRPr="007C45C9" w14:paraId="35E6F205" w14:textId="77777777" w:rsidTr="00376BE6">
        <w:tc>
          <w:tcPr>
            <w:tcW w:w="2127" w:type="dxa"/>
          </w:tcPr>
          <w:p w14:paraId="42DC4E71" w14:textId="77777777" w:rsidR="00D6627A" w:rsidRPr="007C45C9" w:rsidRDefault="00D6627A" w:rsidP="00376BE6">
            <w:pPr>
              <w:spacing w:line="276" w:lineRule="auto"/>
              <w:jc w:val="left"/>
              <w:rPr>
                <w:b/>
              </w:rPr>
            </w:pPr>
            <w:r w:rsidRPr="007C45C9">
              <w:rPr>
                <w:b/>
              </w:rPr>
              <w:t>CSS</w:t>
            </w:r>
          </w:p>
        </w:tc>
        <w:tc>
          <w:tcPr>
            <w:tcW w:w="7500" w:type="dxa"/>
          </w:tcPr>
          <w:p w14:paraId="18BA15E7" w14:textId="77777777" w:rsidR="00D6627A" w:rsidRPr="007C45C9" w:rsidRDefault="00D6627A" w:rsidP="00376BE6">
            <w:pPr>
              <w:pStyle w:val="FlietextersterAbsatz"/>
              <w:jc w:val="left"/>
              <w:rPr>
                <w:noProof w:val="0"/>
              </w:rPr>
            </w:pPr>
            <w:r w:rsidRPr="007C45C9">
              <w:rPr>
                <w:noProof w:val="0"/>
              </w:rPr>
              <w:t>Cascading Style Sheets</w:t>
            </w:r>
          </w:p>
        </w:tc>
      </w:tr>
      <w:tr w:rsidR="00D6627A" w:rsidRPr="007C45C9" w14:paraId="45D04E8F" w14:textId="77777777" w:rsidTr="00376BE6">
        <w:tc>
          <w:tcPr>
            <w:tcW w:w="2127" w:type="dxa"/>
          </w:tcPr>
          <w:p w14:paraId="77DF7F02" w14:textId="77777777" w:rsidR="00D6627A" w:rsidRPr="007C45C9" w:rsidRDefault="00D6627A" w:rsidP="00376BE6">
            <w:pPr>
              <w:spacing w:line="276" w:lineRule="auto"/>
              <w:jc w:val="left"/>
              <w:rPr>
                <w:b/>
              </w:rPr>
            </w:pPr>
            <w:r>
              <w:rPr>
                <w:b/>
              </w:rPr>
              <w:t>DPC</w:t>
            </w:r>
          </w:p>
        </w:tc>
        <w:tc>
          <w:tcPr>
            <w:tcW w:w="7500" w:type="dxa"/>
          </w:tcPr>
          <w:p w14:paraId="54185DB8" w14:textId="77777777" w:rsidR="00D6627A" w:rsidRPr="007C45C9" w:rsidRDefault="00D6627A" w:rsidP="00376BE6">
            <w:pPr>
              <w:pStyle w:val="FlietextersterAbsatz"/>
              <w:jc w:val="left"/>
              <w:rPr>
                <w:noProof w:val="0"/>
              </w:rPr>
            </w:pPr>
            <w:r>
              <w:rPr>
                <w:noProof w:val="0"/>
              </w:rPr>
              <w:t>Data Provider Class</w:t>
            </w:r>
          </w:p>
        </w:tc>
      </w:tr>
      <w:tr w:rsidR="00D6627A" w:rsidRPr="007C45C9" w14:paraId="17640357" w14:textId="77777777" w:rsidTr="00376BE6">
        <w:tc>
          <w:tcPr>
            <w:tcW w:w="2127" w:type="dxa"/>
          </w:tcPr>
          <w:p w14:paraId="6362A14F" w14:textId="77777777" w:rsidR="00D6627A" w:rsidRPr="007C45C9" w:rsidRDefault="00D6627A" w:rsidP="00376BE6">
            <w:pPr>
              <w:spacing w:line="276" w:lineRule="auto"/>
              <w:jc w:val="left"/>
              <w:rPr>
                <w:b/>
              </w:rPr>
            </w:pPr>
            <w:r w:rsidRPr="007C45C9">
              <w:rPr>
                <w:b/>
              </w:rPr>
              <w:t>DSGVO</w:t>
            </w:r>
          </w:p>
        </w:tc>
        <w:tc>
          <w:tcPr>
            <w:tcW w:w="7500" w:type="dxa"/>
          </w:tcPr>
          <w:p w14:paraId="59D339FA" w14:textId="77777777" w:rsidR="00D6627A" w:rsidRPr="007C45C9" w:rsidRDefault="00D6627A" w:rsidP="00376BE6">
            <w:pPr>
              <w:pStyle w:val="FlietextersterAbsatz"/>
              <w:jc w:val="left"/>
              <w:rPr>
                <w:noProof w:val="0"/>
              </w:rPr>
            </w:pPr>
            <w:r w:rsidRPr="007C45C9">
              <w:rPr>
                <w:noProof w:val="0"/>
              </w:rPr>
              <w:t>Datenschutzgrundverordnung</w:t>
            </w:r>
          </w:p>
        </w:tc>
      </w:tr>
      <w:tr w:rsidR="00D6627A" w:rsidRPr="007C45C9" w14:paraId="1F9AA9C4" w14:textId="77777777" w:rsidTr="00376BE6">
        <w:tc>
          <w:tcPr>
            <w:tcW w:w="2127" w:type="dxa"/>
          </w:tcPr>
          <w:p w14:paraId="72E0DA13" w14:textId="77777777" w:rsidR="00D6627A" w:rsidRPr="007C45C9" w:rsidRDefault="00D6627A" w:rsidP="00376BE6">
            <w:pPr>
              <w:pStyle w:val="FlietextersterAbsatz"/>
              <w:rPr>
                <w:b/>
                <w:noProof w:val="0"/>
              </w:rPr>
            </w:pPr>
            <w:r w:rsidRPr="007C45C9">
              <w:rPr>
                <w:b/>
                <w:noProof w:val="0"/>
              </w:rPr>
              <w:t>ECC</w:t>
            </w:r>
          </w:p>
        </w:tc>
        <w:tc>
          <w:tcPr>
            <w:tcW w:w="7500" w:type="dxa"/>
          </w:tcPr>
          <w:p w14:paraId="371AF0F5" w14:textId="77777777" w:rsidR="00D6627A" w:rsidRPr="007C45C9" w:rsidRDefault="00D6627A" w:rsidP="00376BE6">
            <w:pPr>
              <w:pStyle w:val="FlietextersterAbsatz"/>
              <w:jc w:val="left"/>
              <w:rPr>
                <w:noProof w:val="0"/>
              </w:rPr>
            </w:pPr>
            <w:r w:rsidRPr="007C45C9">
              <w:rPr>
                <w:noProof w:val="0"/>
              </w:rPr>
              <w:t>ERP Central Component 6.0</w:t>
            </w:r>
          </w:p>
        </w:tc>
      </w:tr>
      <w:tr w:rsidR="00D6627A" w:rsidRPr="007C45C9" w14:paraId="7513415D" w14:textId="77777777" w:rsidTr="00376BE6">
        <w:tc>
          <w:tcPr>
            <w:tcW w:w="2127" w:type="dxa"/>
          </w:tcPr>
          <w:p w14:paraId="0B6F97FA" w14:textId="77777777" w:rsidR="00D6627A" w:rsidRPr="007C45C9" w:rsidRDefault="00D6627A" w:rsidP="00376BE6">
            <w:pPr>
              <w:pStyle w:val="FlietextersterAbsatz"/>
              <w:rPr>
                <w:b/>
                <w:noProof w:val="0"/>
              </w:rPr>
            </w:pPr>
            <w:r w:rsidRPr="007C45C9">
              <w:rPr>
                <w:b/>
                <w:noProof w:val="0"/>
              </w:rPr>
              <w:t>ERP</w:t>
            </w:r>
          </w:p>
        </w:tc>
        <w:tc>
          <w:tcPr>
            <w:tcW w:w="7500" w:type="dxa"/>
          </w:tcPr>
          <w:p w14:paraId="53260824" w14:textId="77777777" w:rsidR="00D6627A" w:rsidRPr="007C45C9" w:rsidRDefault="00D6627A" w:rsidP="00376BE6">
            <w:pPr>
              <w:pStyle w:val="FlietextersterAbsatz"/>
              <w:jc w:val="left"/>
              <w:rPr>
                <w:noProof w:val="0"/>
              </w:rPr>
            </w:pPr>
            <w:r w:rsidRPr="007C45C9">
              <w:rPr>
                <w:noProof w:val="0"/>
              </w:rPr>
              <w:t>Enterprise Resource Planning</w:t>
            </w:r>
          </w:p>
        </w:tc>
      </w:tr>
      <w:tr w:rsidR="00D6627A" w:rsidRPr="007C45C9" w14:paraId="39E30DB6" w14:textId="77777777" w:rsidTr="00376BE6">
        <w:tc>
          <w:tcPr>
            <w:tcW w:w="2127" w:type="dxa"/>
          </w:tcPr>
          <w:p w14:paraId="7EBF8963" w14:textId="77777777" w:rsidR="00D6627A" w:rsidRPr="007C45C9" w:rsidRDefault="00D6627A" w:rsidP="00376BE6">
            <w:pPr>
              <w:spacing w:line="276" w:lineRule="auto"/>
              <w:jc w:val="left"/>
              <w:rPr>
                <w:b/>
              </w:rPr>
            </w:pPr>
            <w:r w:rsidRPr="007C45C9">
              <w:rPr>
                <w:b/>
              </w:rPr>
              <w:t>EU</w:t>
            </w:r>
          </w:p>
        </w:tc>
        <w:tc>
          <w:tcPr>
            <w:tcW w:w="7500" w:type="dxa"/>
          </w:tcPr>
          <w:p w14:paraId="15069DDE" w14:textId="77777777" w:rsidR="00D6627A" w:rsidRPr="007C45C9" w:rsidRDefault="00D6627A" w:rsidP="00376BE6">
            <w:pPr>
              <w:pStyle w:val="FlietextersterAbsatz"/>
              <w:jc w:val="left"/>
              <w:rPr>
                <w:noProof w:val="0"/>
              </w:rPr>
            </w:pPr>
            <w:r w:rsidRPr="007C45C9">
              <w:rPr>
                <w:noProof w:val="0"/>
              </w:rPr>
              <w:t>Europäische Union</w:t>
            </w:r>
          </w:p>
        </w:tc>
      </w:tr>
      <w:tr w:rsidR="00D6627A" w:rsidRPr="007C45C9" w14:paraId="67F1E34A" w14:textId="77777777" w:rsidTr="00376BE6">
        <w:tc>
          <w:tcPr>
            <w:tcW w:w="2127" w:type="dxa"/>
          </w:tcPr>
          <w:p w14:paraId="5691E492" w14:textId="77777777" w:rsidR="00D6627A" w:rsidRPr="007C45C9" w:rsidRDefault="00D6627A" w:rsidP="00376BE6">
            <w:pPr>
              <w:spacing w:line="276" w:lineRule="auto"/>
              <w:jc w:val="left"/>
              <w:rPr>
                <w:b/>
              </w:rPr>
            </w:pPr>
            <w:r w:rsidRPr="007C45C9">
              <w:rPr>
                <w:b/>
              </w:rPr>
              <w:t>GUI</w:t>
            </w:r>
          </w:p>
        </w:tc>
        <w:tc>
          <w:tcPr>
            <w:tcW w:w="7500" w:type="dxa"/>
          </w:tcPr>
          <w:p w14:paraId="35FA8CA2" w14:textId="77777777" w:rsidR="00D6627A" w:rsidRPr="007C45C9" w:rsidRDefault="00D6627A" w:rsidP="00376BE6">
            <w:pPr>
              <w:pStyle w:val="FlietextersterAbsatz"/>
              <w:jc w:val="left"/>
              <w:rPr>
                <w:noProof w:val="0"/>
              </w:rPr>
            </w:pPr>
            <w:r w:rsidRPr="007C45C9">
              <w:rPr>
                <w:noProof w:val="0"/>
              </w:rPr>
              <w:t>Graphical User Interface</w:t>
            </w:r>
          </w:p>
        </w:tc>
      </w:tr>
      <w:tr w:rsidR="00D6627A" w:rsidRPr="007C45C9" w14:paraId="1F263E52" w14:textId="77777777" w:rsidTr="00376BE6">
        <w:tc>
          <w:tcPr>
            <w:tcW w:w="2127" w:type="dxa"/>
          </w:tcPr>
          <w:p w14:paraId="45A96FD0" w14:textId="77777777" w:rsidR="00D6627A" w:rsidRPr="007C45C9" w:rsidRDefault="00D6627A" w:rsidP="00376BE6">
            <w:pPr>
              <w:spacing w:line="276" w:lineRule="auto"/>
              <w:jc w:val="left"/>
              <w:rPr>
                <w:b/>
              </w:rPr>
            </w:pPr>
            <w:r w:rsidRPr="007C45C9">
              <w:rPr>
                <w:b/>
              </w:rPr>
              <w:t>HANA</w:t>
            </w:r>
          </w:p>
        </w:tc>
        <w:tc>
          <w:tcPr>
            <w:tcW w:w="7500" w:type="dxa"/>
          </w:tcPr>
          <w:p w14:paraId="103367EA" w14:textId="77777777" w:rsidR="00D6627A" w:rsidRPr="007C45C9" w:rsidRDefault="00D6627A" w:rsidP="00376BE6">
            <w:pPr>
              <w:pStyle w:val="FlietextersterAbsatz"/>
              <w:jc w:val="left"/>
              <w:rPr>
                <w:noProof w:val="0"/>
              </w:rPr>
            </w:pPr>
            <w:r w:rsidRPr="007C45C9">
              <w:rPr>
                <w:noProof w:val="0"/>
              </w:rPr>
              <w:t>High Performance Analytic Appliance</w:t>
            </w:r>
          </w:p>
        </w:tc>
      </w:tr>
      <w:tr w:rsidR="00D6627A" w:rsidRPr="007C45C9" w14:paraId="473F112B" w14:textId="77777777" w:rsidTr="00376BE6">
        <w:tc>
          <w:tcPr>
            <w:tcW w:w="2127" w:type="dxa"/>
          </w:tcPr>
          <w:p w14:paraId="1931A01D" w14:textId="77777777" w:rsidR="00D6627A" w:rsidRPr="007C45C9" w:rsidRDefault="00D6627A" w:rsidP="00376BE6">
            <w:pPr>
              <w:spacing w:line="276" w:lineRule="auto"/>
              <w:jc w:val="left"/>
              <w:rPr>
                <w:b/>
              </w:rPr>
            </w:pPr>
            <w:r w:rsidRPr="007C45C9">
              <w:rPr>
                <w:b/>
              </w:rPr>
              <w:t>HTTP</w:t>
            </w:r>
          </w:p>
        </w:tc>
        <w:tc>
          <w:tcPr>
            <w:tcW w:w="7500" w:type="dxa"/>
          </w:tcPr>
          <w:p w14:paraId="1FD84796" w14:textId="77777777" w:rsidR="00D6627A" w:rsidRPr="007C45C9" w:rsidRDefault="00D6627A" w:rsidP="00376BE6">
            <w:pPr>
              <w:pStyle w:val="FlietextersterAbsatz"/>
              <w:jc w:val="left"/>
              <w:rPr>
                <w:noProof w:val="0"/>
              </w:rPr>
            </w:pPr>
            <w:r w:rsidRPr="007C45C9">
              <w:rPr>
                <w:noProof w:val="0"/>
              </w:rPr>
              <w:t>Hypertext Transfer Protocol</w:t>
            </w:r>
          </w:p>
        </w:tc>
      </w:tr>
      <w:tr w:rsidR="00D6627A" w:rsidRPr="007C45C9" w14:paraId="6A9B09EF" w14:textId="77777777" w:rsidTr="00376BE6">
        <w:tc>
          <w:tcPr>
            <w:tcW w:w="2127" w:type="dxa"/>
          </w:tcPr>
          <w:p w14:paraId="598289FE" w14:textId="77777777" w:rsidR="00D6627A" w:rsidRPr="007C45C9" w:rsidRDefault="00D6627A" w:rsidP="00376BE6">
            <w:pPr>
              <w:spacing w:line="276" w:lineRule="auto"/>
              <w:jc w:val="left"/>
              <w:rPr>
                <w:b/>
              </w:rPr>
            </w:pPr>
            <w:r w:rsidRPr="007C45C9">
              <w:rPr>
                <w:b/>
              </w:rPr>
              <w:t>HTTPS</w:t>
            </w:r>
          </w:p>
        </w:tc>
        <w:tc>
          <w:tcPr>
            <w:tcW w:w="7500" w:type="dxa"/>
          </w:tcPr>
          <w:p w14:paraId="7FF4BA46" w14:textId="77777777" w:rsidR="00D6627A" w:rsidRPr="007C45C9" w:rsidRDefault="00D6627A" w:rsidP="00376BE6">
            <w:pPr>
              <w:pStyle w:val="FlietextersterAbsatz"/>
              <w:jc w:val="left"/>
              <w:rPr>
                <w:noProof w:val="0"/>
              </w:rPr>
            </w:pPr>
            <w:r w:rsidRPr="007C45C9">
              <w:rPr>
                <w:noProof w:val="0"/>
              </w:rPr>
              <w:t>HTTP Secure</w:t>
            </w:r>
          </w:p>
        </w:tc>
      </w:tr>
      <w:tr w:rsidR="00D6627A" w:rsidRPr="007C45C9" w14:paraId="7D8FB43E" w14:textId="77777777" w:rsidTr="00376BE6">
        <w:tc>
          <w:tcPr>
            <w:tcW w:w="2127" w:type="dxa"/>
          </w:tcPr>
          <w:p w14:paraId="58D9156D" w14:textId="77777777" w:rsidR="00D6627A" w:rsidRPr="007C45C9" w:rsidRDefault="00D6627A" w:rsidP="00376BE6">
            <w:pPr>
              <w:spacing w:line="276" w:lineRule="auto"/>
              <w:jc w:val="left"/>
              <w:rPr>
                <w:b/>
              </w:rPr>
            </w:pPr>
            <w:r w:rsidRPr="007C45C9">
              <w:rPr>
                <w:b/>
              </w:rPr>
              <w:t>I18N</w:t>
            </w:r>
          </w:p>
        </w:tc>
        <w:tc>
          <w:tcPr>
            <w:tcW w:w="7500" w:type="dxa"/>
          </w:tcPr>
          <w:p w14:paraId="1B17DD41" w14:textId="77777777" w:rsidR="00D6627A" w:rsidRPr="007C45C9" w:rsidRDefault="00D6627A" w:rsidP="00376BE6">
            <w:pPr>
              <w:pStyle w:val="FlietextersterAbsatz"/>
              <w:jc w:val="left"/>
              <w:rPr>
                <w:noProof w:val="0"/>
              </w:rPr>
            </w:pPr>
            <w:r w:rsidRPr="007C45C9">
              <w:rPr>
                <w:noProof w:val="0"/>
              </w:rPr>
              <w:t>Internationalisation</w:t>
            </w:r>
          </w:p>
        </w:tc>
      </w:tr>
      <w:tr w:rsidR="00D6627A" w:rsidRPr="007C45C9" w14:paraId="0712663D" w14:textId="77777777" w:rsidTr="00376BE6">
        <w:tc>
          <w:tcPr>
            <w:tcW w:w="2127" w:type="dxa"/>
          </w:tcPr>
          <w:p w14:paraId="0D02A01E" w14:textId="77777777" w:rsidR="00D6627A" w:rsidRPr="007C45C9" w:rsidRDefault="00D6627A" w:rsidP="00376BE6">
            <w:pPr>
              <w:spacing w:line="276" w:lineRule="auto"/>
              <w:jc w:val="left"/>
              <w:rPr>
                <w:b/>
              </w:rPr>
            </w:pPr>
            <w:r w:rsidRPr="007C45C9">
              <w:rPr>
                <w:b/>
              </w:rPr>
              <w:t>IaaS</w:t>
            </w:r>
          </w:p>
        </w:tc>
        <w:tc>
          <w:tcPr>
            <w:tcW w:w="7500" w:type="dxa"/>
          </w:tcPr>
          <w:p w14:paraId="38C56076" w14:textId="77777777" w:rsidR="00D6627A" w:rsidRPr="007C45C9" w:rsidRDefault="00D6627A" w:rsidP="00376BE6">
            <w:pPr>
              <w:pStyle w:val="FlietextersterAbsatz"/>
              <w:jc w:val="left"/>
              <w:rPr>
                <w:noProof w:val="0"/>
              </w:rPr>
            </w:pPr>
            <w:r w:rsidRPr="007C45C9">
              <w:rPr>
                <w:noProof w:val="0"/>
              </w:rPr>
              <w:t>Infrastructure-as-a-Service</w:t>
            </w:r>
          </w:p>
        </w:tc>
      </w:tr>
      <w:tr w:rsidR="00D6627A" w:rsidRPr="007C45C9" w14:paraId="37AF5872" w14:textId="77777777" w:rsidTr="00376BE6">
        <w:tc>
          <w:tcPr>
            <w:tcW w:w="2127" w:type="dxa"/>
          </w:tcPr>
          <w:p w14:paraId="67E8DDB1" w14:textId="77777777" w:rsidR="00D6627A" w:rsidRPr="007C45C9" w:rsidRDefault="00D6627A" w:rsidP="00376BE6">
            <w:pPr>
              <w:spacing w:line="276" w:lineRule="auto"/>
              <w:jc w:val="left"/>
              <w:rPr>
                <w:b/>
              </w:rPr>
            </w:pPr>
            <w:r w:rsidRPr="007C45C9">
              <w:rPr>
                <w:b/>
              </w:rPr>
              <w:t>IDE</w:t>
            </w:r>
          </w:p>
        </w:tc>
        <w:tc>
          <w:tcPr>
            <w:tcW w:w="7500" w:type="dxa"/>
          </w:tcPr>
          <w:p w14:paraId="6B8DBD98" w14:textId="77777777" w:rsidR="00D6627A" w:rsidRPr="007C45C9" w:rsidRDefault="00D6627A" w:rsidP="00376BE6">
            <w:pPr>
              <w:pStyle w:val="FlietextersterAbsatz"/>
              <w:jc w:val="left"/>
              <w:rPr>
                <w:noProof w:val="0"/>
              </w:rPr>
            </w:pPr>
            <w:r w:rsidRPr="007C45C9">
              <w:rPr>
                <w:noProof w:val="0"/>
              </w:rPr>
              <w:t>Integrated Development Environment</w:t>
            </w:r>
          </w:p>
        </w:tc>
      </w:tr>
      <w:tr w:rsidR="00D6627A" w:rsidRPr="007C45C9" w14:paraId="0454F6B8" w14:textId="77777777" w:rsidTr="00376BE6">
        <w:tc>
          <w:tcPr>
            <w:tcW w:w="2127" w:type="dxa"/>
          </w:tcPr>
          <w:p w14:paraId="5CE0DA5D" w14:textId="77777777" w:rsidR="00D6627A" w:rsidRPr="007C45C9" w:rsidRDefault="00D6627A" w:rsidP="00376BE6">
            <w:pPr>
              <w:spacing w:line="276" w:lineRule="auto"/>
              <w:jc w:val="left"/>
              <w:rPr>
                <w:b/>
              </w:rPr>
            </w:pPr>
            <w:r w:rsidRPr="007C45C9">
              <w:rPr>
                <w:b/>
              </w:rPr>
              <w:t>IMAP</w:t>
            </w:r>
          </w:p>
        </w:tc>
        <w:tc>
          <w:tcPr>
            <w:tcW w:w="7500" w:type="dxa"/>
          </w:tcPr>
          <w:p w14:paraId="39261088" w14:textId="77777777" w:rsidR="00D6627A" w:rsidRPr="007C45C9" w:rsidRDefault="00D6627A" w:rsidP="00376BE6">
            <w:pPr>
              <w:pStyle w:val="FlietextersterAbsatz"/>
              <w:jc w:val="left"/>
              <w:rPr>
                <w:noProof w:val="0"/>
              </w:rPr>
            </w:pPr>
            <w:r w:rsidRPr="007C45C9">
              <w:rPr>
                <w:noProof w:val="0"/>
              </w:rPr>
              <w:t>Internet Message Access Protocoll</w:t>
            </w:r>
          </w:p>
        </w:tc>
      </w:tr>
      <w:tr w:rsidR="00D6627A" w:rsidRPr="007C45C9" w14:paraId="0DDED447" w14:textId="77777777" w:rsidTr="00376BE6">
        <w:tc>
          <w:tcPr>
            <w:tcW w:w="2127" w:type="dxa"/>
          </w:tcPr>
          <w:p w14:paraId="4A89A4FE" w14:textId="77777777" w:rsidR="00D6627A" w:rsidRPr="007C45C9" w:rsidRDefault="00D6627A" w:rsidP="00376BE6">
            <w:pPr>
              <w:spacing w:line="276" w:lineRule="auto"/>
              <w:jc w:val="left"/>
              <w:rPr>
                <w:b/>
              </w:rPr>
            </w:pPr>
            <w:r w:rsidRPr="007C45C9">
              <w:rPr>
                <w:b/>
              </w:rPr>
              <w:t>IT</w:t>
            </w:r>
          </w:p>
        </w:tc>
        <w:tc>
          <w:tcPr>
            <w:tcW w:w="7500" w:type="dxa"/>
          </w:tcPr>
          <w:p w14:paraId="1D8B8E4D" w14:textId="77777777" w:rsidR="00D6627A" w:rsidRPr="007C45C9" w:rsidRDefault="00D6627A" w:rsidP="00376BE6">
            <w:pPr>
              <w:pStyle w:val="FlietextersterAbsatz"/>
              <w:jc w:val="left"/>
              <w:rPr>
                <w:noProof w:val="0"/>
              </w:rPr>
            </w:pPr>
            <w:r w:rsidRPr="007C45C9">
              <w:rPr>
                <w:noProof w:val="0"/>
              </w:rPr>
              <w:t>Informationstechnik</w:t>
            </w:r>
          </w:p>
        </w:tc>
      </w:tr>
      <w:tr w:rsidR="00FE2687" w:rsidRPr="007C45C9" w14:paraId="2290A8BD" w14:textId="77777777" w:rsidTr="00376BE6">
        <w:trPr>
          <w:ins w:id="15" w:author="Lippmann, Daniel, NMU-CT" w:date="2018-07-06T09:16:00Z"/>
        </w:trPr>
        <w:tc>
          <w:tcPr>
            <w:tcW w:w="2127" w:type="dxa"/>
          </w:tcPr>
          <w:p w14:paraId="416E9DFA" w14:textId="6A1712DD" w:rsidR="00FE2687" w:rsidRPr="007C45C9" w:rsidRDefault="00FE2687" w:rsidP="00376BE6">
            <w:pPr>
              <w:spacing w:line="276" w:lineRule="auto"/>
              <w:jc w:val="left"/>
              <w:rPr>
                <w:ins w:id="16" w:author="Lippmann, Daniel, NMU-CT" w:date="2018-07-06T09:16:00Z"/>
                <w:b/>
              </w:rPr>
            </w:pPr>
            <w:ins w:id="17" w:author="Lippmann, Daniel, NMU-CT" w:date="2018-07-06T09:16:00Z">
              <w:r>
                <w:rPr>
                  <w:b/>
                </w:rPr>
                <w:t>IoT</w:t>
              </w:r>
            </w:ins>
          </w:p>
        </w:tc>
        <w:tc>
          <w:tcPr>
            <w:tcW w:w="7500" w:type="dxa"/>
          </w:tcPr>
          <w:p w14:paraId="4BAF63B3" w14:textId="4E354F88" w:rsidR="00FE2687" w:rsidRPr="007C45C9" w:rsidRDefault="00FE2687" w:rsidP="00FE2687">
            <w:pPr>
              <w:pStyle w:val="FlietextersterAbsatz"/>
              <w:jc w:val="left"/>
              <w:rPr>
                <w:ins w:id="18" w:author="Lippmann, Daniel, NMU-CT" w:date="2018-07-06T09:16:00Z"/>
                <w:noProof w:val="0"/>
              </w:rPr>
            </w:pPr>
            <w:ins w:id="19" w:author="Lippmann, Daniel, NMU-CT" w:date="2018-07-06T09:17:00Z">
              <w:r>
                <w:rPr>
                  <w:noProof w:val="0"/>
                </w:rPr>
                <w:t>Internet of Things (deutsch: Internet der Dinge)</w:t>
              </w:r>
            </w:ins>
          </w:p>
        </w:tc>
      </w:tr>
      <w:tr w:rsidR="00D6627A" w:rsidRPr="00595E85" w14:paraId="00C9A715" w14:textId="77777777" w:rsidTr="00376BE6">
        <w:tc>
          <w:tcPr>
            <w:tcW w:w="2127" w:type="dxa"/>
          </w:tcPr>
          <w:p w14:paraId="38825307" w14:textId="77777777" w:rsidR="00D6627A" w:rsidRPr="007C45C9" w:rsidRDefault="00D6627A" w:rsidP="00376BE6">
            <w:pPr>
              <w:spacing w:line="276" w:lineRule="auto"/>
              <w:jc w:val="left"/>
              <w:rPr>
                <w:b/>
              </w:rPr>
            </w:pPr>
            <w:r w:rsidRPr="007C45C9">
              <w:rPr>
                <w:b/>
              </w:rPr>
              <w:t>IW-BEP</w:t>
            </w:r>
          </w:p>
        </w:tc>
        <w:tc>
          <w:tcPr>
            <w:tcW w:w="7500" w:type="dxa"/>
          </w:tcPr>
          <w:p w14:paraId="7AB805F6" w14:textId="77777777" w:rsidR="00D6627A" w:rsidRPr="00595E85" w:rsidRDefault="00D6627A" w:rsidP="00376BE6">
            <w:pPr>
              <w:pStyle w:val="FlietextersterAbsatz"/>
              <w:jc w:val="left"/>
              <w:rPr>
                <w:noProof w:val="0"/>
                <w:lang w:val="en-US"/>
                <w:rPrChange w:id="20" w:author="Lippmann, Daniel, NMU-CT" w:date="2018-07-06T08:52:00Z">
                  <w:rPr>
                    <w:noProof w:val="0"/>
                  </w:rPr>
                </w:rPrChange>
              </w:rPr>
            </w:pPr>
            <w:r w:rsidRPr="00595E85">
              <w:rPr>
                <w:noProof w:val="0"/>
                <w:lang w:val="en-US"/>
                <w:rPrChange w:id="21" w:author="Lippmann, Daniel, NMU-CT" w:date="2018-07-06T08:52:00Z">
                  <w:rPr>
                    <w:noProof w:val="0"/>
                  </w:rPr>
                </w:rPrChange>
              </w:rPr>
              <w:t>Information Worker – Business Enablement Provisioning</w:t>
            </w:r>
          </w:p>
        </w:tc>
      </w:tr>
      <w:tr w:rsidR="00D6627A" w:rsidRPr="007C45C9" w14:paraId="494CD588" w14:textId="77777777" w:rsidTr="00376BE6">
        <w:tc>
          <w:tcPr>
            <w:tcW w:w="2127" w:type="dxa"/>
          </w:tcPr>
          <w:p w14:paraId="531B75B8" w14:textId="77777777" w:rsidR="00D6627A" w:rsidRPr="007C45C9" w:rsidRDefault="00D6627A" w:rsidP="00376BE6">
            <w:pPr>
              <w:spacing w:line="276" w:lineRule="auto"/>
              <w:jc w:val="left"/>
              <w:rPr>
                <w:b/>
              </w:rPr>
            </w:pPr>
            <w:r w:rsidRPr="007C45C9">
              <w:rPr>
                <w:b/>
              </w:rPr>
              <w:t>JDK</w:t>
            </w:r>
          </w:p>
        </w:tc>
        <w:tc>
          <w:tcPr>
            <w:tcW w:w="7500" w:type="dxa"/>
          </w:tcPr>
          <w:p w14:paraId="5F7FEA50" w14:textId="77777777" w:rsidR="00D6627A" w:rsidRPr="007C45C9" w:rsidRDefault="00D6627A" w:rsidP="00376BE6">
            <w:pPr>
              <w:pStyle w:val="FlietextersterAbsatz"/>
              <w:jc w:val="left"/>
              <w:rPr>
                <w:noProof w:val="0"/>
              </w:rPr>
            </w:pPr>
            <w:r w:rsidRPr="007C45C9">
              <w:rPr>
                <w:noProof w:val="0"/>
              </w:rPr>
              <w:t>Java Development Kit</w:t>
            </w:r>
          </w:p>
        </w:tc>
      </w:tr>
      <w:tr w:rsidR="00D6627A" w:rsidRPr="007C45C9" w14:paraId="541CD6FD" w14:textId="77777777" w:rsidTr="00376BE6">
        <w:tc>
          <w:tcPr>
            <w:tcW w:w="2127" w:type="dxa"/>
          </w:tcPr>
          <w:p w14:paraId="23A88D69" w14:textId="77777777" w:rsidR="00D6627A" w:rsidRPr="007C45C9" w:rsidRDefault="00D6627A" w:rsidP="00376BE6">
            <w:pPr>
              <w:spacing w:line="276" w:lineRule="auto"/>
              <w:jc w:val="left"/>
              <w:rPr>
                <w:b/>
              </w:rPr>
            </w:pPr>
            <w:r w:rsidRPr="007C45C9">
              <w:rPr>
                <w:b/>
              </w:rPr>
              <w:t>JSON</w:t>
            </w:r>
          </w:p>
        </w:tc>
        <w:tc>
          <w:tcPr>
            <w:tcW w:w="7500" w:type="dxa"/>
          </w:tcPr>
          <w:p w14:paraId="1445C82B" w14:textId="77777777" w:rsidR="00D6627A" w:rsidRPr="007C45C9" w:rsidRDefault="00D6627A" w:rsidP="00376BE6">
            <w:pPr>
              <w:pStyle w:val="FlietextersterAbsatz"/>
              <w:jc w:val="left"/>
              <w:rPr>
                <w:noProof w:val="0"/>
              </w:rPr>
            </w:pPr>
            <w:r w:rsidRPr="007C45C9">
              <w:rPr>
                <w:noProof w:val="0"/>
              </w:rPr>
              <w:t>JavaScript Object Notation</w:t>
            </w:r>
          </w:p>
        </w:tc>
      </w:tr>
      <w:tr w:rsidR="00D6627A" w:rsidRPr="007C45C9" w14:paraId="65ED1FED" w14:textId="77777777" w:rsidTr="00376BE6">
        <w:tc>
          <w:tcPr>
            <w:tcW w:w="2127" w:type="dxa"/>
          </w:tcPr>
          <w:p w14:paraId="717078AE" w14:textId="77777777" w:rsidR="00D6627A" w:rsidRPr="007C45C9" w:rsidRDefault="00D6627A" w:rsidP="00376BE6">
            <w:pPr>
              <w:spacing w:line="276" w:lineRule="auto"/>
              <w:jc w:val="left"/>
              <w:rPr>
                <w:b/>
              </w:rPr>
            </w:pPr>
            <w:r w:rsidRPr="007C45C9">
              <w:rPr>
                <w:b/>
              </w:rPr>
              <w:t>JVM</w:t>
            </w:r>
          </w:p>
        </w:tc>
        <w:tc>
          <w:tcPr>
            <w:tcW w:w="7500" w:type="dxa"/>
          </w:tcPr>
          <w:p w14:paraId="02D2A413" w14:textId="77777777" w:rsidR="00D6627A" w:rsidRPr="007C45C9" w:rsidRDefault="00D6627A" w:rsidP="00376BE6">
            <w:pPr>
              <w:pStyle w:val="FlietextersterAbsatz"/>
              <w:jc w:val="left"/>
              <w:rPr>
                <w:noProof w:val="0"/>
              </w:rPr>
            </w:pPr>
            <w:r w:rsidRPr="007C45C9">
              <w:rPr>
                <w:noProof w:val="0"/>
              </w:rPr>
              <w:t>Java Virtual Machine</w:t>
            </w:r>
          </w:p>
        </w:tc>
      </w:tr>
      <w:tr w:rsidR="00D6627A" w:rsidRPr="007C45C9" w14:paraId="40B63C93" w14:textId="77777777" w:rsidTr="00376BE6">
        <w:tc>
          <w:tcPr>
            <w:tcW w:w="2127" w:type="dxa"/>
          </w:tcPr>
          <w:p w14:paraId="54EEBBB0" w14:textId="77777777" w:rsidR="00D6627A" w:rsidRPr="007C45C9" w:rsidRDefault="00D6627A" w:rsidP="00376BE6">
            <w:pPr>
              <w:spacing w:line="276" w:lineRule="auto"/>
              <w:jc w:val="left"/>
              <w:rPr>
                <w:b/>
              </w:rPr>
            </w:pPr>
            <w:r w:rsidRPr="007C45C9">
              <w:rPr>
                <w:b/>
              </w:rPr>
              <w:t>KDC</w:t>
            </w:r>
          </w:p>
        </w:tc>
        <w:tc>
          <w:tcPr>
            <w:tcW w:w="7500" w:type="dxa"/>
          </w:tcPr>
          <w:p w14:paraId="65A331B1" w14:textId="77777777" w:rsidR="00D6627A" w:rsidRPr="007C45C9" w:rsidRDefault="00D6627A" w:rsidP="00376BE6">
            <w:pPr>
              <w:pStyle w:val="FlietextersterAbsatz"/>
              <w:jc w:val="left"/>
              <w:rPr>
                <w:noProof w:val="0"/>
              </w:rPr>
            </w:pPr>
            <w:r w:rsidRPr="007C45C9">
              <w:rPr>
                <w:noProof w:val="0"/>
              </w:rPr>
              <w:t>Key Distribution Center</w:t>
            </w:r>
          </w:p>
        </w:tc>
      </w:tr>
      <w:tr w:rsidR="00D6627A" w:rsidRPr="007C45C9" w14:paraId="7914C712" w14:textId="77777777" w:rsidTr="00376BE6">
        <w:tc>
          <w:tcPr>
            <w:tcW w:w="2127" w:type="dxa"/>
          </w:tcPr>
          <w:p w14:paraId="2A3EB51C" w14:textId="77777777" w:rsidR="00D6627A" w:rsidRPr="007C45C9" w:rsidRDefault="00D6627A" w:rsidP="00376BE6">
            <w:pPr>
              <w:spacing w:line="276" w:lineRule="auto"/>
              <w:jc w:val="left"/>
              <w:rPr>
                <w:b/>
              </w:rPr>
            </w:pPr>
            <w:r w:rsidRPr="007C45C9">
              <w:rPr>
                <w:b/>
              </w:rPr>
              <w:t>LDAP</w:t>
            </w:r>
          </w:p>
        </w:tc>
        <w:tc>
          <w:tcPr>
            <w:tcW w:w="7500" w:type="dxa"/>
          </w:tcPr>
          <w:p w14:paraId="42B6C79E" w14:textId="77777777" w:rsidR="00D6627A" w:rsidRPr="007C45C9" w:rsidRDefault="00D6627A" w:rsidP="00376BE6">
            <w:pPr>
              <w:pStyle w:val="FlietextersterAbsatz"/>
              <w:jc w:val="left"/>
              <w:rPr>
                <w:noProof w:val="0"/>
              </w:rPr>
            </w:pPr>
            <w:r w:rsidRPr="007C45C9">
              <w:rPr>
                <w:noProof w:val="0"/>
              </w:rPr>
              <w:t>Lightweight Directory Access Protocol</w:t>
            </w:r>
          </w:p>
        </w:tc>
      </w:tr>
      <w:tr w:rsidR="00D6627A" w:rsidRPr="007C45C9" w14:paraId="30B43074" w14:textId="77777777" w:rsidTr="00376BE6">
        <w:tc>
          <w:tcPr>
            <w:tcW w:w="2127" w:type="dxa"/>
          </w:tcPr>
          <w:p w14:paraId="2D25F31A" w14:textId="77777777" w:rsidR="00D6627A" w:rsidRDefault="00D6627A" w:rsidP="00376BE6">
            <w:pPr>
              <w:spacing w:line="276" w:lineRule="auto"/>
              <w:jc w:val="left"/>
              <w:rPr>
                <w:b/>
              </w:rPr>
            </w:pPr>
            <w:r>
              <w:rPr>
                <w:b/>
              </w:rPr>
              <w:t>MPC</w:t>
            </w:r>
          </w:p>
        </w:tc>
        <w:tc>
          <w:tcPr>
            <w:tcW w:w="7500" w:type="dxa"/>
          </w:tcPr>
          <w:p w14:paraId="23EC0623" w14:textId="77777777" w:rsidR="00D6627A" w:rsidRDefault="00D6627A" w:rsidP="00376BE6">
            <w:pPr>
              <w:pStyle w:val="FlietextersterAbsatz"/>
              <w:jc w:val="left"/>
              <w:rPr>
                <w:noProof w:val="0"/>
              </w:rPr>
            </w:pPr>
            <w:r>
              <w:rPr>
                <w:noProof w:val="0"/>
              </w:rPr>
              <w:t>Model Provider Class</w:t>
            </w:r>
          </w:p>
        </w:tc>
      </w:tr>
      <w:tr w:rsidR="00D6627A" w:rsidRPr="007C45C9" w14:paraId="22EB208F" w14:textId="77777777" w:rsidTr="00376BE6">
        <w:tc>
          <w:tcPr>
            <w:tcW w:w="2127" w:type="dxa"/>
          </w:tcPr>
          <w:p w14:paraId="0BB38D6A" w14:textId="77777777" w:rsidR="00D6627A" w:rsidRPr="007C45C9" w:rsidRDefault="00D6627A" w:rsidP="00376BE6">
            <w:pPr>
              <w:spacing w:line="276" w:lineRule="auto"/>
              <w:jc w:val="left"/>
              <w:rPr>
                <w:b/>
              </w:rPr>
            </w:pPr>
            <w:r w:rsidRPr="007C45C9">
              <w:rPr>
                <w:b/>
              </w:rPr>
              <w:t>MVC</w:t>
            </w:r>
          </w:p>
        </w:tc>
        <w:tc>
          <w:tcPr>
            <w:tcW w:w="7500" w:type="dxa"/>
          </w:tcPr>
          <w:p w14:paraId="0244C2A0" w14:textId="77777777" w:rsidR="00D6627A" w:rsidRPr="007C45C9" w:rsidRDefault="00D6627A" w:rsidP="00376BE6">
            <w:pPr>
              <w:pStyle w:val="FlietextersterAbsatz"/>
              <w:jc w:val="left"/>
              <w:rPr>
                <w:noProof w:val="0"/>
              </w:rPr>
            </w:pPr>
            <w:r w:rsidRPr="007C45C9">
              <w:rPr>
                <w:noProof w:val="0"/>
              </w:rPr>
              <w:t>Model-View-Controller</w:t>
            </w:r>
          </w:p>
        </w:tc>
      </w:tr>
      <w:tr w:rsidR="00D6627A" w:rsidRPr="00595E85" w14:paraId="651056D8" w14:textId="77777777" w:rsidTr="00376BE6">
        <w:tc>
          <w:tcPr>
            <w:tcW w:w="2127" w:type="dxa"/>
          </w:tcPr>
          <w:p w14:paraId="314CDCC7" w14:textId="77777777" w:rsidR="00D6627A" w:rsidRPr="007C45C9" w:rsidRDefault="00D6627A" w:rsidP="00376BE6">
            <w:pPr>
              <w:pStyle w:val="FlietextersterAbsatz"/>
              <w:rPr>
                <w:b/>
                <w:noProof w:val="0"/>
              </w:rPr>
            </w:pPr>
            <w:r w:rsidRPr="007C45C9">
              <w:rPr>
                <w:b/>
                <w:noProof w:val="0"/>
              </w:rPr>
              <w:t>NIST</w:t>
            </w:r>
          </w:p>
        </w:tc>
        <w:tc>
          <w:tcPr>
            <w:tcW w:w="7500" w:type="dxa"/>
          </w:tcPr>
          <w:p w14:paraId="6CBE8C11" w14:textId="77777777" w:rsidR="00D6627A" w:rsidRPr="00595E85" w:rsidRDefault="00D6627A" w:rsidP="00376BE6">
            <w:pPr>
              <w:pStyle w:val="FlietextersterAbsatz"/>
              <w:jc w:val="left"/>
              <w:rPr>
                <w:noProof w:val="0"/>
                <w:lang w:val="en-US"/>
                <w:rPrChange w:id="22" w:author="Lippmann, Daniel, NMU-CT" w:date="2018-07-06T08:52:00Z">
                  <w:rPr>
                    <w:noProof w:val="0"/>
                  </w:rPr>
                </w:rPrChange>
              </w:rPr>
            </w:pPr>
            <w:r w:rsidRPr="00595E85">
              <w:rPr>
                <w:noProof w:val="0"/>
                <w:lang w:val="en-US"/>
                <w:rPrChange w:id="23" w:author="Lippmann, Daniel, NMU-CT" w:date="2018-07-06T08:52:00Z">
                  <w:rPr>
                    <w:noProof w:val="0"/>
                  </w:rPr>
                </w:rPrChange>
              </w:rPr>
              <w:t>National Institute of Standards and Technology</w:t>
            </w:r>
          </w:p>
        </w:tc>
      </w:tr>
      <w:tr w:rsidR="00D6627A" w:rsidRPr="007C45C9" w14:paraId="1F8327F1" w14:textId="77777777" w:rsidTr="00376BE6">
        <w:tc>
          <w:tcPr>
            <w:tcW w:w="2127" w:type="dxa"/>
          </w:tcPr>
          <w:p w14:paraId="3EE0813F" w14:textId="77777777" w:rsidR="00D6627A" w:rsidRPr="007C45C9" w:rsidRDefault="00D6627A" w:rsidP="00376BE6">
            <w:pPr>
              <w:spacing w:line="276" w:lineRule="auto"/>
              <w:jc w:val="left"/>
              <w:rPr>
                <w:b/>
              </w:rPr>
            </w:pPr>
            <w:r w:rsidRPr="007C45C9">
              <w:rPr>
                <w:b/>
              </w:rPr>
              <w:t>OAuth</w:t>
            </w:r>
          </w:p>
        </w:tc>
        <w:tc>
          <w:tcPr>
            <w:tcW w:w="7500" w:type="dxa"/>
          </w:tcPr>
          <w:p w14:paraId="45CB337D" w14:textId="77777777" w:rsidR="00D6627A" w:rsidRPr="007C45C9" w:rsidRDefault="00D6627A" w:rsidP="00376BE6">
            <w:pPr>
              <w:pStyle w:val="FlietextersterAbsatz"/>
              <w:jc w:val="left"/>
              <w:rPr>
                <w:noProof w:val="0"/>
              </w:rPr>
            </w:pPr>
            <w:r w:rsidRPr="007C45C9">
              <w:rPr>
                <w:noProof w:val="0"/>
              </w:rPr>
              <w:t>Open Authorization</w:t>
            </w:r>
          </w:p>
        </w:tc>
      </w:tr>
      <w:tr w:rsidR="00D6627A" w:rsidRPr="007C45C9" w14:paraId="2D0FA87C" w14:textId="77777777" w:rsidTr="00376BE6">
        <w:tc>
          <w:tcPr>
            <w:tcW w:w="2127" w:type="dxa"/>
          </w:tcPr>
          <w:p w14:paraId="05A000C0" w14:textId="77777777" w:rsidR="00D6627A" w:rsidRPr="007C45C9" w:rsidRDefault="00D6627A" w:rsidP="00376BE6">
            <w:pPr>
              <w:spacing w:line="276" w:lineRule="auto"/>
              <w:jc w:val="left"/>
              <w:rPr>
                <w:b/>
              </w:rPr>
            </w:pPr>
            <w:r w:rsidRPr="007C45C9">
              <w:rPr>
                <w:b/>
              </w:rPr>
              <w:lastRenderedPageBreak/>
              <w:t>OData</w:t>
            </w:r>
          </w:p>
        </w:tc>
        <w:tc>
          <w:tcPr>
            <w:tcW w:w="7500" w:type="dxa"/>
          </w:tcPr>
          <w:p w14:paraId="66498211" w14:textId="77777777" w:rsidR="00D6627A" w:rsidRPr="007C45C9" w:rsidRDefault="00D6627A" w:rsidP="00376BE6">
            <w:pPr>
              <w:pStyle w:val="FlietextersterAbsatz"/>
              <w:jc w:val="left"/>
              <w:rPr>
                <w:noProof w:val="0"/>
              </w:rPr>
            </w:pPr>
            <w:r w:rsidRPr="007C45C9">
              <w:rPr>
                <w:noProof w:val="0"/>
              </w:rPr>
              <w:t>Open-Data-Protokoll</w:t>
            </w:r>
          </w:p>
        </w:tc>
      </w:tr>
      <w:tr w:rsidR="00D6627A" w:rsidRPr="007C45C9" w14:paraId="7479E297" w14:textId="77777777" w:rsidTr="00376BE6">
        <w:tc>
          <w:tcPr>
            <w:tcW w:w="2127" w:type="dxa"/>
          </w:tcPr>
          <w:p w14:paraId="4CBF5C83" w14:textId="77777777" w:rsidR="00D6627A" w:rsidRPr="007C45C9" w:rsidRDefault="00D6627A" w:rsidP="00376BE6">
            <w:pPr>
              <w:spacing w:line="276" w:lineRule="auto"/>
              <w:jc w:val="left"/>
              <w:rPr>
                <w:b/>
              </w:rPr>
            </w:pPr>
            <w:r w:rsidRPr="007C45C9">
              <w:rPr>
                <w:b/>
              </w:rPr>
              <w:t>Paas</w:t>
            </w:r>
          </w:p>
        </w:tc>
        <w:tc>
          <w:tcPr>
            <w:tcW w:w="7500" w:type="dxa"/>
          </w:tcPr>
          <w:p w14:paraId="644CE1A8" w14:textId="77777777" w:rsidR="00D6627A" w:rsidRPr="007C45C9" w:rsidRDefault="00D6627A" w:rsidP="00376BE6">
            <w:pPr>
              <w:pStyle w:val="FlietextersterAbsatz"/>
              <w:jc w:val="left"/>
              <w:rPr>
                <w:noProof w:val="0"/>
              </w:rPr>
            </w:pPr>
            <w:r w:rsidRPr="007C45C9">
              <w:rPr>
                <w:noProof w:val="0"/>
              </w:rPr>
              <w:t>Platform-as-a-Service</w:t>
            </w:r>
          </w:p>
        </w:tc>
      </w:tr>
      <w:tr w:rsidR="00D6627A" w:rsidRPr="007C45C9" w14:paraId="6A99BA17" w14:textId="77777777" w:rsidTr="00376BE6">
        <w:tc>
          <w:tcPr>
            <w:tcW w:w="2127" w:type="dxa"/>
          </w:tcPr>
          <w:p w14:paraId="02F69EAA" w14:textId="77777777" w:rsidR="00D6627A" w:rsidRPr="007C45C9" w:rsidRDefault="00D6627A" w:rsidP="00376BE6">
            <w:pPr>
              <w:spacing w:line="276" w:lineRule="auto"/>
              <w:jc w:val="left"/>
              <w:rPr>
                <w:b/>
              </w:rPr>
            </w:pPr>
            <w:r w:rsidRPr="007C45C9">
              <w:rPr>
                <w:b/>
              </w:rPr>
              <w:t>POP</w:t>
            </w:r>
          </w:p>
        </w:tc>
        <w:tc>
          <w:tcPr>
            <w:tcW w:w="7500" w:type="dxa"/>
          </w:tcPr>
          <w:p w14:paraId="4A319123" w14:textId="77777777" w:rsidR="00D6627A" w:rsidRPr="007C45C9" w:rsidRDefault="00D6627A" w:rsidP="00376BE6">
            <w:pPr>
              <w:pStyle w:val="FlietextersterAbsatz"/>
              <w:jc w:val="left"/>
              <w:rPr>
                <w:noProof w:val="0"/>
              </w:rPr>
            </w:pPr>
            <w:r w:rsidRPr="007C45C9">
              <w:rPr>
                <w:noProof w:val="0"/>
              </w:rPr>
              <w:t>Post Office Protocol</w:t>
            </w:r>
          </w:p>
        </w:tc>
      </w:tr>
      <w:tr w:rsidR="00D6627A" w:rsidRPr="007C45C9" w14:paraId="4F6414C9" w14:textId="77777777" w:rsidTr="00376BE6">
        <w:tc>
          <w:tcPr>
            <w:tcW w:w="2127" w:type="dxa"/>
          </w:tcPr>
          <w:p w14:paraId="2684F50D" w14:textId="77777777" w:rsidR="00D6627A" w:rsidRPr="007C45C9" w:rsidRDefault="00D6627A" w:rsidP="00376BE6">
            <w:pPr>
              <w:spacing w:line="276" w:lineRule="auto"/>
              <w:jc w:val="left"/>
              <w:rPr>
                <w:b/>
              </w:rPr>
            </w:pPr>
            <w:r w:rsidRPr="007C45C9">
              <w:rPr>
                <w:b/>
              </w:rPr>
              <w:t>QR</w:t>
            </w:r>
          </w:p>
        </w:tc>
        <w:tc>
          <w:tcPr>
            <w:tcW w:w="7500" w:type="dxa"/>
          </w:tcPr>
          <w:p w14:paraId="55B9AE64" w14:textId="77777777" w:rsidR="00D6627A" w:rsidRPr="007C45C9" w:rsidRDefault="00D6627A" w:rsidP="00376BE6">
            <w:pPr>
              <w:pStyle w:val="FlietextersterAbsatz"/>
              <w:jc w:val="left"/>
              <w:rPr>
                <w:noProof w:val="0"/>
              </w:rPr>
            </w:pPr>
            <w:r w:rsidRPr="007C45C9">
              <w:rPr>
                <w:noProof w:val="0"/>
              </w:rPr>
              <w:t>Quick Response</w:t>
            </w:r>
          </w:p>
        </w:tc>
      </w:tr>
      <w:tr w:rsidR="00D6627A" w:rsidRPr="007C45C9" w14:paraId="135C17C3" w14:textId="77777777" w:rsidTr="00376BE6">
        <w:tc>
          <w:tcPr>
            <w:tcW w:w="2127" w:type="dxa"/>
          </w:tcPr>
          <w:p w14:paraId="4D7E306C" w14:textId="77777777" w:rsidR="00D6627A" w:rsidRPr="007C45C9" w:rsidRDefault="00D6627A" w:rsidP="00376BE6">
            <w:pPr>
              <w:spacing w:line="276" w:lineRule="auto"/>
              <w:jc w:val="left"/>
              <w:rPr>
                <w:b/>
              </w:rPr>
            </w:pPr>
            <w:r w:rsidRPr="007C45C9">
              <w:rPr>
                <w:b/>
              </w:rPr>
              <w:t>RFC</w:t>
            </w:r>
          </w:p>
        </w:tc>
        <w:tc>
          <w:tcPr>
            <w:tcW w:w="7500" w:type="dxa"/>
          </w:tcPr>
          <w:p w14:paraId="7D146B0F" w14:textId="77777777" w:rsidR="00D6627A" w:rsidRPr="007C45C9" w:rsidRDefault="00D6627A" w:rsidP="00376BE6">
            <w:pPr>
              <w:pStyle w:val="FlietextersterAbsatz"/>
              <w:jc w:val="left"/>
              <w:rPr>
                <w:noProof w:val="0"/>
              </w:rPr>
            </w:pPr>
            <w:r w:rsidRPr="007C45C9">
              <w:rPr>
                <w:noProof w:val="0"/>
              </w:rPr>
              <w:t>Remote Function Call</w:t>
            </w:r>
          </w:p>
        </w:tc>
      </w:tr>
      <w:tr w:rsidR="00D6627A" w:rsidRPr="007C45C9" w14:paraId="056AE41A" w14:textId="77777777" w:rsidTr="00376BE6">
        <w:tc>
          <w:tcPr>
            <w:tcW w:w="2127" w:type="dxa"/>
          </w:tcPr>
          <w:p w14:paraId="4F084A50" w14:textId="77777777" w:rsidR="00D6627A" w:rsidRPr="007C45C9" w:rsidRDefault="00D6627A" w:rsidP="00376BE6">
            <w:pPr>
              <w:pStyle w:val="FlietextersterAbsatz"/>
              <w:rPr>
                <w:b/>
                <w:noProof w:val="0"/>
              </w:rPr>
            </w:pPr>
            <w:r w:rsidRPr="007C45C9">
              <w:rPr>
                <w:b/>
                <w:noProof w:val="0"/>
              </w:rPr>
              <w:t>S/4 HANA</w:t>
            </w:r>
          </w:p>
        </w:tc>
        <w:tc>
          <w:tcPr>
            <w:tcW w:w="7500" w:type="dxa"/>
          </w:tcPr>
          <w:p w14:paraId="0C17BAEE" w14:textId="77777777" w:rsidR="00D6627A" w:rsidRPr="007C45C9" w:rsidRDefault="00D6627A" w:rsidP="00376BE6">
            <w:pPr>
              <w:pStyle w:val="FlietextersterAbsatz"/>
              <w:jc w:val="left"/>
              <w:rPr>
                <w:noProof w:val="0"/>
              </w:rPr>
            </w:pPr>
            <w:r w:rsidRPr="007C45C9">
              <w:rPr>
                <w:noProof w:val="0"/>
              </w:rPr>
              <w:t>SAP Business Suite 4 HANA</w:t>
            </w:r>
          </w:p>
        </w:tc>
      </w:tr>
      <w:tr w:rsidR="00D6627A" w:rsidRPr="007C45C9" w14:paraId="766DEB53" w14:textId="77777777" w:rsidTr="00376BE6">
        <w:tc>
          <w:tcPr>
            <w:tcW w:w="2127" w:type="dxa"/>
          </w:tcPr>
          <w:p w14:paraId="70BD704A" w14:textId="77777777" w:rsidR="00D6627A" w:rsidRPr="007C45C9" w:rsidRDefault="00D6627A" w:rsidP="00376BE6">
            <w:pPr>
              <w:spacing w:line="276" w:lineRule="auto"/>
              <w:jc w:val="left"/>
              <w:rPr>
                <w:b/>
              </w:rPr>
            </w:pPr>
            <w:r w:rsidRPr="007C45C9">
              <w:rPr>
                <w:b/>
              </w:rPr>
              <w:t>SaaS</w:t>
            </w:r>
          </w:p>
        </w:tc>
        <w:tc>
          <w:tcPr>
            <w:tcW w:w="7500" w:type="dxa"/>
          </w:tcPr>
          <w:p w14:paraId="2E89C597" w14:textId="77777777" w:rsidR="00D6627A" w:rsidRPr="007C45C9" w:rsidRDefault="00D6627A" w:rsidP="00376BE6">
            <w:pPr>
              <w:pStyle w:val="FlietextersterAbsatz"/>
              <w:jc w:val="left"/>
              <w:rPr>
                <w:noProof w:val="0"/>
              </w:rPr>
            </w:pPr>
            <w:r w:rsidRPr="007C45C9">
              <w:rPr>
                <w:noProof w:val="0"/>
              </w:rPr>
              <w:t>Software-as-a-Service</w:t>
            </w:r>
          </w:p>
        </w:tc>
      </w:tr>
      <w:tr w:rsidR="00D6627A" w:rsidRPr="007C45C9" w14:paraId="0A6AEE4D" w14:textId="77777777" w:rsidTr="00376BE6">
        <w:tc>
          <w:tcPr>
            <w:tcW w:w="2127" w:type="dxa"/>
          </w:tcPr>
          <w:p w14:paraId="71E9B534" w14:textId="77777777" w:rsidR="00D6627A" w:rsidRPr="007C45C9" w:rsidRDefault="00D6627A" w:rsidP="00376BE6">
            <w:pPr>
              <w:spacing w:line="276" w:lineRule="auto"/>
              <w:jc w:val="left"/>
              <w:rPr>
                <w:b/>
              </w:rPr>
            </w:pPr>
            <w:r w:rsidRPr="007C45C9">
              <w:rPr>
                <w:b/>
              </w:rPr>
              <w:t>SAML</w:t>
            </w:r>
          </w:p>
        </w:tc>
        <w:tc>
          <w:tcPr>
            <w:tcW w:w="7500" w:type="dxa"/>
          </w:tcPr>
          <w:p w14:paraId="2DD97504" w14:textId="77777777" w:rsidR="00D6627A" w:rsidRPr="007C45C9" w:rsidRDefault="00D6627A" w:rsidP="00376BE6">
            <w:pPr>
              <w:pStyle w:val="FlietextersterAbsatz"/>
              <w:jc w:val="left"/>
              <w:rPr>
                <w:noProof w:val="0"/>
              </w:rPr>
            </w:pPr>
            <w:r w:rsidRPr="007C45C9">
              <w:rPr>
                <w:noProof w:val="0"/>
              </w:rPr>
              <w:t>Security Assertion Markup Language</w:t>
            </w:r>
          </w:p>
        </w:tc>
      </w:tr>
      <w:tr w:rsidR="00D6627A" w:rsidRPr="007C45C9" w14:paraId="6F1688D7" w14:textId="77777777" w:rsidTr="00376BE6">
        <w:tc>
          <w:tcPr>
            <w:tcW w:w="2127" w:type="dxa"/>
          </w:tcPr>
          <w:p w14:paraId="4344BD44" w14:textId="77777777" w:rsidR="00D6627A" w:rsidRPr="007C45C9" w:rsidRDefault="00D6627A" w:rsidP="00376BE6">
            <w:pPr>
              <w:spacing w:line="276" w:lineRule="auto"/>
              <w:jc w:val="left"/>
              <w:rPr>
                <w:b/>
              </w:rPr>
            </w:pPr>
            <w:r w:rsidRPr="007C45C9">
              <w:rPr>
                <w:b/>
              </w:rPr>
              <w:t>SAP</w:t>
            </w:r>
          </w:p>
        </w:tc>
        <w:tc>
          <w:tcPr>
            <w:tcW w:w="7500" w:type="dxa"/>
          </w:tcPr>
          <w:p w14:paraId="3F1DA382" w14:textId="77777777" w:rsidR="00D6627A" w:rsidRPr="007C45C9" w:rsidRDefault="00D6627A" w:rsidP="00376BE6">
            <w:pPr>
              <w:pStyle w:val="FlietextersterAbsatz"/>
              <w:jc w:val="left"/>
              <w:rPr>
                <w:noProof w:val="0"/>
              </w:rPr>
            </w:pPr>
            <w:r w:rsidRPr="007C45C9">
              <w:rPr>
                <w:noProof w:val="0"/>
              </w:rPr>
              <w:t>Systeme, Anwendungen und Produkte in der Datenverarbeitung</w:t>
            </w:r>
          </w:p>
        </w:tc>
      </w:tr>
      <w:tr w:rsidR="00D6627A" w:rsidRPr="007C45C9" w:rsidDel="00595E85" w14:paraId="4F3FA715" w14:textId="3B10A73A" w:rsidTr="00376BE6">
        <w:trPr>
          <w:del w:id="24" w:author="Lippmann, Daniel, NMU-CT" w:date="2018-07-06T08:55:00Z"/>
        </w:trPr>
        <w:tc>
          <w:tcPr>
            <w:tcW w:w="2127" w:type="dxa"/>
          </w:tcPr>
          <w:p w14:paraId="4E8C9F68" w14:textId="02743133" w:rsidR="00D6627A" w:rsidRPr="007C45C9" w:rsidDel="00595E85" w:rsidRDefault="00D6627A" w:rsidP="00376BE6">
            <w:pPr>
              <w:pStyle w:val="FlietextersterAbsatz"/>
              <w:rPr>
                <w:del w:id="25" w:author="Lippmann, Daniel, NMU-CT" w:date="2018-07-06T08:55:00Z"/>
                <w:b/>
                <w:noProof w:val="0"/>
              </w:rPr>
            </w:pPr>
            <w:del w:id="26" w:author="Lippmann, Daniel, NMU-CT" w:date="2018-07-06T08:55:00Z">
              <w:r w:rsidRPr="007C45C9" w:rsidDel="00595E85">
                <w:rPr>
                  <w:b/>
                  <w:noProof w:val="0"/>
                </w:rPr>
                <w:delText>SAP CP</w:delText>
              </w:r>
            </w:del>
          </w:p>
        </w:tc>
        <w:tc>
          <w:tcPr>
            <w:tcW w:w="7500" w:type="dxa"/>
          </w:tcPr>
          <w:p w14:paraId="03CC4A00" w14:textId="3E90260D" w:rsidR="00D6627A" w:rsidRPr="007C45C9" w:rsidDel="00595E85" w:rsidRDefault="00D6627A" w:rsidP="00376BE6">
            <w:pPr>
              <w:pStyle w:val="FlietextersterAbsatz"/>
              <w:jc w:val="left"/>
              <w:rPr>
                <w:del w:id="27" w:author="Lippmann, Daniel, NMU-CT" w:date="2018-07-06T08:55:00Z"/>
                <w:noProof w:val="0"/>
              </w:rPr>
            </w:pPr>
            <w:del w:id="28" w:author="Lippmann, Daniel, NMU-CT" w:date="2018-07-06T08:55:00Z">
              <w:r w:rsidRPr="007C45C9" w:rsidDel="00595E85">
                <w:rPr>
                  <w:noProof w:val="0"/>
                </w:rPr>
                <w:delText>SAP Cloud Platform</w:delText>
              </w:r>
            </w:del>
          </w:p>
        </w:tc>
      </w:tr>
      <w:tr w:rsidR="00D6627A" w:rsidRPr="007C45C9" w14:paraId="01CE16A3" w14:textId="77777777" w:rsidTr="00376BE6">
        <w:tc>
          <w:tcPr>
            <w:tcW w:w="2127" w:type="dxa"/>
          </w:tcPr>
          <w:p w14:paraId="57F9BC99" w14:textId="77777777" w:rsidR="00D6627A" w:rsidRPr="007C45C9" w:rsidRDefault="00D6627A" w:rsidP="00376BE6">
            <w:pPr>
              <w:spacing w:line="276" w:lineRule="auto"/>
              <w:jc w:val="left"/>
              <w:rPr>
                <w:b/>
              </w:rPr>
            </w:pPr>
            <w:r w:rsidRPr="007C45C9">
              <w:rPr>
                <w:b/>
              </w:rPr>
              <w:t>SAP HANA XS</w:t>
            </w:r>
          </w:p>
        </w:tc>
        <w:tc>
          <w:tcPr>
            <w:tcW w:w="7500" w:type="dxa"/>
          </w:tcPr>
          <w:p w14:paraId="22C52FF9" w14:textId="77777777" w:rsidR="00D6627A" w:rsidRPr="007C45C9" w:rsidRDefault="00D6627A" w:rsidP="00376BE6">
            <w:pPr>
              <w:pStyle w:val="FlietextersterAbsatz"/>
              <w:jc w:val="left"/>
              <w:rPr>
                <w:noProof w:val="0"/>
              </w:rPr>
            </w:pPr>
            <w:r w:rsidRPr="007C45C9">
              <w:rPr>
                <w:noProof w:val="0"/>
              </w:rPr>
              <w:t>SAP HANA Extended Application Services</w:t>
            </w:r>
          </w:p>
        </w:tc>
      </w:tr>
      <w:tr w:rsidR="00D6627A" w:rsidRPr="00595E85" w14:paraId="6EEA3C75" w14:textId="77777777" w:rsidTr="00376BE6">
        <w:tc>
          <w:tcPr>
            <w:tcW w:w="2127" w:type="dxa"/>
          </w:tcPr>
          <w:p w14:paraId="5A472103" w14:textId="77777777" w:rsidR="00D6627A" w:rsidRPr="007C45C9" w:rsidRDefault="00D6627A" w:rsidP="00376BE6">
            <w:pPr>
              <w:spacing w:line="276" w:lineRule="auto"/>
              <w:jc w:val="left"/>
              <w:rPr>
                <w:b/>
              </w:rPr>
            </w:pPr>
            <w:r w:rsidRPr="007C45C9">
              <w:rPr>
                <w:b/>
              </w:rPr>
              <w:t>SAPUI5</w:t>
            </w:r>
          </w:p>
        </w:tc>
        <w:tc>
          <w:tcPr>
            <w:tcW w:w="7500" w:type="dxa"/>
          </w:tcPr>
          <w:p w14:paraId="75CA59F7" w14:textId="77777777" w:rsidR="00D6627A" w:rsidRPr="00595E85" w:rsidRDefault="00D6627A" w:rsidP="00376BE6">
            <w:pPr>
              <w:pStyle w:val="FlietextersterAbsatz"/>
              <w:jc w:val="left"/>
              <w:rPr>
                <w:noProof w:val="0"/>
                <w:lang w:val="en-US"/>
                <w:rPrChange w:id="29" w:author="Lippmann, Daniel, NMU-CT" w:date="2018-07-06T08:52:00Z">
                  <w:rPr>
                    <w:noProof w:val="0"/>
                  </w:rPr>
                </w:rPrChange>
              </w:rPr>
            </w:pPr>
            <w:r w:rsidRPr="00595E85">
              <w:rPr>
                <w:noProof w:val="0"/>
                <w:lang w:val="en-US"/>
                <w:rPrChange w:id="30" w:author="Lippmann, Daniel, NMU-CT" w:date="2018-07-06T08:52:00Z">
                  <w:rPr>
                    <w:noProof w:val="0"/>
                  </w:rPr>
                </w:rPrChange>
              </w:rPr>
              <w:t>SAP UI Development Toolkit for HTML5</w:t>
            </w:r>
          </w:p>
        </w:tc>
      </w:tr>
      <w:tr w:rsidR="00D6627A" w:rsidRPr="007C45C9" w14:paraId="203AECFB" w14:textId="77777777" w:rsidTr="00376BE6">
        <w:tc>
          <w:tcPr>
            <w:tcW w:w="2127" w:type="dxa"/>
          </w:tcPr>
          <w:p w14:paraId="2B1E4BB7" w14:textId="77777777" w:rsidR="00D6627A" w:rsidRPr="007C45C9" w:rsidRDefault="00D6627A" w:rsidP="00376BE6">
            <w:pPr>
              <w:spacing w:line="276" w:lineRule="auto"/>
              <w:jc w:val="left"/>
              <w:rPr>
                <w:b/>
              </w:rPr>
            </w:pPr>
            <w:r w:rsidRPr="007C45C9">
              <w:rPr>
                <w:b/>
              </w:rPr>
              <w:t>SBE</w:t>
            </w:r>
          </w:p>
        </w:tc>
        <w:tc>
          <w:tcPr>
            <w:tcW w:w="7500" w:type="dxa"/>
          </w:tcPr>
          <w:p w14:paraId="444B8505" w14:textId="77777777" w:rsidR="00D6627A" w:rsidRPr="007C45C9" w:rsidRDefault="00D6627A" w:rsidP="00376BE6">
            <w:pPr>
              <w:pStyle w:val="FlietextersterAbsatz"/>
              <w:jc w:val="left"/>
              <w:rPr>
                <w:noProof w:val="0"/>
              </w:rPr>
            </w:pPr>
            <w:r w:rsidRPr="007C45C9">
              <w:rPr>
                <w:noProof w:val="0"/>
              </w:rPr>
              <w:t>SAP Backend</w:t>
            </w:r>
          </w:p>
        </w:tc>
      </w:tr>
      <w:tr w:rsidR="00D6627A" w:rsidRPr="007C45C9" w14:paraId="2D5CC72B" w14:textId="77777777" w:rsidTr="00376BE6">
        <w:tc>
          <w:tcPr>
            <w:tcW w:w="2127" w:type="dxa"/>
          </w:tcPr>
          <w:p w14:paraId="0FA21CB2" w14:textId="77777777" w:rsidR="00D6627A" w:rsidRPr="007C45C9" w:rsidRDefault="00D6627A" w:rsidP="00376BE6">
            <w:pPr>
              <w:spacing w:line="276" w:lineRule="auto"/>
              <w:jc w:val="left"/>
              <w:rPr>
                <w:b/>
              </w:rPr>
            </w:pPr>
            <w:r w:rsidRPr="007C45C9">
              <w:rPr>
                <w:b/>
              </w:rPr>
              <w:t>SE</w:t>
            </w:r>
          </w:p>
        </w:tc>
        <w:tc>
          <w:tcPr>
            <w:tcW w:w="7500" w:type="dxa"/>
          </w:tcPr>
          <w:p w14:paraId="5933A564" w14:textId="77777777" w:rsidR="00D6627A" w:rsidRPr="007C45C9" w:rsidRDefault="00D6627A" w:rsidP="00376BE6">
            <w:pPr>
              <w:pStyle w:val="FlietextersterAbsatz"/>
              <w:jc w:val="left"/>
              <w:rPr>
                <w:noProof w:val="0"/>
              </w:rPr>
            </w:pPr>
            <w:r w:rsidRPr="007C45C9">
              <w:rPr>
                <w:noProof w:val="0"/>
              </w:rPr>
              <w:t>Societas Europaea</w:t>
            </w:r>
          </w:p>
        </w:tc>
      </w:tr>
      <w:tr w:rsidR="00D6627A" w:rsidRPr="007C45C9" w14:paraId="6107B770" w14:textId="77777777" w:rsidTr="00376BE6">
        <w:tc>
          <w:tcPr>
            <w:tcW w:w="2127" w:type="dxa"/>
          </w:tcPr>
          <w:p w14:paraId="5B518E4B" w14:textId="77777777" w:rsidR="00D6627A" w:rsidRPr="007C45C9" w:rsidRDefault="00D6627A" w:rsidP="00376BE6">
            <w:pPr>
              <w:spacing w:line="276" w:lineRule="auto"/>
              <w:jc w:val="left"/>
              <w:rPr>
                <w:b/>
              </w:rPr>
            </w:pPr>
            <w:r>
              <w:rPr>
                <w:b/>
              </w:rPr>
              <w:t>SEGW</w:t>
            </w:r>
          </w:p>
        </w:tc>
        <w:tc>
          <w:tcPr>
            <w:tcW w:w="7500" w:type="dxa"/>
          </w:tcPr>
          <w:p w14:paraId="62CCACA2" w14:textId="77777777" w:rsidR="00D6627A" w:rsidRPr="007C45C9" w:rsidRDefault="00D6627A" w:rsidP="00376BE6">
            <w:pPr>
              <w:pStyle w:val="FlietextersterAbsatz"/>
              <w:jc w:val="left"/>
              <w:rPr>
                <w:noProof w:val="0"/>
              </w:rPr>
            </w:pPr>
            <w:r>
              <w:rPr>
                <w:noProof w:val="0"/>
              </w:rPr>
              <w:t>SAP Gateway Service Builder</w:t>
            </w:r>
          </w:p>
        </w:tc>
      </w:tr>
      <w:tr w:rsidR="00D6627A" w:rsidRPr="007C45C9" w14:paraId="390C6B72" w14:textId="77777777" w:rsidTr="00376BE6">
        <w:tc>
          <w:tcPr>
            <w:tcW w:w="2127" w:type="dxa"/>
          </w:tcPr>
          <w:p w14:paraId="001535CF" w14:textId="77777777" w:rsidR="00D6627A" w:rsidRPr="007C45C9" w:rsidRDefault="00D6627A" w:rsidP="00376BE6">
            <w:pPr>
              <w:spacing w:line="276" w:lineRule="auto"/>
              <w:jc w:val="left"/>
              <w:rPr>
                <w:b/>
              </w:rPr>
            </w:pPr>
            <w:r w:rsidRPr="007C45C9">
              <w:rPr>
                <w:b/>
              </w:rPr>
              <w:t>SGW</w:t>
            </w:r>
          </w:p>
        </w:tc>
        <w:tc>
          <w:tcPr>
            <w:tcW w:w="7500" w:type="dxa"/>
          </w:tcPr>
          <w:p w14:paraId="48BDEBD0" w14:textId="77777777" w:rsidR="00D6627A" w:rsidRPr="007C45C9" w:rsidRDefault="00D6627A" w:rsidP="00376BE6">
            <w:pPr>
              <w:pStyle w:val="FlietextersterAbsatz"/>
              <w:jc w:val="left"/>
              <w:rPr>
                <w:noProof w:val="0"/>
              </w:rPr>
            </w:pPr>
            <w:r w:rsidRPr="007C45C9">
              <w:rPr>
                <w:noProof w:val="0"/>
              </w:rPr>
              <w:t>SAP Gateway</w:t>
            </w:r>
          </w:p>
        </w:tc>
      </w:tr>
      <w:tr w:rsidR="00D6627A" w:rsidRPr="007C45C9" w14:paraId="52D564C6" w14:textId="77777777" w:rsidTr="00376BE6">
        <w:tc>
          <w:tcPr>
            <w:tcW w:w="2127" w:type="dxa"/>
          </w:tcPr>
          <w:p w14:paraId="2C82D692" w14:textId="77777777" w:rsidR="00D6627A" w:rsidRPr="007C45C9" w:rsidRDefault="00D6627A" w:rsidP="00376BE6">
            <w:pPr>
              <w:spacing w:line="276" w:lineRule="auto"/>
              <w:jc w:val="left"/>
              <w:rPr>
                <w:b/>
              </w:rPr>
            </w:pPr>
            <w:r w:rsidRPr="007C45C9">
              <w:rPr>
                <w:b/>
              </w:rPr>
              <w:t>SMTP</w:t>
            </w:r>
          </w:p>
        </w:tc>
        <w:tc>
          <w:tcPr>
            <w:tcW w:w="7500" w:type="dxa"/>
          </w:tcPr>
          <w:p w14:paraId="326E76EE" w14:textId="77777777" w:rsidR="00D6627A" w:rsidRPr="007C45C9" w:rsidRDefault="00D6627A" w:rsidP="00376BE6">
            <w:pPr>
              <w:pStyle w:val="FlietextersterAbsatz"/>
              <w:jc w:val="left"/>
              <w:rPr>
                <w:noProof w:val="0"/>
              </w:rPr>
            </w:pPr>
            <w:r w:rsidRPr="007C45C9">
              <w:rPr>
                <w:noProof w:val="0"/>
              </w:rPr>
              <w:t>Simple Mail Transfer Protocol</w:t>
            </w:r>
          </w:p>
        </w:tc>
      </w:tr>
      <w:tr w:rsidR="00D6627A" w:rsidRPr="007C45C9" w14:paraId="3771A5CC" w14:textId="77777777" w:rsidTr="00376BE6">
        <w:tc>
          <w:tcPr>
            <w:tcW w:w="2127" w:type="dxa"/>
          </w:tcPr>
          <w:p w14:paraId="5F87D160" w14:textId="77777777" w:rsidR="00D6627A" w:rsidRPr="007C45C9" w:rsidRDefault="00D6627A" w:rsidP="00376BE6">
            <w:pPr>
              <w:spacing w:line="276" w:lineRule="auto"/>
              <w:jc w:val="left"/>
              <w:rPr>
                <w:b/>
              </w:rPr>
            </w:pPr>
            <w:r w:rsidRPr="007C45C9">
              <w:rPr>
                <w:b/>
              </w:rPr>
              <w:t>SSL</w:t>
            </w:r>
          </w:p>
        </w:tc>
        <w:tc>
          <w:tcPr>
            <w:tcW w:w="7500" w:type="dxa"/>
          </w:tcPr>
          <w:p w14:paraId="78783AB8" w14:textId="77777777" w:rsidR="00D6627A" w:rsidRPr="007C45C9" w:rsidRDefault="00D6627A" w:rsidP="00376BE6">
            <w:pPr>
              <w:pStyle w:val="FlietextersterAbsatz"/>
              <w:jc w:val="left"/>
              <w:rPr>
                <w:noProof w:val="0"/>
              </w:rPr>
            </w:pPr>
            <w:r w:rsidRPr="007C45C9">
              <w:rPr>
                <w:noProof w:val="0"/>
              </w:rPr>
              <w:t>Secure Sockets Layer</w:t>
            </w:r>
          </w:p>
        </w:tc>
      </w:tr>
      <w:tr w:rsidR="00D6627A" w:rsidRPr="007C45C9" w14:paraId="5C7C60C0" w14:textId="77777777" w:rsidTr="00376BE6">
        <w:tc>
          <w:tcPr>
            <w:tcW w:w="2127" w:type="dxa"/>
          </w:tcPr>
          <w:p w14:paraId="1DF24DD1" w14:textId="77777777" w:rsidR="00D6627A" w:rsidRPr="007C45C9" w:rsidRDefault="00D6627A" w:rsidP="00376BE6">
            <w:pPr>
              <w:spacing w:line="276" w:lineRule="auto"/>
              <w:jc w:val="left"/>
              <w:rPr>
                <w:b/>
              </w:rPr>
            </w:pPr>
            <w:r w:rsidRPr="007C45C9">
              <w:rPr>
                <w:b/>
              </w:rPr>
              <w:t>SSO</w:t>
            </w:r>
          </w:p>
        </w:tc>
        <w:tc>
          <w:tcPr>
            <w:tcW w:w="7500" w:type="dxa"/>
          </w:tcPr>
          <w:p w14:paraId="73A00212" w14:textId="77777777" w:rsidR="00D6627A" w:rsidRPr="007C45C9" w:rsidRDefault="00D6627A" w:rsidP="00376BE6">
            <w:pPr>
              <w:pStyle w:val="FlietextersterAbsatz"/>
              <w:jc w:val="left"/>
              <w:rPr>
                <w:noProof w:val="0"/>
              </w:rPr>
            </w:pPr>
            <w:r w:rsidRPr="007C45C9">
              <w:rPr>
                <w:noProof w:val="0"/>
              </w:rPr>
              <w:t>Single Sign-On</w:t>
            </w:r>
          </w:p>
        </w:tc>
      </w:tr>
      <w:tr w:rsidR="00D6627A" w:rsidRPr="007C45C9" w14:paraId="40BE14C2" w14:textId="77777777" w:rsidTr="00376BE6">
        <w:tc>
          <w:tcPr>
            <w:tcW w:w="2127" w:type="dxa"/>
          </w:tcPr>
          <w:p w14:paraId="2A989B77" w14:textId="77777777" w:rsidR="00D6627A" w:rsidRPr="007C45C9" w:rsidRDefault="00D6627A" w:rsidP="00376BE6">
            <w:pPr>
              <w:spacing w:line="276" w:lineRule="auto"/>
              <w:jc w:val="left"/>
              <w:rPr>
                <w:b/>
              </w:rPr>
            </w:pPr>
            <w:r w:rsidRPr="007C45C9">
              <w:rPr>
                <w:b/>
              </w:rPr>
              <w:t>TCP</w:t>
            </w:r>
          </w:p>
        </w:tc>
        <w:tc>
          <w:tcPr>
            <w:tcW w:w="7500" w:type="dxa"/>
          </w:tcPr>
          <w:p w14:paraId="3B90E56B" w14:textId="77777777" w:rsidR="00D6627A" w:rsidRPr="007C45C9" w:rsidRDefault="00D6627A" w:rsidP="00376BE6">
            <w:pPr>
              <w:pStyle w:val="FlietextersterAbsatz"/>
              <w:jc w:val="left"/>
              <w:rPr>
                <w:noProof w:val="0"/>
              </w:rPr>
            </w:pPr>
            <w:r w:rsidRPr="007C45C9">
              <w:rPr>
                <w:noProof w:val="0"/>
              </w:rPr>
              <w:t>Transmission Control Protocol</w:t>
            </w:r>
          </w:p>
        </w:tc>
      </w:tr>
      <w:tr w:rsidR="00D6627A" w:rsidRPr="007C45C9" w14:paraId="0E7830FF" w14:textId="77777777" w:rsidTr="00376BE6">
        <w:tc>
          <w:tcPr>
            <w:tcW w:w="2127" w:type="dxa"/>
          </w:tcPr>
          <w:p w14:paraId="572F3CFA" w14:textId="77777777" w:rsidR="00D6627A" w:rsidRPr="007C45C9" w:rsidRDefault="00D6627A" w:rsidP="00376BE6">
            <w:pPr>
              <w:spacing w:line="276" w:lineRule="auto"/>
              <w:jc w:val="left"/>
              <w:rPr>
                <w:b/>
              </w:rPr>
            </w:pPr>
            <w:r w:rsidRPr="007C45C9">
              <w:rPr>
                <w:b/>
              </w:rPr>
              <w:t>UI</w:t>
            </w:r>
          </w:p>
        </w:tc>
        <w:tc>
          <w:tcPr>
            <w:tcW w:w="7500" w:type="dxa"/>
          </w:tcPr>
          <w:p w14:paraId="4A432F3E" w14:textId="77777777" w:rsidR="00D6627A" w:rsidRPr="007C45C9" w:rsidRDefault="00D6627A" w:rsidP="00376BE6">
            <w:pPr>
              <w:pStyle w:val="FlietextersterAbsatz"/>
              <w:jc w:val="left"/>
              <w:rPr>
                <w:noProof w:val="0"/>
              </w:rPr>
            </w:pPr>
            <w:r w:rsidRPr="007C45C9">
              <w:rPr>
                <w:noProof w:val="0"/>
              </w:rPr>
              <w:t>User Interface</w:t>
            </w:r>
          </w:p>
        </w:tc>
      </w:tr>
      <w:tr w:rsidR="00D6627A" w:rsidRPr="007C45C9" w14:paraId="6F17572E" w14:textId="77777777" w:rsidTr="00376BE6">
        <w:tc>
          <w:tcPr>
            <w:tcW w:w="2127" w:type="dxa"/>
          </w:tcPr>
          <w:p w14:paraId="33FC6773" w14:textId="77777777" w:rsidR="00D6627A" w:rsidRPr="007C45C9" w:rsidRDefault="00D6627A" w:rsidP="00376BE6">
            <w:pPr>
              <w:spacing w:line="276" w:lineRule="auto"/>
              <w:jc w:val="left"/>
              <w:rPr>
                <w:b/>
              </w:rPr>
            </w:pPr>
            <w:r w:rsidRPr="007C45C9">
              <w:rPr>
                <w:b/>
              </w:rPr>
              <w:t>VW</w:t>
            </w:r>
          </w:p>
        </w:tc>
        <w:tc>
          <w:tcPr>
            <w:tcW w:w="7500" w:type="dxa"/>
          </w:tcPr>
          <w:p w14:paraId="7519852F" w14:textId="77777777" w:rsidR="00D6627A" w:rsidRPr="007C45C9" w:rsidRDefault="00D6627A" w:rsidP="00376BE6">
            <w:pPr>
              <w:pStyle w:val="FlietextersterAbsatz"/>
              <w:jc w:val="left"/>
              <w:rPr>
                <w:noProof w:val="0"/>
              </w:rPr>
            </w:pPr>
            <w:r w:rsidRPr="007C45C9">
              <w:rPr>
                <w:noProof w:val="0"/>
              </w:rPr>
              <w:t>Volkswagen</w:t>
            </w:r>
          </w:p>
        </w:tc>
      </w:tr>
      <w:tr w:rsidR="00D6627A" w:rsidRPr="007C45C9" w14:paraId="32427D09" w14:textId="77777777" w:rsidTr="00376BE6">
        <w:tc>
          <w:tcPr>
            <w:tcW w:w="2127" w:type="dxa"/>
          </w:tcPr>
          <w:p w14:paraId="6D786A55" w14:textId="77777777" w:rsidR="00D6627A" w:rsidRPr="007C45C9" w:rsidRDefault="00D6627A" w:rsidP="00376BE6">
            <w:pPr>
              <w:spacing w:line="276" w:lineRule="auto"/>
              <w:jc w:val="left"/>
              <w:rPr>
                <w:b/>
              </w:rPr>
            </w:pPr>
            <w:r w:rsidRPr="007C45C9">
              <w:rPr>
                <w:b/>
              </w:rPr>
              <w:t>WZV</w:t>
            </w:r>
          </w:p>
        </w:tc>
        <w:tc>
          <w:tcPr>
            <w:tcW w:w="7500" w:type="dxa"/>
          </w:tcPr>
          <w:p w14:paraId="3F942B00" w14:textId="77777777" w:rsidR="00D6627A" w:rsidRPr="007C45C9" w:rsidRDefault="00D6627A" w:rsidP="00376BE6">
            <w:pPr>
              <w:pStyle w:val="FlietextersterAbsatz"/>
              <w:jc w:val="left"/>
              <w:rPr>
                <w:noProof w:val="0"/>
              </w:rPr>
            </w:pPr>
            <w:r w:rsidRPr="007C45C9">
              <w:rPr>
                <w:noProof w:val="0"/>
              </w:rPr>
              <w:t>Web-Zugriffsverwaltungsprodukt</w:t>
            </w:r>
          </w:p>
        </w:tc>
      </w:tr>
      <w:tr w:rsidR="00D6627A" w:rsidRPr="007C45C9" w14:paraId="25C81B28" w14:textId="77777777" w:rsidTr="00376BE6">
        <w:tc>
          <w:tcPr>
            <w:tcW w:w="2127" w:type="dxa"/>
          </w:tcPr>
          <w:p w14:paraId="3BC39A89" w14:textId="77777777" w:rsidR="00D6627A" w:rsidRPr="007C45C9" w:rsidRDefault="00D6627A" w:rsidP="00376BE6">
            <w:pPr>
              <w:spacing w:line="276" w:lineRule="auto"/>
              <w:jc w:val="left"/>
              <w:rPr>
                <w:b/>
              </w:rPr>
            </w:pPr>
            <w:r w:rsidRPr="007C45C9">
              <w:rPr>
                <w:b/>
              </w:rPr>
              <w:t>XML</w:t>
            </w:r>
          </w:p>
        </w:tc>
        <w:tc>
          <w:tcPr>
            <w:tcW w:w="7500" w:type="dxa"/>
          </w:tcPr>
          <w:p w14:paraId="5A0C528F" w14:textId="77777777" w:rsidR="00D6627A" w:rsidRPr="007C45C9" w:rsidRDefault="00D6627A" w:rsidP="00376BE6">
            <w:pPr>
              <w:pStyle w:val="FlietextersterAbsatz"/>
              <w:jc w:val="left"/>
              <w:rPr>
                <w:noProof w:val="0"/>
              </w:rPr>
            </w:pPr>
            <w:r w:rsidRPr="007C45C9">
              <w:rPr>
                <w:noProof w:val="0"/>
              </w:rPr>
              <w:t>Extensible Markup Language</w:t>
            </w:r>
          </w:p>
        </w:tc>
      </w:tr>
    </w:tbl>
    <w:p w14:paraId="08C693E5" w14:textId="77777777" w:rsidR="00D6627A" w:rsidRPr="007C45C9" w:rsidRDefault="00D6627A" w:rsidP="00D6627A">
      <w:pPr>
        <w:pStyle w:val="Flietext"/>
        <w:rPr>
          <w:rFonts w:eastAsiaTheme="majorEastAsia" w:cstheme="majorBidi"/>
          <w:noProof w:val="0"/>
          <w:sz w:val="28"/>
          <w:szCs w:val="28"/>
        </w:rPr>
      </w:pPr>
      <w:r w:rsidRPr="007C45C9">
        <w:rPr>
          <w:noProof w:val="0"/>
        </w:rPr>
        <w:br w:type="page"/>
      </w:r>
    </w:p>
    <w:p w14:paraId="45245ACF" w14:textId="77777777" w:rsidR="00D6627A" w:rsidRPr="007C45C9" w:rsidRDefault="00D6627A" w:rsidP="00170724">
      <w:pPr>
        <w:pStyle w:val="berschriftrmisch"/>
      </w:pPr>
      <w:bookmarkStart w:id="31" w:name="_Toc512245457"/>
      <w:bookmarkStart w:id="32" w:name="_Toc512808559"/>
      <w:bookmarkStart w:id="33" w:name="_Toc518555962"/>
      <w:r w:rsidRPr="007C45C9">
        <w:lastRenderedPageBreak/>
        <w:t>Abbildungsverzeichnis</w:t>
      </w:r>
      <w:bookmarkEnd w:id="31"/>
      <w:bookmarkEnd w:id="32"/>
      <w:bookmarkEnd w:id="33"/>
    </w:p>
    <w:p w14:paraId="56E4349B" w14:textId="5E7F9311" w:rsidR="000C5CB8" w:rsidRDefault="00D6627A">
      <w:pPr>
        <w:pStyle w:val="Abbildungsverzeichnis"/>
        <w:tabs>
          <w:tab w:val="right" w:leader="dot" w:pos="9627"/>
        </w:tabs>
        <w:rPr>
          <w:rFonts w:asciiTheme="minorHAnsi" w:hAnsiTheme="minorHAnsi"/>
          <w:noProof/>
          <w:sz w:val="22"/>
          <w:lang w:eastAsia="zh-CN"/>
        </w:rPr>
      </w:pPr>
      <w:r w:rsidRPr="007C45C9">
        <w:fldChar w:fldCharType="begin"/>
      </w:r>
      <w:r w:rsidRPr="007C45C9">
        <w:instrText xml:space="preserve"> TOC \h \z \c "Abbildung" </w:instrText>
      </w:r>
      <w:r w:rsidRPr="007C45C9">
        <w:fldChar w:fldCharType="separate"/>
      </w:r>
      <w:hyperlink w:anchor="_Toc518556006" w:history="1">
        <w:r w:rsidR="000C5CB8" w:rsidRPr="00717EDD">
          <w:rPr>
            <w:rStyle w:val="Hyperlink"/>
            <w:noProof/>
          </w:rPr>
          <w:t>Abbildung 1: Dienstebenen in der Cloud</w:t>
        </w:r>
        <w:r w:rsidR="000C5CB8">
          <w:rPr>
            <w:noProof/>
            <w:webHidden/>
          </w:rPr>
          <w:tab/>
        </w:r>
        <w:r w:rsidR="000C5CB8">
          <w:rPr>
            <w:noProof/>
            <w:webHidden/>
          </w:rPr>
          <w:fldChar w:fldCharType="begin"/>
        </w:r>
        <w:r w:rsidR="000C5CB8">
          <w:rPr>
            <w:noProof/>
            <w:webHidden/>
          </w:rPr>
          <w:instrText xml:space="preserve"> PAGEREF _Toc518556006 \h </w:instrText>
        </w:r>
        <w:r w:rsidR="000C5CB8">
          <w:rPr>
            <w:noProof/>
            <w:webHidden/>
          </w:rPr>
        </w:r>
        <w:r w:rsidR="000C5CB8">
          <w:rPr>
            <w:noProof/>
            <w:webHidden/>
          </w:rPr>
          <w:fldChar w:fldCharType="separate"/>
        </w:r>
        <w:r w:rsidR="00BA22F1">
          <w:rPr>
            <w:noProof/>
            <w:webHidden/>
          </w:rPr>
          <w:t>6</w:t>
        </w:r>
        <w:r w:rsidR="000C5CB8">
          <w:rPr>
            <w:noProof/>
            <w:webHidden/>
          </w:rPr>
          <w:fldChar w:fldCharType="end"/>
        </w:r>
      </w:hyperlink>
    </w:p>
    <w:p w14:paraId="0BC314EC" w14:textId="4988EC75" w:rsidR="000C5CB8" w:rsidRDefault="00595E85">
      <w:pPr>
        <w:pStyle w:val="Abbildungsverzeichnis"/>
        <w:tabs>
          <w:tab w:val="right" w:leader="dot" w:pos="9627"/>
        </w:tabs>
        <w:rPr>
          <w:rFonts w:asciiTheme="minorHAnsi" w:hAnsiTheme="minorHAnsi"/>
          <w:noProof/>
          <w:sz w:val="22"/>
          <w:lang w:eastAsia="zh-CN"/>
        </w:rPr>
      </w:pPr>
      <w:hyperlink w:anchor="_Toc518556007" w:history="1">
        <w:r w:rsidR="000C5CB8" w:rsidRPr="00717EDD">
          <w:rPr>
            <w:rStyle w:val="Hyperlink"/>
            <w:noProof/>
          </w:rPr>
          <w:t>Abbildung 2: SAP HANA Cloud Platform</w:t>
        </w:r>
        <w:r w:rsidR="000C5CB8">
          <w:rPr>
            <w:noProof/>
            <w:webHidden/>
          </w:rPr>
          <w:tab/>
        </w:r>
        <w:r w:rsidR="000C5CB8">
          <w:rPr>
            <w:noProof/>
            <w:webHidden/>
          </w:rPr>
          <w:fldChar w:fldCharType="begin"/>
        </w:r>
        <w:r w:rsidR="000C5CB8">
          <w:rPr>
            <w:noProof/>
            <w:webHidden/>
          </w:rPr>
          <w:instrText xml:space="preserve"> PAGEREF _Toc518556007 \h </w:instrText>
        </w:r>
        <w:r w:rsidR="000C5CB8">
          <w:rPr>
            <w:noProof/>
            <w:webHidden/>
          </w:rPr>
        </w:r>
        <w:r w:rsidR="000C5CB8">
          <w:rPr>
            <w:noProof/>
            <w:webHidden/>
          </w:rPr>
          <w:fldChar w:fldCharType="separate"/>
        </w:r>
        <w:r w:rsidR="00BA22F1">
          <w:rPr>
            <w:noProof/>
            <w:webHidden/>
          </w:rPr>
          <w:t>9</w:t>
        </w:r>
        <w:r w:rsidR="000C5CB8">
          <w:rPr>
            <w:noProof/>
            <w:webHidden/>
          </w:rPr>
          <w:fldChar w:fldCharType="end"/>
        </w:r>
      </w:hyperlink>
    </w:p>
    <w:p w14:paraId="560669D0" w14:textId="6052B1C8" w:rsidR="000C5CB8" w:rsidRDefault="00595E85">
      <w:pPr>
        <w:pStyle w:val="Abbildungsverzeichnis"/>
        <w:tabs>
          <w:tab w:val="right" w:leader="dot" w:pos="9627"/>
        </w:tabs>
        <w:rPr>
          <w:rFonts w:asciiTheme="minorHAnsi" w:hAnsiTheme="minorHAnsi"/>
          <w:noProof/>
          <w:sz w:val="22"/>
          <w:lang w:eastAsia="zh-CN"/>
        </w:rPr>
      </w:pPr>
      <w:hyperlink w:anchor="_Toc518556008" w:history="1">
        <w:r w:rsidR="000C5CB8" w:rsidRPr="00717EDD">
          <w:rPr>
            <w:rStyle w:val="Hyperlink"/>
            <w:noProof/>
          </w:rPr>
          <w:t>Abbildung 3: SAP Cloud Platform Cockpit der Neo-Umgebung</w:t>
        </w:r>
        <w:r w:rsidR="000C5CB8">
          <w:rPr>
            <w:noProof/>
            <w:webHidden/>
          </w:rPr>
          <w:tab/>
        </w:r>
        <w:r w:rsidR="000C5CB8">
          <w:rPr>
            <w:noProof/>
            <w:webHidden/>
          </w:rPr>
          <w:fldChar w:fldCharType="begin"/>
        </w:r>
        <w:r w:rsidR="000C5CB8">
          <w:rPr>
            <w:noProof/>
            <w:webHidden/>
          </w:rPr>
          <w:instrText xml:space="preserve"> PAGEREF _Toc518556008 \h </w:instrText>
        </w:r>
        <w:r w:rsidR="000C5CB8">
          <w:rPr>
            <w:noProof/>
            <w:webHidden/>
          </w:rPr>
        </w:r>
        <w:r w:rsidR="000C5CB8">
          <w:rPr>
            <w:noProof/>
            <w:webHidden/>
          </w:rPr>
          <w:fldChar w:fldCharType="separate"/>
        </w:r>
        <w:r w:rsidR="00BA22F1">
          <w:rPr>
            <w:noProof/>
            <w:webHidden/>
          </w:rPr>
          <w:t>11</w:t>
        </w:r>
        <w:r w:rsidR="000C5CB8">
          <w:rPr>
            <w:noProof/>
            <w:webHidden/>
          </w:rPr>
          <w:fldChar w:fldCharType="end"/>
        </w:r>
      </w:hyperlink>
    </w:p>
    <w:p w14:paraId="4F1646B9" w14:textId="163F8597" w:rsidR="000C5CB8" w:rsidRDefault="00595E85">
      <w:pPr>
        <w:pStyle w:val="Abbildungsverzeichnis"/>
        <w:tabs>
          <w:tab w:val="right" w:leader="dot" w:pos="9627"/>
        </w:tabs>
        <w:rPr>
          <w:rFonts w:asciiTheme="minorHAnsi" w:hAnsiTheme="minorHAnsi"/>
          <w:noProof/>
          <w:sz w:val="22"/>
          <w:lang w:eastAsia="zh-CN"/>
        </w:rPr>
      </w:pPr>
      <w:hyperlink w:anchor="_Toc518556009" w:history="1">
        <w:r w:rsidR="000C5CB8" w:rsidRPr="00717EDD">
          <w:rPr>
            <w:rStyle w:val="Hyperlink"/>
            <w:noProof/>
          </w:rPr>
          <w:t>Abbildung 4: Regionen in der SAP Cloud Platform</w:t>
        </w:r>
        <w:r w:rsidR="000C5CB8">
          <w:rPr>
            <w:noProof/>
            <w:webHidden/>
          </w:rPr>
          <w:tab/>
        </w:r>
        <w:r w:rsidR="000C5CB8">
          <w:rPr>
            <w:noProof/>
            <w:webHidden/>
          </w:rPr>
          <w:fldChar w:fldCharType="begin"/>
        </w:r>
        <w:r w:rsidR="000C5CB8">
          <w:rPr>
            <w:noProof/>
            <w:webHidden/>
          </w:rPr>
          <w:instrText xml:space="preserve"> PAGEREF _Toc518556009 \h </w:instrText>
        </w:r>
        <w:r w:rsidR="000C5CB8">
          <w:rPr>
            <w:noProof/>
            <w:webHidden/>
          </w:rPr>
        </w:r>
        <w:r w:rsidR="000C5CB8">
          <w:rPr>
            <w:noProof/>
            <w:webHidden/>
          </w:rPr>
          <w:fldChar w:fldCharType="separate"/>
        </w:r>
        <w:r w:rsidR="00BA22F1">
          <w:rPr>
            <w:noProof/>
            <w:webHidden/>
          </w:rPr>
          <w:t>13</w:t>
        </w:r>
        <w:r w:rsidR="000C5CB8">
          <w:rPr>
            <w:noProof/>
            <w:webHidden/>
          </w:rPr>
          <w:fldChar w:fldCharType="end"/>
        </w:r>
      </w:hyperlink>
    </w:p>
    <w:p w14:paraId="24A41235" w14:textId="4E26D7A9" w:rsidR="000C5CB8" w:rsidRDefault="00595E85">
      <w:pPr>
        <w:pStyle w:val="Abbildungsverzeichnis"/>
        <w:tabs>
          <w:tab w:val="right" w:leader="dot" w:pos="9627"/>
        </w:tabs>
        <w:rPr>
          <w:rFonts w:asciiTheme="minorHAnsi" w:hAnsiTheme="minorHAnsi"/>
          <w:noProof/>
          <w:sz w:val="22"/>
          <w:lang w:eastAsia="zh-CN"/>
        </w:rPr>
      </w:pPr>
      <w:hyperlink w:anchor="_Toc518556010" w:history="1">
        <w:r w:rsidR="000C5CB8" w:rsidRPr="00717EDD">
          <w:rPr>
            <w:rStyle w:val="Hyperlink"/>
            <w:noProof/>
          </w:rPr>
          <w:t>Abbildung 5: Dienstkategorien auf der SAP Cloud Platform</w:t>
        </w:r>
        <w:r w:rsidR="000C5CB8">
          <w:rPr>
            <w:noProof/>
            <w:webHidden/>
          </w:rPr>
          <w:tab/>
        </w:r>
        <w:r w:rsidR="000C5CB8">
          <w:rPr>
            <w:noProof/>
            <w:webHidden/>
          </w:rPr>
          <w:fldChar w:fldCharType="begin"/>
        </w:r>
        <w:r w:rsidR="000C5CB8">
          <w:rPr>
            <w:noProof/>
            <w:webHidden/>
          </w:rPr>
          <w:instrText xml:space="preserve"> PAGEREF _Toc518556010 \h </w:instrText>
        </w:r>
        <w:r w:rsidR="000C5CB8">
          <w:rPr>
            <w:noProof/>
            <w:webHidden/>
          </w:rPr>
        </w:r>
        <w:r w:rsidR="000C5CB8">
          <w:rPr>
            <w:noProof/>
            <w:webHidden/>
          </w:rPr>
          <w:fldChar w:fldCharType="separate"/>
        </w:r>
        <w:r w:rsidR="00BA22F1">
          <w:rPr>
            <w:noProof/>
            <w:webHidden/>
          </w:rPr>
          <w:t>14</w:t>
        </w:r>
        <w:r w:rsidR="000C5CB8">
          <w:rPr>
            <w:noProof/>
            <w:webHidden/>
          </w:rPr>
          <w:fldChar w:fldCharType="end"/>
        </w:r>
      </w:hyperlink>
    </w:p>
    <w:p w14:paraId="455B3D6A" w14:textId="175CFAA2" w:rsidR="000C5CB8" w:rsidRDefault="00595E85">
      <w:pPr>
        <w:pStyle w:val="Abbildungsverzeichnis"/>
        <w:tabs>
          <w:tab w:val="right" w:leader="dot" w:pos="9627"/>
        </w:tabs>
        <w:rPr>
          <w:rFonts w:asciiTheme="minorHAnsi" w:hAnsiTheme="minorHAnsi"/>
          <w:noProof/>
          <w:sz w:val="22"/>
          <w:lang w:eastAsia="zh-CN"/>
        </w:rPr>
      </w:pPr>
      <w:hyperlink w:anchor="_Toc518556011" w:history="1">
        <w:r w:rsidR="000C5CB8" w:rsidRPr="00717EDD">
          <w:rPr>
            <w:rStyle w:val="Hyperlink"/>
            <w:noProof/>
          </w:rPr>
          <w:t>Abbildung 6: Schematische Darstellung der Integrationsmöglichkeiten von SAP Cloud Platform</w:t>
        </w:r>
        <w:r w:rsidR="000C5CB8">
          <w:rPr>
            <w:noProof/>
            <w:webHidden/>
          </w:rPr>
          <w:tab/>
        </w:r>
        <w:r w:rsidR="000C5CB8">
          <w:rPr>
            <w:noProof/>
            <w:webHidden/>
          </w:rPr>
          <w:fldChar w:fldCharType="begin"/>
        </w:r>
        <w:r w:rsidR="000C5CB8">
          <w:rPr>
            <w:noProof/>
            <w:webHidden/>
          </w:rPr>
          <w:instrText xml:space="preserve"> PAGEREF _Toc518556011 \h </w:instrText>
        </w:r>
        <w:r w:rsidR="000C5CB8">
          <w:rPr>
            <w:noProof/>
            <w:webHidden/>
          </w:rPr>
        </w:r>
        <w:r w:rsidR="000C5CB8">
          <w:rPr>
            <w:noProof/>
            <w:webHidden/>
          </w:rPr>
          <w:fldChar w:fldCharType="separate"/>
        </w:r>
        <w:r w:rsidR="00BA22F1">
          <w:rPr>
            <w:noProof/>
            <w:webHidden/>
          </w:rPr>
          <w:t>18</w:t>
        </w:r>
        <w:r w:rsidR="000C5CB8">
          <w:rPr>
            <w:noProof/>
            <w:webHidden/>
          </w:rPr>
          <w:fldChar w:fldCharType="end"/>
        </w:r>
      </w:hyperlink>
    </w:p>
    <w:p w14:paraId="584FF442" w14:textId="776761FC" w:rsidR="000C5CB8" w:rsidRDefault="00595E85">
      <w:pPr>
        <w:pStyle w:val="Abbildungsverzeichnis"/>
        <w:tabs>
          <w:tab w:val="right" w:leader="dot" w:pos="9627"/>
        </w:tabs>
        <w:rPr>
          <w:rFonts w:asciiTheme="minorHAnsi" w:hAnsiTheme="minorHAnsi"/>
          <w:noProof/>
          <w:sz w:val="22"/>
          <w:lang w:eastAsia="zh-CN"/>
        </w:rPr>
      </w:pPr>
      <w:hyperlink w:anchor="_Toc518556012" w:history="1">
        <w:r w:rsidR="000C5CB8" w:rsidRPr="00717EDD">
          <w:rPr>
            <w:rStyle w:val="Hyperlink"/>
            <w:noProof/>
          </w:rPr>
          <w:t>Abbildung 7: Wartungsfenster und Upgrade-Frequenz für Cloud-Dienste</w:t>
        </w:r>
        <w:r w:rsidR="000C5CB8">
          <w:rPr>
            <w:noProof/>
            <w:webHidden/>
          </w:rPr>
          <w:tab/>
        </w:r>
        <w:r w:rsidR="000C5CB8">
          <w:rPr>
            <w:noProof/>
            <w:webHidden/>
          </w:rPr>
          <w:fldChar w:fldCharType="begin"/>
        </w:r>
        <w:r w:rsidR="000C5CB8">
          <w:rPr>
            <w:noProof/>
            <w:webHidden/>
          </w:rPr>
          <w:instrText xml:space="preserve"> PAGEREF _Toc518556012 \h </w:instrText>
        </w:r>
        <w:r w:rsidR="000C5CB8">
          <w:rPr>
            <w:noProof/>
            <w:webHidden/>
          </w:rPr>
        </w:r>
        <w:r w:rsidR="000C5CB8">
          <w:rPr>
            <w:noProof/>
            <w:webHidden/>
          </w:rPr>
          <w:fldChar w:fldCharType="separate"/>
        </w:r>
        <w:r w:rsidR="00BA22F1">
          <w:rPr>
            <w:noProof/>
            <w:webHidden/>
          </w:rPr>
          <w:t>20</w:t>
        </w:r>
        <w:r w:rsidR="000C5CB8">
          <w:rPr>
            <w:noProof/>
            <w:webHidden/>
          </w:rPr>
          <w:fldChar w:fldCharType="end"/>
        </w:r>
      </w:hyperlink>
    </w:p>
    <w:p w14:paraId="0E5A5F45" w14:textId="78432CD6" w:rsidR="000C5CB8" w:rsidRDefault="00595E85">
      <w:pPr>
        <w:pStyle w:val="Abbildungsverzeichnis"/>
        <w:tabs>
          <w:tab w:val="right" w:leader="dot" w:pos="9627"/>
        </w:tabs>
        <w:rPr>
          <w:rFonts w:asciiTheme="minorHAnsi" w:hAnsiTheme="minorHAnsi"/>
          <w:noProof/>
          <w:sz w:val="22"/>
          <w:lang w:eastAsia="zh-CN"/>
        </w:rPr>
      </w:pPr>
      <w:hyperlink w:anchor="_Toc518556013" w:history="1">
        <w:r w:rsidR="000C5CB8" w:rsidRPr="00717EDD">
          <w:rPr>
            <w:rStyle w:val="Hyperlink"/>
            <w:noProof/>
          </w:rPr>
          <w:t xml:space="preserve">Abbildung 8: Startbild der Transaktion </w:t>
        </w:r>
        <w:r w:rsidR="000C5CB8" w:rsidRPr="00717EDD">
          <w:rPr>
            <w:rStyle w:val="Hyperlink"/>
            <w:i/>
            <w:noProof/>
          </w:rPr>
          <w:t>BP</w:t>
        </w:r>
        <w:r w:rsidR="000C5CB8">
          <w:rPr>
            <w:noProof/>
            <w:webHidden/>
          </w:rPr>
          <w:tab/>
        </w:r>
        <w:r w:rsidR="000C5CB8">
          <w:rPr>
            <w:noProof/>
            <w:webHidden/>
          </w:rPr>
          <w:fldChar w:fldCharType="begin"/>
        </w:r>
        <w:r w:rsidR="000C5CB8">
          <w:rPr>
            <w:noProof/>
            <w:webHidden/>
          </w:rPr>
          <w:instrText xml:space="preserve"> PAGEREF _Toc518556013 \h </w:instrText>
        </w:r>
        <w:r w:rsidR="000C5CB8">
          <w:rPr>
            <w:noProof/>
            <w:webHidden/>
          </w:rPr>
        </w:r>
        <w:r w:rsidR="000C5CB8">
          <w:rPr>
            <w:noProof/>
            <w:webHidden/>
          </w:rPr>
          <w:fldChar w:fldCharType="separate"/>
        </w:r>
        <w:r w:rsidR="00BA22F1">
          <w:rPr>
            <w:noProof/>
            <w:webHidden/>
          </w:rPr>
          <w:t>22</w:t>
        </w:r>
        <w:r w:rsidR="000C5CB8">
          <w:rPr>
            <w:noProof/>
            <w:webHidden/>
          </w:rPr>
          <w:fldChar w:fldCharType="end"/>
        </w:r>
      </w:hyperlink>
    </w:p>
    <w:p w14:paraId="3C05A4FF" w14:textId="0011141D" w:rsidR="000C5CB8" w:rsidRDefault="00595E85">
      <w:pPr>
        <w:pStyle w:val="Abbildungsverzeichnis"/>
        <w:tabs>
          <w:tab w:val="right" w:leader="dot" w:pos="9627"/>
        </w:tabs>
        <w:rPr>
          <w:rFonts w:asciiTheme="minorHAnsi" w:hAnsiTheme="minorHAnsi"/>
          <w:noProof/>
          <w:sz w:val="22"/>
          <w:lang w:eastAsia="zh-CN"/>
        </w:rPr>
      </w:pPr>
      <w:hyperlink w:anchor="_Toc518556014" w:history="1">
        <w:r w:rsidR="000C5CB8" w:rsidRPr="00717EDD">
          <w:rPr>
            <w:rStyle w:val="Hyperlink"/>
            <w:noProof/>
          </w:rPr>
          <w:t xml:space="preserve">Abbildung 9: Ansicht der Transaktion </w:t>
        </w:r>
        <w:r w:rsidR="000C5CB8" w:rsidRPr="00717EDD">
          <w:rPr>
            <w:rStyle w:val="Hyperlink"/>
            <w:i/>
            <w:noProof/>
          </w:rPr>
          <w:t>BP</w:t>
        </w:r>
        <w:r w:rsidR="000C5CB8">
          <w:rPr>
            <w:noProof/>
            <w:webHidden/>
          </w:rPr>
          <w:tab/>
        </w:r>
        <w:r w:rsidR="000C5CB8">
          <w:rPr>
            <w:noProof/>
            <w:webHidden/>
          </w:rPr>
          <w:fldChar w:fldCharType="begin"/>
        </w:r>
        <w:r w:rsidR="000C5CB8">
          <w:rPr>
            <w:noProof/>
            <w:webHidden/>
          </w:rPr>
          <w:instrText xml:space="preserve"> PAGEREF _Toc518556014 \h </w:instrText>
        </w:r>
        <w:r w:rsidR="000C5CB8">
          <w:rPr>
            <w:noProof/>
            <w:webHidden/>
          </w:rPr>
        </w:r>
        <w:r w:rsidR="000C5CB8">
          <w:rPr>
            <w:noProof/>
            <w:webHidden/>
          </w:rPr>
          <w:fldChar w:fldCharType="separate"/>
        </w:r>
        <w:r w:rsidR="00BA22F1">
          <w:rPr>
            <w:noProof/>
            <w:webHidden/>
          </w:rPr>
          <w:t>22</w:t>
        </w:r>
        <w:r w:rsidR="000C5CB8">
          <w:rPr>
            <w:noProof/>
            <w:webHidden/>
          </w:rPr>
          <w:fldChar w:fldCharType="end"/>
        </w:r>
      </w:hyperlink>
    </w:p>
    <w:p w14:paraId="3F9796B0" w14:textId="0F7ADA83" w:rsidR="000C5CB8" w:rsidRDefault="00595E85">
      <w:pPr>
        <w:pStyle w:val="Abbildungsverzeichnis"/>
        <w:tabs>
          <w:tab w:val="right" w:leader="dot" w:pos="9627"/>
        </w:tabs>
        <w:rPr>
          <w:rFonts w:asciiTheme="minorHAnsi" w:hAnsiTheme="minorHAnsi"/>
          <w:noProof/>
          <w:sz w:val="22"/>
          <w:lang w:eastAsia="zh-CN"/>
        </w:rPr>
      </w:pPr>
      <w:hyperlink w:anchor="_Toc518556015" w:history="1">
        <w:r w:rsidR="000C5CB8" w:rsidRPr="00717EDD">
          <w:rPr>
            <w:rStyle w:val="Hyperlink"/>
            <w:noProof/>
          </w:rPr>
          <w:t>Abbildung 10: Anforderungen zur Umsetzung der Webanwendung</w:t>
        </w:r>
        <w:r w:rsidR="000C5CB8">
          <w:rPr>
            <w:noProof/>
            <w:webHidden/>
          </w:rPr>
          <w:tab/>
        </w:r>
        <w:r w:rsidR="000C5CB8">
          <w:rPr>
            <w:noProof/>
            <w:webHidden/>
          </w:rPr>
          <w:fldChar w:fldCharType="begin"/>
        </w:r>
        <w:r w:rsidR="000C5CB8">
          <w:rPr>
            <w:noProof/>
            <w:webHidden/>
          </w:rPr>
          <w:instrText xml:space="preserve"> PAGEREF _Toc518556015 \h </w:instrText>
        </w:r>
        <w:r w:rsidR="000C5CB8">
          <w:rPr>
            <w:noProof/>
            <w:webHidden/>
          </w:rPr>
        </w:r>
        <w:r w:rsidR="000C5CB8">
          <w:rPr>
            <w:noProof/>
            <w:webHidden/>
          </w:rPr>
          <w:fldChar w:fldCharType="separate"/>
        </w:r>
        <w:r w:rsidR="00BA22F1">
          <w:rPr>
            <w:noProof/>
            <w:webHidden/>
          </w:rPr>
          <w:t>23</w:t>
        </w:r>
        <w:r w:rsidR="000C5CB8">
          <w:rPr>
            <w:noProof/>
            <w:webHidden/>
          </w:rPr>
          <w:fldChar w:fldCharType="end"/>
        </w:r>
      </w:hyperlink>
    </w:p>
    <w:p w14:paraId="357CC5CA" w14:textId="45E9E548" w:rsidR="000C5CB8" w:rsidRDefault="00595E85">
      <w:pPr>
        <w:pStyle w:val="Abbildungsverzeichnis"/>
        <w:tabs>
          <w:tab w:val="right" w:leader="dot" w:pos="9627"/>
        </w:tabs>
        <w:rPr>
          <w:rFonts w:asciiTheme="minorHAnsi" w:hAnsiTheme="minorHAnsi"/>
          <w:noProof/>
          <w:sz w:val="22"/>
          <w:lang w:eastAsia="zh-CN"/>
        </w:rPr>
      </w:pPr>
      <w:hyperlink r:id="rId8" w:anchor="_Toc518556016" w:history="1">
        <w:r w:rsidR="000C5CB8" w:rsidRPr="00717EDD">
          <w:rPr>
            <w:rStyle w:val="Hyperlink"/>
            <w:noProof/>
          </w:rPr>
          <w:t>Abbildung 11: Bildschirmaufnahme der Filterung von SAP-Fiori-Anwendungen</w:t>
        </w:r>
        <w:r w:rsidR="000C5CB8">
          <w:rPr>
            <w:noProof/>
            <w:webHidden/>
          </w:rPr>
          <w:tab/>
        </w:r>
        <w:r w:rsidR="000C5CB8">
          <w:rPr>
            <w:noProof/>
            <w:webHidden/>
          </w:rPr>
          <w:fldChar w:fldCharType="begin"/>
        </w:r>
        <w:r w:rsidR="000C5CB8">
          <w:rPr>
            <w:noProof/>
            <w:webHidden/>
          </w:rPr>
          <w:instrText xml:space="preserve"> PAGEREF _Toc518556016 \h </w:instrText>
        </w:r>
        <w:r w:rsidR="000C5CB8">
          <w:rPr>
            <w:noProof/>
            <w:webHidden/>
          </w:rPr>
        </w:r>
        <w:r w:rsidR="000C5CB8">
          <w:rPr>
            <w:noProof/>
            <w:webHidden/>
          </w:rPr>
          <w:fldChar w:fldCharType="separate"/>
        </w:r>
        <w:r w:rsidR="00BA22F1">
          <w:rPr>
            <w:noProof/>
            <w:webHidden/>
          </w:rPr>
          <w:t>25</w:t>
        </w:r>
        <w:r w:rsidR="000C5CB8">
          <w:rPr>
            <w:noProof/>
            <w:webHidden/>
          </w:rPr>
          <w:fldChar w:fldCharType="end"/>
        </w:r>
      </w:hyperlink>
    </w:p>
    <w:p w14:paraId="0EBCA6C9" w14:textId="65462E90" w:rsidR="000C5CB8" w:rsidRDefault="00595E85">
      <w:pPr>
        <w:pStyle w:val="Abbildungsverzeichnis"/>
        <w:tabs>
          <w:tab w:val="right" w:leader="dot" w:pos="9627"/>
        </w:tabs>
        <w:rPr>
          <w:rFonts w:asciiTheme="minorHAnsi" w:hAnsiTheme="minorHAnsi"/>
          <w:noProof/>
          <w:sz w:val="22"/>
          <w:lang w:eastAsia="zh-CN"/>
        </w:rPr>
      </w:pPr>
      <w:hyperlink w:anchor="_Toc518556017" w:history="1">
        <w:r w:rsidR="000C5CB8" w:rsidRPr="00717EDD">
          <w:rPr>
            <w:rStyle w:val="Hyperlink"/>
            <w:noProof/>
          </w:rPr>
          <w:t>Abbildung 12: Übersicht über die mögliche Architektur von Fiori-Applikationen</w:t>
        </w:r>
        <w:r w:rsidR="000C5CB8">
          <w:rPr>
            <w:noProof/>
            <w:webHidden/>
          </w:rPr>
          <w:tab/>
        </w:r>
        <w:r w:rsidR="000C5CB8">
          <w:rPr>
            <w:noProof/>
            <w:webHidden/>
          </w:rPr>
          <w:fldChar w:fldCharType="begin"/>
        </w:r>
        <w:r w:rsidR="000C5CB8">
          <w:rPr>
            <w:noProof/>
            <w:webHidden/>
          </w:rPr>
          <w:instrText xml:space="preserve"> PAGEREF _Toc518556017 \h </w:instrText>
        </w:r>
        <w:r w:rsidR="000C5CB8">
          <w:rPr>
            <w:noProof/>
            <w:webHidden/>
          </w:rPr>
        </w:r>
        <w:r w:rsidR="000C5CB8">
          <w:rPr>
            <w:noProof/>
            <w:webHidden/>
          </w:rPr>
          <w:fldChar w:fldCharType="separate"/>
        </w:r>
        <w:r w:rsidR="00BA22F1">
          <w:rPr>
            <w:noProof/>
            <w:webHidden/>
          </w:rPr>
          <w:t>26</w:t>
        </w:r>
        <w:r w:rsidR="000C5CB8">
          <w:rPr>
            <w:noProof/>
            <w:webHidden/>
          </w:rPr>
          <w:fldChar w:fldCharType="end"/>
        </w:r>
      </w:hyperlink>
    </w:p>
    <w:p w14:paraId="76571CAC" w14:textId="3A96AB38" w:rsidR="000C5CB8" w:rsidRDefault="00595E85">
      <w:pPr>
        <w:pStyle w:val="Abbildungsverzeichnis"/>
        <w:tabs>
          <w:tab w:val="right" w:leader="dot" w:pos="9627"/>
        </w:tabs>
        <w:rPr>
          <w:rFonts w:asciiTheme="minorHAnsi" w:hAnsiTheme="minorHAnsi"/>
          <w:noProof/>
          <w:sz w:val="22"/>
          <w:lang w:eastAsia="zh-CN"/>
        </w:rPr>
      </w:pPr>
      <w:hyperlink r:id="rId9" w:anchor="_Toc518556018" w:history="1">
        <w:r w:rsidR="000C5CB8" w:rsidRPr="00717EDD">
          <w:rPr>
            <w:rStyle w:val="Hyperlink"/>
            <w:noProof/>
          </w:rPr>
          <w:t>Abbildung 13: Anzeige der vom Client geforderten Berechtigungen bei OAuth 2.0</w:t>
        </w:r>
        <w:r w:rsidR="000C5CB8">
          <w:rPr>
            <w:noProof/>
            <w:webHidden/>
          </w:rPr>
          <w:tab/>
        </w:r>
        <w:r w:rsidR="000C5CB8">
          <w:rPr>
            <w:noProof/>
            <w:webHidden/>
          </w:rPr>
          <w:fldChar w:fldCharType="begin"/>
        </w:r>
        <w:r w:rsidR="000C5CB8">
          <w:rPr>
            <w:noProof/>
            <w:webHidden/>
          </w:rPr>
          <w:instrText xml:space="preserve"> PAGEREF _Toc518556018 \h </w:instrText>
        </w:r>
        <w:r w:rsidR="000C5CB8">
          <w:rPr>
            <w:noProof/>
            <w:webHidden/>
          </w:rPr>
        </w:r>
        <w:r w:rsidR="000C5CB8">
          <w:rPr>
            <w:noProof/>
            <w:webHidden/>
          </w:rPr>
          <w:fldChar w:fldCharType="separate"/>
        </w:r>
        <w:r w:rsidR="00BA22F1">
          <w:rPr>
            <w:noProof/>
            <w:webHidden/>
          </w:rPr>
          <w:t>29</w:t>
        </w:r>
        <w:r w:rsidR="000C5CB8">
          <w:rPr>
            <w:noProof/>
            <w:webHidden/>
          </w:rPr>
          <w:fldChar w:fldCharType="end"/>
        </w:r>
      </w:hyperlink>
    </w:p>
    <w:p w14:paraId="06F3E068" w14:textId="67C7858F" w:rsidR="000C5CB8" w:rsidRDefault="00595E85">
      <w:pPr>
        <w:pStyle w:val="Abbildungsverzeichnis"/>
        <w:tabs>
          <w:tab w:val="right" w:leader="dot" w:pos="9627"/>
        </w:tabs>
        <w:rPr>
          <w:rFonts w:asciiTheme="minorHAnsi" w:hAnsiTheme="minorHAnsi"/>
          <w:noProof/>
          <w:sz w:val="22"/>
          <w:lang w:eastAsia="zh-CN"/>
        </w:rPr>
      </w:pPr>
      <w:hyperlink r:id="rId10" w:anchor="_Toc518556019" w:history="1">
        <w:r w:rsidR="000C5CB8" w:rsidRPr="00717EDD">
          <w:rPr>
            <w:rStyle w:val="Hyperlink"/>
            <w:noProof/>
          </w:rPr>
          <w:t>Abbildung 14: Ablauf einer Kerberos-Authentifizierung</w:t>
        </w:r>
        <w:r w:rsidR="000C5CB8">
          <w:rPr>
            <w:noProof/>
            <w:webHidden/>
          </w:rPr>
          <w:tab/>
        </w:r>
        <w:r w:rsidR="000C5CB8">
          <w:rPr>
            <w:noProof/>
            <w:webHidden/>
          </w:rPr>
          <w:fldChar w:fldCharType="begin"/>
        </w:r>
        <w:r w:rsidR="000C5CB8">
          <w:rPr>
            <w:noProof/>
            <w:webHidden/>
          </w:rPr>
          <w:instrText xml:space="preserve"> PAGEREF _Toc518556019 \h </w:instrText>
        </w:r>
        <w:r w:rsidR="000C5CB8">
          <w:rPr>
            <w:noProof/>
            <w:webHidden/>
          </w:rPr>
        </w:r>
        <w:r w:rsidR="000C5CB8">
          <w:rPr>
            <w:noProof/>
            <w:webHidden/>
          </w:rPr>
          <w:fldChar w:fldCharType="separate"/>
        </w:r>
        <w:r w:rsidR="00BA22F1">
          <w:rPr>
            <w:noProof/>
            <w:webHidden/>
          </w:rPr>
          <w:t>30</w:t>
        </w:r>
        <w:r w:rsidR="000C5CB8">
          <w:rPr>
            <w:noProof/>
            <w:webHidden/>
          </w:rPr>
          <w:fldChar w:fldCharType="end"/>
        </w:r>
      </w:hyperlink>
    </w:p>
    <w:p w14:paraId="54F4BB3D" w14:textId="1362B3A4" w:rsidR="000C5CB8" w:rsidRDefault="00595E85">
      <w:pPr>
        <w:pStyle w:val="Abbildungsverzeichnis"/>
        <w:tabs>
          <w:tab w:val="right" w:leader="dot" w:pos="9627"/>
        </w:tabs>
        <w:rPr>
          <w:rFonts w:asciiTheme="minorHAnsi" w:hAnsiTheme="minorHAnsi"/>
          <w:noProof/>
          <w:sz w:val="22"/>
          <w:lang w:eastAsia="zh-CN"/>
        </w:rPr>
      </w:pPr>
      <w:hyperlink w:anchor="_Toc518556020" w:history="1">
        <w:r w:rsidR="000C5CB8" w:rsidRPr="00717EDD">
          <w:rPr>
            <w:rStyle w:val="Hyperlink"/>
            <w:noProof/>
          </w:rPr>
          <w:t>Abbildung 15: Ablauf einer SAML-Authentifizierung</w:t>
        </w:r>
        <w:r w:rsidR="000C5CB8">
          <w:rPr>
            <w:noProof/>
            <w:webHidden/>
          </w:rPr>
          <w:tab/>
        </w:r>
        <w:r w:rsidR="000C5CB8">
          <w:rPr>
            <w:noProof/>
            <w:webHidden/>
          </w:rPr>
          <w:fldChar w:fldCharType="begin"/>
        </w:r>
        <w:r w:rsidR="000C5CB8">
          <w:rPr>
            <w:noProof/>
            <w:webHidden/>
          </w:rPr>
          <w:instrText xml:space="preserve"> PAGEREF _Toc518556020 \h </w:instrText>
        </w:r>
        <w:r w:rsidR="000C5CB8">
          <w:rPr>
            <w:noProof/>
            <w:webHidden/>
          </w:rPr>
        </w:r>
        <w:r w:rsidR="000C5CB8">
          <w:rPr>
            <w:noProof/>
            <w:webHidden/>
          </w:rPr>
          <w:fldChar w:fldCharType="separate"/>
        </w:r>
        <w:r w:rsidR="00BA22F1">
          <w:rPr>
            <w:noProof/>
            <w:webHidden/>
          </w:rPr>
          <w:t>31</w:t>
        </w:r>
        <w:r w:rsidR="000C5CB8">
          <w:rPr>
            <w:noProof/>
            <w:webHidden/>
          </w:rPr>
          <w:fldChar w:fldCharType="end"/>
        </w:r>
      </w:hyperlink>
    </w:p>
    <w:p w14:paraId="4BBFFB9C" w14:textId="250B3246" w:rsidR="000C5CB8" w:rsidRDefault="00595E85">
      <w:pPr>
        <w:pStyle w:val="Abbildungsverzeichnis"/>
        <w:tabs>
          <w:tab w:val="right" w:leader="dot" w:pos="9627"/>
        </w:tabs>
        <w:rPr>
          <w:rFonts w:asciiTheme="minorHAnsi" w:hAnsiTheme="minorHAnsi"/>
          <w:noProof/>
          <w:sz w:val="22"/>
          <w:lang w:eastAsia="zh-CN"/>
        </w:rPr>
      </w:pPr>
      <w:hyperlink w:anchor="_Toc518556021" w:history="1">
        <w:r w:rsidR="000C5CB8" w:rsidRPr="00717EDD">
          <w:rPr>
            <w:rStyle w:val="Hyperlink"/>
            <w:noProof/>
          </w:rPr>
          <w:t>Abbildung 16: Übersicht der Umsetzung</w:t>
        </w:r>
        <w:r w:rsidR="000C5CB8">
          <w:rPr>
            <w:noProof/>
            <w:webHidden/>
          </w:rPr>
          <w:tab/>
        </w:r>
        <w:r w:rsidR="000C5CB8">
          <w:rPr>
            <w:noProof/>
            <w:webHidden/>
          </w:rPr>
          <w:fldChar w:fldCharType="begin"/>
        </w:r>
        <w:r w:rsidR="000C5CB8">
          <w:rPr>
            <w:noProof/>
            <w:webHidden/>
          </w:rPr>
          <w:instrText xml:space="preserve"> PAGEREF _Toc518556021 \h </w:instrText>
        </w:r>
        <w:r w:rsidR="000C5CB8">
          <w:rPr>
            <w:noProof/>
            <w:webHidden/>
          </w:rPr>
        </w:r>
        <w:r w:rsidR="000C5CB8">
          <w:rPr>
            <w:noProof/>
            <w:webHidden/>
          </w:rPr>
          <w:fldChar w:fldCharType="separate"/>
        </w:r>
        <w:r w:rsidR="00BA22F1">
          <w:rPr>
            <w:noProof/>
            <w:webHidden/>
          </w:rPr>
          <w:t>37</w:t>
        </w:r>
        <w:r w:rsidR="000C5CB8">
          <w:rPr>
            <w:noProof/>
            <w:webHidden/>
          </w:rPr>
          <w:fldChar w:fldCharType="end"/>
        </w:r>
      </w:hyperlink>
    </w:p>
    <w:p w14:paraId="1F247175" w14:textId="10F0C896" w:rsidR="000C5CB8" w:rsidRDefault="00595E85">
      <w:pPr>
        <w:pStyle w:val="Abbildungsverzeichnis"/>
        <w:tabs>
          <w:tab w:val="right" w:leader="dot" w:pos="9627"/>
        </w:tabs>
        <w:rPr>
          <w:rFonts w:asciiTheme="minorHAnsi" w:hAnsiTheme="minorHAnsi"/>
          <w:noProof/>
          <w:sz w:val="22"/>
          <w:lang w:eastAsia="zh-CN"/>
        </w:rPr>
      </w:pPr>
      <w:hyperlink w:anchor="_Toc518556022" w:history="1">
        <w:r w:rsidR="000C5CB8" w:rsidRPr="00717EDD">
          <w:rPr>
            <w:rStyle w:val="Hyperlink"/>
            <w:noProof/>
          </w:rPr>
          <w:t>Abbildung 17: Ansicht des SAP Cloud Connector</w:t>
        </w:r>
        <w:r w:rsidR="000C5CB8">
          <w:rPr>
            <w:noProof/>
            <w:webHidden/>
          </w:rPr>
          <w:tab/>
        </w:r>
        <w:r w:rsidR="000C5CB8">
          <w:rPr>
            <w:noProof/>
            <w:webHidden/>
          </w:rPr>
          <w:fldChar w:fldCharType="begin"/>
        </w:r>
        <w:r w:rsidR="000C5CB8">
          <w:rPr>
            <w:noProof/>
            <w:webHidden/>
          </w:rPr>
          <w:instrText xml:space="preserve"> PAGEREF _Toc518556022 \h </w:instrText>
        </w:r>
        <w:r w:rsidR="000C5CB8">
          <w:rPr>
            <w:noProof/>
            <w:webHidden/>
          </w:rPr>
        </w:r>
        <w:r w:rsidR="000C5CB8">
          <w:rPr>
            <w:noProof/>
            <w:webHidden/>
          </w:rPr>
          <w:fldChar w:fldCharType="separate"/>
        </w:r>
        <w:r w:rsidR="00BA22F1">
          <w:rPr>
            <w:noProof/>
            <w:webHidden/>
          </w:rPr>
          <w:t>38</w:t>
        </w:r>
        <w:r w:rsidR="000C5CB8">
          <w:rPr>
            <w:noProof/>
            <w:webHidden/>
          </w:rPr>
          <w:fldChar w:fldCharType="end"/>
        </w:r>
      </w:hyperlink>
    </w:p>
    <w:p w14:paraId="54214A8D" w14:textId="7A61C57C" w:rsidR="000C5CB8" w:rsidRDefault="00595E85">
      <w:pPr>
        <w:pStyle w:val="Abbildungsverzeichnis"/>
        <w:tabs>
          <w:tab w:val="right" w:leader="dot" w:pos="9627"/>
        </w:tabs>
        <w:rPr>
          <w:rFonts w:asciiTheme="minorHAnsi" w:hAnsiTheme="minorHAnsi"/>
          <w:noProof/>
          <w:sz w:val="22"/>
          <w:lang w:eastAsia="zh-CN"/>
        </w:rPr>
      </w:pPr>
      <w:hyperlink w:anchor="_Toc518556023" w:history="1">
        <w:r w:rsidR="000C5CB8" w:rsidRPr="00717EDD">
          <w:rPr>
            <w:rStyle w:val="Hyperlink"/>
            <w:noProof/>
          </w:rPr>
          <w:t>Abbildung 18: Ressourcen auf dem SGW-System</w:t>
        </w:r>
        <w:r w:rsidR="000C5CB8">
          <w:rPr>
            <w:noProof/>
            <w:webHidden/>
          </w:rPr>
          <w:tab/>
        </w:r>
        <w:r w:rsidR="000C5CB8">
          <w:rPr>
            <w:noProof/>
            <w:webHidden/>
          </w:rPr>
          <w:fldChar w:fldCharType="begin"/>
        </w:r>
        <w:r w:rsidR="000C5CB8">
          <w:rPr>
            <w:noProof/>
            <w:webHidden/>
          </w:rPr>
          <w:instrText xml:space="preserve"> PAGEREF _Toc518556023 \h </w:instrText>
        </w:r>
        <w:r w:rsidR="000C5CB8">
          <w:rPr>
            <w:noProof/>
            <w:webHidden/>
          </w:rPr>
        </w:r>
        <w:r w:rsidR="000C5CB8">
          <w:rPr>
            <w:noProof/>
            <w:webHidden/>
          </w:rPr>
          <w:fldChar w:fldCharType="separate"/>
        </w:r>
        <w:r w:rsidR="00BA22F1">
          <w:rPr>
            <w:noProof/>
            <w:webHidden/>
          </w:rPr>
          <w:t>40</w:t>
        </w:r>
        <w:r w:rsidR="000C5CB8">
          <w:rPr>
            <w:noProof/>
            <w:webHidden/>
          </w:rPr>
          <w:fldChar w:fldCharType="end"/>
        </w:r>
      </w:hyperlink>
    </w:p>
    <w:p w14:paraId="1C35F424" w14:textId="63E29C67" w:rsidR="000C5CB8" w:rsidRDefault="00595E85">
      <w:pPr>
        <w:pStyle w:val="Abbildungsverzeichnis"/>
        <w:tabs>
          <w:tab w:val="right" w:leader="dot" w:pos="9627"/>
        </w:tabs>
        <w:rPr>
          <w:rFonts w:asciiTheme="minorHAnsi" w:hAnsiTheme="minorHAnsi"/>
          <w:noProof/>
          <w:sz w:val="22"/>
          <w:lang w:eastAsia="zh-CN"/>
        </w:rPr>
      </w:pPr>
      <w:hyperlink r:id="rId11" w:anchor="_Toc518556024" w:history="1">
        <w:r w:rsidR="000C5CB8" w:rsidRPr="00717EDD">
          <w:rPr>
            <w:rStyle w:val="Hyperlink"/>
            <w:noProof/>
          </w:rPr>
          <w:t>Abbildung 19: Datenmodell und Laufzeitklassen eines OData-Dienstes</w:t>
        </w:r>
        <w:r w:rsidR="000C5CB8">
          <w:rPr>
            <w:noProof/>
            <w:webHidden/>
          </w:rPr>
          <w:tab/>
        </w:r>
        <w:r w:rsidR="000C5CB8">
          <w:rPr>
            <w:noProof/>
            <w:webHidden/>
          </w:rPr>
          <w:fldChar w:fldCharType="begin"/>
        </w:r>
        <w:r w:rsidR="000C5CB8">
          <w:rPr>
            <w:noProof/>
            <w:webHidden/>
          </w:rPr>
          <w:instrText xml:space="preserve"> PAGEREF _Toc518556024 \h </w:instrText>
        </w:r>
        <w:r w:rsidR="000C5CB8">
          <w:rPr>
            <w:noProof/>
            <w:webHidden/>
          </w:rPr>
        </w:r>
        <w:r w:rsidR="000C5CB8">
          <w:rPr>
            <w:noProof/>
            <w:webHidden/>
          </w:rPr>
          <w:fldChar w:fldCharType="separate"/>
        </w:r>
        <w:r w:rsidR="00BA22F1">
          <w:rPr>
            <w:noProof/>
            <w:webHidden/>
          </w:rPr>
          <w:t>42</w:t>
        </w:r>
        <w:r w:rsidR="000C5CB8">
          <w:rPr>
            <w:noProof/>
            <w:webHidden/>
          </w:rPr>
          <w:fldChar w:fldCharType="end"/>
        </w:r>
      </w:hyperlink>
    </w:p>
    <w:p w14:paraId="5CE3D8A7" w14:textId="46400BA8" w:rsidR="000C5CB8" w:rsidRDefault="00595E85">
      <w:pPr>
        <w:pStyle w:val="Abbildungsverzeichnis"/>
        <w:tabs>
          <w:tab w:val="right" w:leader="dot" w:pos="9627"/>
        </w:tabs>
        <w:rPr>
          <w:rFonts w:asciiTheme="minorHAnsi" w:hAnsiTheme="minorHAnsi"/>
          <w:noProof/>
          <w:sz w:val="22"/>
          <w:lang w:eastAsia="zh-CN"/>
        </w:rPr>
      </w:pPr>
      <w:hyperlink w:anchor="_Toc518556025" w:history="1">
        <w:r w:rsidR="000C5CB8" w:rsidRPr="00717EDD">
          <w:rPr>
            <w:rStyle w:val="Hyperlink"/>
            <w:noProof/>
          </w:rPr>
          <w:t>Abbildung 20: Elemente im Datenmodell eines OData-Dienstes</w:t>
        </w:r>
        <w:r w:rsidR="000C5CB8">
          <w:rPr>
            <w:noProof/>
            <w:webHidden/>
          </w:rPr>
          <w:tab/>
        </w:r>
        <w:r w:rsidR="000C5CB8">
          <w:rPr>
            <w:noProof/>
            <w:webHidden/>
          </w:rPr>
          <w:fldChar w:fldCharType="begin"/>
        </w:r>
        <w:r w:rsidR="000C5CB8">
          <w:rPr>
            <w:noProof/>
            <w:webHidden/>
          </w:rPr>
          <w:instrText xml:space="preserve"> PAGEREF _Toc518556025 \h </w:instrText>
        </w:r>
        <w:r w:rsidR="000C5CB8">
          <w:rPr>
            <w:noProof/>
            <w:webHidden/>
          </w:rPr>
        </w:r>
        <w:r w:rsidR="000C5CB8">
          <w:rPr>
            <w:noProof/>
            <w:webHidden/>
          </w:rPr>
          <w:fldChar w:fldCharType="separate"/>
        </w:r>
        <w:r w:rsidR="00BA22F1">
          <w:rPr>
            <w:noProof/>
            <w:webHidden/>
          </w:rPr>
          <w:t>43</w:t>
        </w:r>
        <w:r w:rsidR="000C5CB8">
          <w:rPr>
            <w:noProof/>
            <w:webHidden/>
          </w:rPr>
          <w:fldChar w:fldCharType="end"/>
        </w:r>
      </w:hyperlink>
    </w:p>
    <w:p w14:paraId="2BFB54C3" w14:textId="41783720" w:rsidR="000C5CB8" w:rsidRDefault="00595E85">
      <w:pPr>
        <w:pStyle w:val="Abbildungsverzeichnis"/>
        <w:tabs>
          <w:tab w:val="right" w:leader="dot" w:pos="9627"/>
        </w:tabs>
        <w:rPr>
          <w:rFonts w:asciiTheme="minorHAnsi" w:hAnsiTheme="minorHAnsi"/>
          <w:noProof/>
          <w:sz w:val="22"/>
          <w:lang w:eastAsia="zh-CN"/>
        </w:rPr>
      </w:pPr>
      <w:hyperlink w:anchor="_Toc518556026" w:history="1">
        <w:r w:rsidR="000C5CB8" w:rsidRPr="00717EDD">
          <w:rPr>
            <w:rStyle w:val="Hyperlink"/>
            <w:noProof/>
          </w:rPr>
          <w:t xml:space="preserve">Abbildung 21: Annotationen der Entitätsmengen </w:t>
        </w:r>
        <w:r w:rsidR="000C5CB8" w:rsidRPr="00717EDD">
          <w:rPr>
            <w:rStyle w:val="Hyperlink"/>
            <w:i/>
            <w:noProof/>
          </w:rPr>
          <w:t>Accounts</w:t>
        </w:r>
        <w:r w:rsidR="000C5CB8" w:rsidRPr="00717EDD">
          <w:rPr>
            <w:rStyle w:val="Hyperlink"/>
            <w:noProof/>
          </w:rPr>
          <w:t xml:space="preserve"> und </w:t>
        </w:r>
        <w:r w:rsidR="000C5CB8" w:rsidRPr="00717EDD">
          <w:rPr>
            <w:rStyle w:val="Hyperlink"/>
            <w:i/>
            <w:noProof/>
          </w:rPr>
          <w:t>ContractAccounts</w:t>
        </w:r>
        <w:r w:rsidR="000C5CB8">
          <w:rPr>
            <w:noProof/>
            <w:webHidden/>
          </w:rPr>
          <w:tab/>
        </w:r>
        <w:r w:rsidR="000C5CB8">
          <w:rPr>
            <w:noProof/>
            <w:webHidden/>
          </w:rPr>
          <w:fldChar w:fldCharType="begin"/>
        </w:r>
        <w:r w:rsidR="000C5CB8">
          <w:rPr>
            <w:noProof/>
            <w:webHidden/>
          </w:rPr>
          <w:instrText xml:space="preserve"> PAGEREF _Toc518556026 \h </w:instrText>
        </w:r>
        <w:r w:rsidR="000C5CB8">
          <w:rPr>
            <w:noProof/>
            <w:webHidden/>
          </w:rPr>
        </w:r>
        <w:r w:rsidR="000C5CB8">
          <w:rPr>
            <w:noProof/>
            <w:webHidden/>
          </w:rPr>
          <w:fldChar w:fldCharType="separate"/>
        </w:r>
        <w:r w:rsidR="00BA22F1">
          <w:rPr>
            <w:noProof/>
            <w:webHidden/>
          </w:rPr>
          <w:t>44</w:t>
        </w:r>
        <w:r w:rsidR="000C5CB8">
          <w:rPr>
            <w:noProof/>
            <w:webHidden/>
          </w:rPr>
          <w:fldChar w:fldCharType="end"/>
        </w:r>
      </w:hyperlink>
    </w:p>
    <w:p w14:paraId="63EF8B5D" w14:textId="3F09B227" w:rsidR="000C5CB8" w:rsidRDefault="00595E85">
      <w:pPr>
        <w:pStyle w:val="Abbildungsverzeichnis"/>
        <w:tabs>
          <w:tab w:val="right" w:leader="dot" w:pos="9627"/>
        </w:tabs>
        <w:rPr>
          <w:rFonts w:asciiTheme="minorHAnsi" w:hAnsiTheme="minorHAnsi"/>
          <w:noProof/>
          <w:sz w:val="22"/>
          <w:lang w:eastAsia="zh-CN"/>
        </w:rPr>
      </w:pPr>
      <w:hyperlink w:anchor="_Toc518556027" w:history="1">
        <w:r w:rsidR="000C5CB8" w:rsidRPr="00717EDD">
          <w:rPr>
            <w:rStyle w:val="Hyperlink"/>
            <w:noProof/>
          </w:rPr>
          <w:t>Abbildung 22: Elemente im Datenmodell des selbst definierten OData-Dienstes</w:t>
        </w:r>
        <w:r w:rsidR="000C5CB8">
          <w:rPr>
            <w:noProof/>
            <w:webHidden/>
          </w:rPr>
          <w:tab/>
        </w:r>
        <w:r w:rsidR="000C5CB8">
          <w:rPr>
            <w:noProof/>
            <w:webHidden/>
          </w:rPr>
          <w:fldChar w:fldCharType="begin"/>
        </w:r>
        <w:r w:rsidR="000C5CB8">
          <w:rPr>
            <w:noProof/>
            <w:webHidden/>
          </w:rPr>
          <w:instrText xml:space="preserve"> PAGEREF _Toc518556027 \h </w:instrText>
        </w:r>
        <w:r w:rsidR="000C5CB8">
          <w:rPr>
            <w:noProof/>
            <w:webHidden/>
          </w:rPr>
        </w:r>
        <w:r w:rsidR="000C5CB8">
          <w:rPr>
            <w:noProof/>
            <w:webHidden/>
          </w:rPr>
          <w:fldChar w:fldCharType="separate"/>
        </w:r>
        <w:r w:rsidR="00BA22F1">
          <w:rPr>
            <w:noProof/>
            <w:webHidden/>
          </w:rPr>
          <w:t>45</w:t>
        </w:r>
        <w:r w:rsidR="000C5CB8">
          <w:rPr>
            <w:noProof/>
            <w:webHidden/>
          </w:rPr>
          <w:fldChar w:fldCharType="end"/>
        </w:r>
      </w:hyperlink>
    </w:p>
    <w:p w14:paraId="77C25668" w14:textId="2E361449" w:rsidR="000C5CB8" w:rsidRDefault="00595E85">
      <w:pPr>
        <w:pStyle w:val="Abbildungsverzeichnis"/>
        <w:tabs>
          <w:tab w:val="right" w:leader="dot" w:pos="9627"/>
        </w:tabs>
        <w:rPr>
          <w:rFonts w:asciiTheme="minorHAnsi" w:hAnsiTheme="minorHAnsi"/>
          <w:noProof/>
          <w:sz w:val="22"/>
          <w:lang w:eastAsia="zh-CN"/>
        </w:rPr>
      </w:pPr>
      <w:hyperlink w:anchor="_Toc518556028" w:history="1">
        <w:r w:rsidR="000C5CB8" w:rsidRPr="00717EDD">
          <w:rPr>
            <w:rStyle w:val="Hyperlink"/>
            <w:noProof/>
          </w:rPr>
          <w:t>Abbildung 23: Hauptseite des OData-Provisioning-Dienstes</w:t>
        </w:r>
        <w:r w:rsidR="000C5CB8">
          <w:rPr>
            <w:noProof/>
            <w:webHidden/>
          </w:rPr>
          <w:tab/>
        </w:r>
        <w:r w:rsidR="000C5CB8">
          <w:rPr>
            <w:noProof/>
            <w:webHidden/>
          </w:rPr>
          <w:fldChar w:fldCharType="begin"/>
        </w:r>
        <w:r w:rsidR="000C5CB8">
          <w:rPr>
            <w:noProof/>
            <w:webHidden/>
          </w:rPr>
          <w:instrText xml:space="preserve"> PAGEREF _Toc518556028 \h </w:instrText>
        </w:r>
        <w:r w:rsidR="000C5CB8">
          <w:rPr>
            <w:noProof/>
            <w:webHidden/>
          </w:rPr>
        </w:r>
        <w:r w:rsidR="000C5CB8">
          <w:rPr>
            <w:noProof/>
            <w:webHidden/>
          </w:rPr>
          <w:fldChar w:fldCharType="separate"/>
        </w:r>
        <w:r w:rsidR="00BA22F1">
          <w:rPr>
            <w:noProof/>
            <w:webHidden/>
          </w:rPr>
          <w:t>46</w:t>
        </w:r>
        <w:r w:rsidR="000C5CB8">
          <w:rPr>
            <w:noProof/>
            <w:webHidden/>
          </w:rPr>
          <w:fldChar w:fldCharType="end"/>
        </w:r>
      </w:hyperlink>
    </w:p>
    <w:p w14:paraId="7579DBFF" w14:textId="19C70A30" w:rsidR="000C5CB8" w:rsidRDefault="00595E85">
      <w:pPr>
        <w:pStyle w:val="Abbildungsverzeichnis"/>
        <w:tabs>
          <w:tab w:val="right" w:leader="dot" w:pos="9627"/>
        </w:tabs>
        <w:rPr>
          <w:rFonts w:asciiTheme="minorHAnsi" w:hAnsiTheme="minorHAnsi"/>
          <w:noProof/>
          <w:sz w:val="22"/>
          <w:lang w:eastAsia="zh-CN"/>
        </w:rPr>
      </w:pPr>
      <w:hyperlink w:anchor="_Toc518556029" w:history="1">
        <w:r w:rsidR="000C5CB8" w:rsidRPr="00717EDD">
          <w:rPr>
            <w:rStyle w:val="Hyperlink"/>
            <w:noProof/>
          </w:rPr>
          <w:t>Abbildung 24: Fenster zur Auswahl eines Dienstes</w:t>
        </w:r>
        <w:r w:rsidR="000C5CB8">
          <w:rPr>
            <w:noProof/>
            <w:webHidden/>
          </w:rPr>
          <w:tab/>
        </w:r>
        <w:r w:rsidR="000C5CB8">
          <w:rPr>
            <w:noProof/>
            <w:webHidden/>
          </w:rPr>
          <w:fldChar w:fldCharType="begin"/>
        </w:r>
        <w:r w:rsidR="000C5CB8">
          <w:rPr>
            <w:noProof/>
            <w:webHidden/>
          </w:rPr>
          <w:instrText xml:space="preserve"> PAGEREF _Toc518556029 \h </w:instrText>
        </w:r>
        <w:r w:rsidR="000C5CB8">
          <w:rPr>
            <w:noProof/>
            <w:webHidden/>
          </w:rPr>
        </w:r>
        <w:r w:rsidR="000C5CB8">
          <w:rPr>
            <w:noProof/>
            <w:webHidden/>
          </w:rPr>
          <w:fldChar w:fldCharType="separate"/>
        </w:r>
        <w:r w:rsidR="00BA22F1">
          <w:rPr>
            <w:noProof/>
            <w:webHidden/>
          </w:rPr>
          <w:t>46</w:t>
        </w:r>
        <w:r w:rsidR="000C5CB8">
          <w:rPr>
            <w:noProof/>
            <w:webHidden/>
          </w:rPr>
          <w:fldChar w:fldCharType="end"/>
        </w:r>
      </w:hyperlink>
    </w:p>
    <w:p w14:paraId="5EF9CE87" w14:textId="09ED9C10" w:rsidR="000C5CB8" w:rsidRDefault="00595E85">
      <w:pPr>
        <w:pStyle w:val="Abbildungsverzeichnis"/>
        <w:tabs>
          <w:tab w:val="right" w:leader="dot" w:pos="9627"/>
        </w:tabs>
        <w:rPr>
          <w:rFonts w:asciiTheme="minorHAnsi" w:hAnsiTheme="minorHAnsi"/>
          <w:noProof/>
          <w:sz w:val="22"/>
          <w:lang w:eastAsia="zh-CN"/>
        </w:rPr>
      </w:pPr>
      <w:hyperlink w:anchor="_Toc518556030" w:history="1">
        <w:r w:rsidR="000C5CB8" w:rsidRPr="00717EDD">
          <w:rPr>
            <w:rStyle w:val="Hyperlink"/>
            <w:noProof/>
          </w:rPr>
          <w:t>Abbildung 25: Konfiguration der SAPUI5-Version eines Projekts</w:t>
        </w:r>
        <w:r w:rsidR="000C5CB8">
          <w:rPr>
            <w:noProof/>
            <w:webHidden/>
          </w:rPr>
          <w:tab/>
        </w:r>
        <w:r w:rsidR="000C5CB8">
          <w:rPr>
            <w:noProof/>
            <w:webHidden/>
          </w:rPr>
          <w:fldChar w:fldCharType="begin"/>
        </w:r>
        <w:r w:rsidR="000C5CB8">
          <w:rPr>
            <w:noProof/>
            <w:webHidden/>
          </w:rPr>
          <w:instrText xml:space="preserve"> PAGEREF _Toc518556030 \h </w:instrText>
        </w:r>
        <w:r w:rsidR="000C5CB8">
          <w:rPr>
            <w:noProof/>
            <w:webHidden/>
          </w:rPr>
        </w:r>
        <w:r w:rsidR="000C5CB8">
          <w:rPr>
            <w:noProof/>
            <w:webHidden/>
          </w:rPr>
          <w:fldChar w:fldCharType="separate"/>
        </w:r>
        <w:r w:rsidR="00BA22F1">
          <w:rPr>
            <w:noProof/>
            <w:webHidden/>
          </w:rPr>
          <w:t>47</w:t>
        </w:r>
        <w:r w:rsidR="000C5CB8">
          <w:rPr>
            <w:noProof/>
            <w:webHidden/>
          </w:rPr>
          <w:fldChar w:fldCharType="end"/>
        </w:r>
      </w:hyperlink>
    </w:p>
    <w:p w14:paraId="30750BDA" w14:textId="4B8F1C54" w:rsidR="000C5CB8" w:rsidRDefault="00595E85">
      <w:pPr>
        <w:pStyle w:val="Abbildungsverzeichnis"/>
        <w:tabs>
          <w:tab w:val="right" w:leader="dot" w:pos="9627"/>
        </w:tabs>
        <w:rPr>
          <w:rFonts w:asciiTheme="minorHAnsi" w:hAnsiTheme="minorHAnsi"/>
          <w:noProof/>
          <w:sz w:val="22"/>
          <w:lang w:eastAsia="zh-CN"/>
        </w:rPr>
      </w:pPr>
      <w:hyperlink w:anchor="_Toc518556031" w:history="1">
        <w:r w:rsidR="000C5CB8" w:rsidRPr="00717EDD">
          <w:rPr>
            <w:rStyle w:val="Hyperlink"/>
            <w:noProof/>
          </w:rPr>
          <w:t>Abbildung 26: Anzeige zur Auswahl einer Projektvorlage</w:t>
        </w:r>
        <w:r w:rsidR="000C5CB8">
          <w:rPr>
            <w:noProof/>
            <w:webHidden/>
          </w:rPr>
          <w:tab/>
        </w:r>
        <w:r w:rsidR="000C5CB8">
          <w:rPr>
            <w:noProof/>
            <w:webHidden/>
          </w:rPr>
          <w:fldChar w:fldCharType="begin"/>
        </w:r>
        <w:r w:rsidR="000C5CB8">
          <w:rPr>
            <w:noProof/>
            <w:webHidden/>
          </w:rPr>
          <w:instrText xml:space="preserve"> PAGEREF _Toc518556031 \h </w:instrText>
        </w:r>
        <w:r w:rsidR="000C5CB8">
          <w:rPr>
            <w:noProof/>
            <w:webHidden/>
          </w:rPr>
        </w:r>
        <w:r w:rsidR="000C5CB8">
          <w:rPr>
            <w:noProof/>
            <w:webHidden/>
          </w:rPr>
          <w:fldChar w:fldCharType="separate"/>
        </w:r>
        <w:r w:rsidR="00BA22F1">
          <w:rPr>
            <w:noProof/>
            <w:webHidden/>
          </w:rPr>
          <w:t>48</w:t>
        </w:r>
        <w:r w:rsidR="000C5CB8">
          <w:rPr>
            <w:noProof/>
            <w:webHidden/>
          </w:rPr>
          <w:fldChar w:fldCharType="end"/>
        </w:r>
      </w:hyperlink>
    </w:p>
    <w:p w14:paraId="155478DF" w14:textId="1757B3E0" w:rsidR="000C5CB8" w:rsidRDefault="00595E85">
      <w:pPr>
        <w:pStyle w:val="Abbildungsverzeichnis"/>
        <w:tabs>
          <w:tab w:val="right" w:leader="dot" w:pos="9627"/>
        </w:tabs>
        <w:rPr>
          <w:rFonts w:asciiTheme="minorHAnsi" w:hAnsiTheme="minorHAnsi"/>
          <w:noProof/>
          <w:sz w:val="22"/>
          <w:lang w:eastAsia="zh-CN"/>
        </w:rPr>
      </w:pPr>
      <w:hyperlink r:id="rId12" w:anchor="_Toc518556032" w:history="1">
        <w:r w:rsidR="000C5CB8" w:rsidRPr="00717EDD">
          <w:rPr>
            <w:rStyle w:val="Hyperlink"/>
            <w:noProof/>
          </w:rPr>
          <w:t>Abbildung 27: Anzeige der Kundenart in der CRUD-Anwendung</w:t>
        </w:r>
        <w:r w:rsidR="000C5CB8">
          <w:rPr>
            <w:noProof/>
            <w:webHidden/>
          </w:rPr>
          <w:tab/>
        </w:r>
        <w:r w:rsidR="000C5CB8">
          <w:rPr>
            <w:noProof/>
            <w:webHidden/>
          </w:rPr>
          <w:fldChar w:fldCharType="begin"/>
        </w:r>
        <w:r w:rsidR="000C5CB8">
          <w:rPr>
            <w:noProof/>
            <w:webHidden/>
          </w:rPr>
          <w:instrText xml:space="preserve"> PAGEREF _Toc518556032 \h </w:instrText>
        </w:r>
        <w:r w:rsidR="000C5CB8">
          <w:rPr>
            <w:noProof/>
            <w:webHidden/>
          </w:rPr>
        </w:r>
        <w:r w:rsidR="000C5CB8">
          <w:rPr>
            <w:noProof/>
            <w:webHidden/>
          </w:rPr>
          <w:fldChar w:fldCharType="separate"/>
        </w:r>
        <w:r w:rsidR="00BA22F1">
          <w:rPr>
            <w:noProof/>
            <w:webHidden/>
          </w:rPr>
          <w:t>50</w:t>
        </w:r>
        <w:r w:rsidR="000C5CB8">
          <w:rPr>
            <w:noProof/>
            <w:webHidden/>
          </w:rPr>
          <w:fldChar w:fldCharType="end"/>
        </w:r>
      </w:hyperlink>
    </w:p>
    <w:p w14:paraId="64ADD236" w14:textId="7870035D" w:rsidR="000C5CB8" w:rsidRDefault="00595E85">
      <w:pPr>
        <w:pStyle w:val="Abbildungsverzeichnis"/>
        <w:tabs>
          <w:tab w:val="right" w:leader="dot" w:pos="9627"/>
        </w:tabs>
        <w:rPr>
          <w:rFonts w:asciiTheme="minorHAnsi" w:hAnsiTheme="minorHAnsi"/>
          <w:noProof/>
          <w:sz w:val="22"/>
          <w:lang w:eastAsia="zh-CN"/>
        </w:rPr>
      </w:pPr>
      <w:hyperlink w:anchor="_Toc518556033" w:history="1">
        <w:r w:rsidR="000C5CB8" w:rsidRPr="00717EDD">
          <w:rPr>
            <w:rStyle w:val="Hyperlink"/>
            <w:noProof/>
          </w:rPr>
          <w:t>Abbildung 28: Ausschnitt aus der englischsprachigen Ressourcen-Datei</w:t>
        </w:r>
        <w:r w:rsidR="000C5CB8">
          <w:rPr>
            <w:noProof/>
            <w:webHidden/>
          </w:rPr>
          <w:tab/>
        </w:r>
        <w:r w:rsidR="000C5CB8">
          <w:rPr>
            <w:noProof/>
            <w:webHidden/>
          </w:rPr>
          <w:fldChar w:fldCharType="begin"/>
        </w:r>
        <w:r w:rsidR="000C5CB8">
          <w:rPr>
            <w:noProof/>
            <w:webHidden/>
          </w:rPr>
          <w:instrText xml:space="preserve"> PAGEREF _Toc518556033 \h </w:instrText>
        </w:r>
        <w:r w:rsidR="000C5CB8">
          <w:rPr>
            <w:noProof/>
            <w:webHidden/>
          </w:rPr>
        </w:r>
        <w:r w:rsidR="000C5CB8">
          <w:rPr>
            <w:noProof/>
            <w:webHidden/>
          </w:rPr>
          <w:fldChar w:fldCharType="separate"/>
        </w:r>
        <w:r w:rsidR="00BA22F1">
          <w:rPr>
            <w:noProof/>
            <w:webHidden/>
          </w:rPr>
          <w:t>51</w:t>
        </w:r>
        <w:r w:rsidR="000C5CB8">
          <w:rPr>
            <w:noProof/>
            <w:webHidden/>
          </w:rPr>
          <w:fldChar w:fldCharType="end"/>
        </w:r>
      </w:hyperlink>
    </w:p>
    <w:p w14:paraId="7B663B3A" w14:textId="73E0DB2B" w:rsidR="000C5CB8" w:rsidRDefault="00595E85">
      <w:pPr>
        <w:pStyle w:val="Abbildungsverzeichnis"/>
        <w:tabs>
          <w:tab w:val="right" w:leader="dot" w:pos="9627"/>
        </w:tabs>
        <w:rPr>
          <w:rFonts w:asciiTheme="minorHAnsi" w:hAnsiTheme="minorHAnsi"/>
          <w:noProof/>
          <w:sz w:val="22"/>
          <w:lang w:eastAsia="zh-CN"/>
        </w:rPr>
      </w:pPr>
      <w:hyperlink w:anchor="_Toc518556034" w:history="1">
        <w:r w:rsidR="000C5CB8" w:rsidRPr="00717EDD">
          <w:rPr>
            <w:rStyle w:val="Hyperlink"/>
            <w:noProof/>
          </w:rPr>
          <w:t>Abbildung 29: Ansicht zum Erstellen einer Seite im Portal-Dienst</w:t>
        </w:r>
        <w:r w:rsidR="000C5CB8">
          <w:rPr>
            <w:noProof/>
            <w:webHidden/>
          </w:rPr>
          <w:tab/>
        </w:r>
        <w:r w:rsidR="000C5CB8">
          <w:rPr>
            <w:noProof/>
            <w:webHidden/>
          </w:rPr>
          <w:fldChar w:fldCharType="begin"/>
        </w:r>
        <w:r w:rsidR="000C5CB8">
          <w:rPr>
            <w:noProof/>
            <w:webHidden/>
          </w:rPr>
          <w:instrText xml:space="preserve"> PAGEREF _Toc518556034 \h </w:instrText>
        </w:r>
        <w:r w:rsidR="000C5CB8">
          <w:rPr>
            <w:noProof/>
            <w:webHidden/>
          </w:rPr>
        </w:r>
        <w:r w:rsidR="000C5CB8">
          <w:rPr>
            <w:noProof/>
            <w:webHidden/>
          </w:rPr>
          <w:fldChar w:fldCharType="separate"/>
        </w:r>
        <w:r w:rsidR="00BA22F1">
          <w:rPr>
            <w:noProof/>
            <w:webHidden/>
          </w:rPr>
          <w:t>53</w:t>
        </w:r>
        <w:r w:rsidR="000C5CB8">
          <w:rPr>
            <w:noProof/>
            <w:webHidden/>
          </w:rPr>
          <w:fldChar w:fldCharType="end"/>
        </w:r>
      </w:hyperlink>
    </w:p>
    <w:p w14:paraId="1BFB2991" w14:textId="370C6717" w:rsidR="000C5CB8" w:rsidRDefault="00595E85">
      <w:pPr>
        <w:pStyle w:val="Abbildungsverzeichnis"/>
        <w:tabs>
          <w:tab w:val="right" w:leader="dot" w:pos="9627"/>
        </w:tabs>
        <w:rPr>
          <w:rFonts w:asciiTheme="minorHAnsi" w:hAnsiTheme="minorHAnsi"/>
          <w:noProof/>
          <w:sz w:val="22"/>
          <w:lang w:eastAsia="zh-CN"/>
        </w:rPr>
      </w:pPr>
      <w:hyperlink w:anchor="_Toc518556035" w:history="1">
        <w:r w:rsidR="000C5CB8" w:rsidRPr="00717EDD">
          <w:rPr>
            <w:rStyle w:val="Hyperlink"/>
            <w:noProof/>
          </w:rPr>
          <w:t>Abbildung 30: Zusammenspiel verschiedener Objekte im Fiori-Launchpad</w:t>
        </w:r>
        <w:r w:rsidR="000C5CB8">
          <w:rPr>
            <w:noProof/>
            <w:webHidden/>
          </w:rPr>
          <w:tab/>
        </w:r>
        <w:r w:rsidR="000C5CB8">
          <w:rPr>
            <w:noProof/>
            <w:webHidden/>
          </w:rPr>
          <w:fldChar w:fldCharType="begin"/>
        </w:r>
        <w:r w:rsidR="000C5CB8">
          <w:rPr>
            <w:noProof/>
            <w:webHidden/>
          </w:rPr>
          <w:instrText xml:space="preserve"> PAGEREF _Toc518556035 \h </w:instrText>
        </w:r>
        <w:r w:rsidR="000C5CB8">
          <w:rPr>
            <w:noProof/>
            <w:webHidden/>
          </w:rPr>
        </w:r>
        <w:r w:rsidR="000C5CB8">
          <w:rPr>
            <w:noProof/>
            <w:webHidden/>
          </w:rPr>
          <w:fldChar w:fldCharType="separate"/>
        </w:r>
        <w:r w:rsidR="00BA22F1">
          <w:rPr>
            <w:noProof/>
            <w:webHidden/>
          </w:rPr>
          <w:t>54</w:t>
        </w:r>
        <w:r w:rsidR="000C5CB8">
          <w:rPr>
            <w:noProof/>
            <w:webHidden/>
          </w:rPr>
          <w:fldChar w:fldCharType="end"/>
        </w:r>
      </w:hyperlink>
    </w:p>
    <w:p w14:paraId="0D765F25" w14:textId="11D11037" w:rsidR="000C5CB8" w:rsidRDefault="00595E85">
      <w:pPr>
        <w:pStyle w:val="Abbildungsverzeichnis"/>
        <w:tabs>
          <w:tab w:val="right" w:leader="dot" w:pos="9627"/>
        </w:tabs>
        <w:rPr>
          <w:rFonts w:asciiTheme="minorHAnsi" w:hAnsiTheme="minorHAnsi"/>
          <w:noProof/>
          <w:sz w:val="22"/>
          <w:lang w:eastAsia="zh-CN"/>
        </w:rPr>
      </w:pPr>
      <w:hyperlink w:anchor="_Toc518556036" w:history="1">
        <w:r w:rsidR="000C5CB8" w:rsidRPr="00717EDD">
          <w:rPr>
            <w:rStyle w:val="Hyperlink"/>
            <w:noProof/>
          </w:rPr>
          <w:t>Abbildung 31: Rollenvergabe in  der SAP Cloud Platform</w:t>
        </w:r>
        <w:r w:rsidR="000C5CB8">
          <w:rPr>
            <w:noProof/>
            <w:webHidden/>
          </w:rPr>
          <w:tab/>
        </w:r>
        <w:r w:rsidR="000C5CB8">
          <w:rPr>
            <w:noProof/>
            <w:webHidden/>
          </w:rPr>
          <w:fldChar w:fldCharType="begin"/>
        </w:r>
        <w:r w:rsidR="000C5CB8">
          <w:rPr>
            <w:noProof/>
            <w:webHidden/>
          </w:rPr>
          <w:instrText xml:space="preserve"> PAGEREF _Toc518556036 \h </w:instrText>
        </w:r>
        <w:r w:rsidR="000C5CB8">
          <w:rPr>
            <w:noProof/>
            <w:webHidden/>
          </w:rPr>
        </w:r>
        <w:r w:rsidR="000C5CB8">
          <w:rPr>
            <w:noProof/>
            <w:webHidden/>
          </w:rPr>
          <w:fldChar w:fldCharType="separate"/>
        </w:r>
        <w:r w:rsidR="00BA22F1">
          <w:rPr>
            <w:noProof/>
            <w:webHidden/>
          </w:rPr>
          <w:t>56</w:t>
        </w:r>
        <w:r w:rsidR="000C5CB8">
          <w:rPr>
            <w:noProof/>
            <w:webHidden/>
          </w:rPr>
          <w:fldChar w:fldCharType="end"/>
        </w:r>
      </w:hyperlink>
    </w:p>
    <w:p w14:paraId="112CBC27" w14:textId="53A934D9" w:rsidR="000C5CB8" w:rsidRDefault="00595E85">
      <w:pPr>
        <w:pStyle w:val="Abbildungsverzeichnis"/>
        <w:tabs>
          <w:tab w:val="right" w:leader="dot" w:pos="9627"/>
        </w:tabs>
        <w:rPr>
          <w:rFonts w:asciiTheme="minorHAnsi" w:hAnsiTheme="minorHAnsi"/>
          <w:noProof/>
          <w:sz w:val="22"/>
          <w:lang w:eastAsia="zh-CN"/>
        </w:rPr>
      </w:pPr>
      <w:hyperlink w:anchor="_Toc518556037" w:history="1">
        <w:r w:rsidR="000C5CB8" w:rsidRPr="00717EDD">
          <w:rPr>
            <w:rStyle w:val="Hyperlink"/>
            <w:noProof/>
          </w:rPr>
          <w:t>Abbildung 32: Anlegen eines neuen Erweiterungsprojektes</w:t>
        </w:r>
        <w:r w:rsidR="000C5CB8">
          <w:rPr>
            <w:noProof/>
            <w:webHidden/>
          </w:rPr>
          <w:tab/>
        </w:r>
        <w:r w:rsidR="000C5CB8">
          <w:rPr>
            <w:noProof/>
            <w:webHidden/>
          </w:rPr>
          <w:fldChar w:fldCharType="begin"/>
        </w:r>
        <w:r w:rsidR="000C5CB8">
          <w:rPr>
            <w:noProof/>
            <w:webHidden/>
          </w:rPr>
          <w:instrText xml:space="preserve"> PAGEREF _Toc518556037 \h </w:instrText>
        </w:r>
        <w:r w:rsidR="000C5CB8">
          <w:rPr>
            <w:noProof/>
            <w:webHidden/>
          </w:rPr>
        </w:r>
        <w:r w:rsidR="000C5CB8">
          <w:rPr>
            <w:noProof/>
            <w:webHidden/>
          </w:rPr>
          <w:fldChar w:fldCharType="separate"/>
        </w:r>
        <w:r w:rsidR="00BA22F1">
          <w:rPr>
            <w:noProof/>
            <w:webHidden/>
          </w:rPr>
          <w:t>57</w:t>
        </w:r>
        <w:r w:rsidR="000C5CB8">
          <w:rPr>
            <w:noProof/>
            <w:webHidden/>
          </w:rPr>
          <w:fldChar w:fldCharType="end"/>
        </w:r>
      </w:hyperlink>
    </w:p>
    <w:p w14:paraId="7C3ACFFF" w14:textId="1E240E8A" w:rsidR="000C5CB8" w:rsidRDefault="00595E85">
      <w:pPr>
        <w:pStyle w:val="Abbildungsverzeichnis"/>
        <w:tabs>
          <w:tab w:val="right" w:leader="dot" w:pos="9627"/>
        </w:tabs>
        <w:rPr>
          <w:rFonts w:asciiTheme="minorHAnsi" w:hAnsiTheme="minorHAnsi"/>
          <w:noProof/>
          <w:sz w:val="22"/>
          <w:lang w:eastAsia="zh-CN"/>
        </w:rPr>
      </w:pPr>
      <w:hyperlink w:anchor="_Toc518556038" w:history="1">
        <w:r w:rsidR="000C5CB8" w:rsidRPr="00717EDD">
          <w:rPr>
            <w:rStyle w:val="Hyperlink"/>
            <w:noProof/>
          </w:rPr>
          <w:t>Abbildung 33: Anzeige der Erweitungsmöglichkeiten</w:t>
        </w:r>
        <w:r w:rsidR="000C5CB8">
          <w:rPr>
            <w:noProof/>
            <w:webHidden/>
          </w:rPr>
          <w:tab/>
        </w:r>
        <w:r w:rsidR="000C5CB8">
          <w:rPr>
            <w:noProof/>
            <w:webHidden/>
          </w:rPr>
          <w:fldChar w:fldCharType="begin"/>
        </w:r>
        <w:r w:rsidR="000C5CB8">
          <w:rPr>
            <w:noProof/>
            <w:webHidden/>
          </w:rPr>
          <w:instrText xml:space="preserve"> PAGEREF _Toc518556038 \h </w:instrText>
        </w:r>
        <w:r w:rsidR="000C5CB8">
          <w:rPr>
            <w:noProof/>
            <w:webHidden/>
          </w:rPr>
        </w:r>
        <w:r w:rsidR="000C5CB8">
          <w:rPr>
            <w:noProof/>
            <w:webHidden/>
          </w:rPr>
          <w:fldChar w:fldCharType="separate"/>
        </w:r>
        <w:r w:rsidR="00BA22F1">
          <w:rPr>
            <w:noProof/>
            <w:webHidden/>
          </w:rPr>
          <w:t>59</w:t>
        </w:r>
        <w:r w:rsidR="000C5CB8">
          <w:rPr>
            <w:noProof/>
            <w:webHidden/>
          </w:rPr>
          <w:fldChar w:fldCharType="end"/>
        </w:r>
      </w:hyperlink>
    </w:p>
    <w:p w14:paraId="713A1A8D" w14:textId="387E0DCD" w:rsidR="00D6627A" w:rsidRPr="007C45C9" w:rsidRDefault="00D6627A" w:rsidP="00D6627A">
      <w:pPr>
        <w:pStyle w:val="Flietext"/>
        <w:rPr>
          <w:noProof w:val="0"/>
        </w:rPr>
      </w:pPr>
      <w:r w:rsidRPr="007C45C9">
        <w:rPr>
          <w:noProof w:val="0"/>
        </w:rPr>
        <w:lastRenderedPageBreak/>
        <w:fldChar w:fldCharType="end"/>
      </w:r>
    </w:p>
    <w:p w14:paraId="5D197527" w14:textId="77777777" w:rsidR="00D6627A" w:rsidRPr="007C45C9" w:rsidRDefault="00D6627A" w:rsidP="00170724">
      <w:pPr>
        <w:pStyle w:val="berschriftrmisch"/>
      </w:pPr>
      <w:bookmarkStart w:id="34" w:name="_Toc512245458"/>
      <w:bookmarkStart w:id="35" w:name="_Toc512808560"/>
      <w:bookmarkStart w:id="36" w:name="_Toc518555963"/>
      <w:r w:rsidRPr="00D6627A">
        <w:t>Tabellenverzeichnis</w:t>
      </w:r>
      <w:bookmarkEnd w:id="34"/>
      <w:bookmarkEnd w:id="35"/>
      <w:bookmarkEnd w:id="36"/>
    </w:p>
    <w:p w14:paraId="2D1A1242" w14:textId="2532AEA4" w:rsidR="000C5CB8" w:rsidRDefault="00D6627A">
      <w:pPr>
        <w:pStyle w:val="Abbildungsverzeichnis"/>
        <w:tabs>
          <w:tab w:val="right" w:leader="dot" w:pos="9627"/>
        </w:tabs>
        <w:rPr>
          <w:rFonts w:asciiTheme="minorHAnsi" w:hAnsiTheme="minorHAnsi"/>
          <w:noProof/>
          <w:sz w:val="22"/>
          <w:lang w:eastAsia="zh-CN"/>
        </w:rPr>
      </w:pPr>
      <w:r w:rsidRPr="007C45C9">
        <w:fldChar w:fldCharType="begin"/>
      </w:r>
      <w:r w:rsidRPr="007C45C9">
        <w:instrText xml:space="preserve"> TOC \h \z \c "Tabelle" </w:instrText>
      </w:r>
      <w:r w:rsidRPr="007C45C9">
        <w:fldChar w:fldCharType="separate"/>
      </w:r>
      <w:hyperlink w:anchor="_Toc518556039" w:history="1">
        <w:r w:rsidR="000C5CB8" w:rsidRPr="0013460C">
          <w:rPr>
            <w:rStyle w:val="Hyperlink"/>
            <w:noProof/>
          </w:rPr>
          <w:t>Tabelle 1: Parameter zur Konfiguration der Verbindung im SAP Cloud Connector</w:t>
        </w:r>
        <w:r w:rsidR="000C5CB8">
          <w:rPr>
            <w:noProof/>
            <w:webHidden/>
          </w:rPr>
          <w:tab/>
        </w:r>
        <w:r w:rsidR="000C5CB8">
          <w:rPr>
            <w:noProof/>
            <w:webHidden/>
          </w:rPr>
          <w:fldChar w:fldCharType="begin"/>
        </w:r>
        <w:r w:rsidR="000C5CB8">
          <w:rPr>
            <w:noProof/>
            <w:webHidden/>
          </w:rPr>
          <w:instrText xml:space="preserve"> PAGEREF _Toc518556039 \h </w:instrText>
        </w:r>
        <w:r w:rsidR="000C5CB8">
          <w:rPr>
            <w:noProof/>
            <w:webHidden/>
          </w:rPr>
        </w:r>
        <w:r w:rsidR="000C5CB8">
          <w:rPr>
            <w:noProof/>
            <w:webHidden/>
          </w:rPr>
          <w:fldChar w:fldCharType="separate"/>
        </w:r>
        <w:r w:rsidR="00BA22F1">
          <w:rPr>
            <w:noProof/>
            <w:webHidden/>
          </w:rPr>
          <w:t>39</w:t>
        </w:r>
        <w:r w:rsidR="000C5CB8">
          <w:rPr>
            <w:noProof/>
            <w:webHidden/>
          </w:rPr>
          <w:fldChar w:fldCharType="end"/>
        </w:r>
      </w:hyperlink>
    </w:p>
    <w:p w14:paraId="5C3B45DE" w14:textId="71C04F9E" w:rsidR="000C5CB8" w:rsidRDefault="00595E85">
      <w:pPr>
        <w:pStyle w:val="Abbildungsverzeichnis"/>
        <w:tabs>
          <w:tab w:val="right" w:leader="dot" w:pos="9627"/>
        </w:tabs>
        <w:rPr>
          <w:rFonts w:asciiTheme="minorHAnsi" w:hAnsiTheme="minorHAnsi"/>
          <w:noProof/>
          <w:sz w:val="22"/>
          <w:lang w:eastAsia="zh-CN"/>
        </w:rPr>
      </w:pPr>
      <w:hyperlink w:anchor="_Toc518556040" w:history="1">
        <w:r w:rsidR="000C5CB8" w:rsidRPr="0013460C">
          <w:rPr>
            <w:rStyle w:val="Hyperlink"/>
            <w:noProof/>
          </w:rPr>
          <w:t>Tabelle 2: Parameter zur Konfiguration von Zielen</w:t>
        </w:r>
        <w:r w:rsidR="000C5CB8">
          <w:rPr>
            <w:noProof/>
            <w:webHidden/>
          </w:rPr>
          <w:tab/>
        </w:r>
        <w:r w:rsidR="000C5CB8">
          <w:rPr>
            <w:noProof/>
            <w:webHidden/>
          </w:rPr>
          <w:fldChar w:fldCharType="begin"/>
        </w:r>
        <w:r w:rsidR="000C5CB8">
          <w:rPr>
            <w:noProof/>
            <w:webHidden/>
          </w:rPr>
          <w:instrText xml:space="preserve"> PAGEREF _Toc518556040 \h </w:instrText>
        </w:r>
        <w:r w:rsidR="000C5CB8">
          <w:rPr>
            <w:noProof/>
            <w:webHidden/>
          </w:rPr>
        </w:r>
        <w:r w:rsidR="000C5CB8">
          <w:rPr>
            <w:noProof/>
            <w:webHidden/>
          </w:rPr>
          <w:fldChar w:fldCharType="separate"/>
        </w:r>
        <w:r w:rsidR="00BA22F1">
          <w:rPr>
            <w:noProof/>
            <w:webHidden/>
          </w:rPr>
          <w:t>41</w:t>
        </w:r>
        <w:r w:rsidR="000C5CB8">
          <w:rPr>
            <w:noProof/>
            <w:webHidden/>
          </w:rPr>
          <w:fldChar w:fldCharType="end"/>
        </w:r>
      </w:hyperlink>
    </w:p>
    <w:p w14:paraId="68F431F5" w14:textId="21E0A370" w:rsidR="000C5CB8" w:rsidRDefault="00595E85">
      <w:pPr>
        <w:pStyle w:val="Abbildungsverzeichnis"/>
        <w:tabs>
          <w:tab w:val="right" w:leader="dot" w:pos="9627"/>
        </w:tabs>
        <w:rPr>
          <w:rFonts w:asciiTheme="minorHAnsi" w:hAnsiTheme="minorHAnsi"/>
          <w:noProof/>
          <w:sz w:val="22"/>
          <w:lang w:eastAsia="zh-CN"/>
        </w:rPr>
      </w:pPr>
      <w:hyperlink w:anchor="_Toc518556041" w:history="1">
        <w:r w:rsidR="000C5CB8" w:rsidRPr="0013460C">
          <w:rPr>
            <w:rStyle w:val="Hyperlink"/>
            <w:noProof/>
          </w:rPr>
          <w:t>Tabelle 3: Anlegen einer Anwendung mit Hilfe einer Vorlage</w:t>
        </w:r>
        <w:r w:rsidR="000C5CB8">
          <w:rPr>
            <w:noProof/>
            <w:webHidden/>
          </w:rPr>
          <w:tab/>
        </w:r>
        <w:r w:rsidR="000C5CB8">
          <w:rPr>
            <w:noProof/>
            <w:webHidden/>
          </w:rPr>
          <w:fldChar w:fldCharType="begin"/>
        </w:r>
        <w:r w:rsidR="000C5CB8">
          <w:rPr>
            <w:noProof/>
            <w:webHidden/>
          </w:rPr>
          <w:instrText xml:space="preserve"> PAGEREF _Toc518556041 \h </w:instrText>
        </w:r>
        <w:r w:rsidR="000C5CB8">
          <w:rPr>
            <w:noProof/>
            <w:webHidden/>
          </w:rPr>
        </w:r>
        <w:r w:rsidR="000C5CB8">
          <w:rPr>
            <w:noProof/>
            <w:webHidden/>
          </w:rPr>
          <w:fldChar w:fldCharType="separate"/>
        </w:r>
        <w:r w:rsidR="00BA22F1">
          <w:rPr>
            <w:noProof/>
            <w:webHidden/>
          </w:rPr>
          <w:t>49</w:t>
        </w:r>
        <w:r w:rsidR="000C5CB8">
          <w:rPr>
            <w:noProof/>
            <w:webHidden/>
          </w:rPr>
          <w:fldChar w:fldCharType="end"/>
        </w:r>
      </w:hyperlink>
    </w:p>
    <w:p w14:paraId="2515C727" w14:textId="5DFF7AE2" w:rsidR="00170724" w:rsidRDefault="00D6627A" w:rsidP="00376BE6">
      <w:pPr>
        <w:pStyle w:val="FlietextersterAbsatz"/>
        <w:sectPr w:rsidR="00170724" w:rsidSect="00292ADF">
          <w:headerReference w:type="default" r:id="rId13"/>
          <w:type w:val="continuous"/>
          <w:pgSz w:w="11906" w:h="16838"/>
          <w:pgMar w:top="1134" w:right="851" w:bottom="851" w:left="1418" w:header="709" w:footer="709" w:gutter="0"/>
          <w:pgNumType w:fmt="upperRoman" w:start="1"/>
          <w:cols w:space="708"/>
          <w:titlePg/>
          <w:docGrid w:linePitch="360"/>
        </w:sectPr>
      </w:pPr>
      <w:r w:rsidRPr="007C45C9">
        <w:fldChar w:fldCharType="end"/>
      </w:r>
    </w:p>
    <w:p w14:paraId="65829840" w14:textId="48757B4F" w:rsidR="00075053" w:rsidRPr="007C45C9" w:rsidRDefault="00075053" w:rsidP="00962C9C">
      <w:pPr>
        <w:pStyle w:val="berschrift1"/>
        <w:spacing w:before="0"/>
      </w:pPr>
      <w:bookmarkStart w:id="37" w:name="_Toc518555964"/>
      <w:r w:rsidRPr="00661633">
        <w:lastRenderedPageBreak/>
        <w:t>Einführung</w:t>
      </w:r>
      <w:r w:rsidRPr="007C45C9">
        <w:t xml:space="preserve"> in die Thematik</w:t>
      </w:r>
      <w:bookmarkEnd w:id="8"/>
      <w:bookmarkEnd w:id="9"/>
      <w:bookmarkEnd w:id="37"/>
    </w:p>
    <w:p w14:paraId="0E7CA3B7" w14:textId="4E36BED3" w:rsidR="0056742A" w:rsidRPr="007C45C9" w:rsidRDefault="00CE47BE" w:rsidP="00A13DC0">
      <w:pPr>
        <w:pStyle w:val="berschrift2"/>
      </w:pPr>
      <w:bookmarkStart w:id="38" w:name="_Toc518555965"/>
      <w:r w:rsidRPr="007C45C9">
        <w:t>Vorwort</w:t>
      </w:r>
      <w:bookmarkEnd w:id="38"/>
    </w:p>
    <w:p w14:paraId="0783807D" w14:textId="46006C44" w:rsidR="0056742A" w:rsidRPr="007C45C9" w:rsidRDefault="0056742A" w:rsidP="0056742A">
      <w:pPr>
        <w:pStyle w:val="FlietextersterAbsatz"/>
        <w:rPr>
          <w:noProof w:val="0"/>
        </w:rPr>
      </w:pPr>
      <w:r w:rsidRPr="007C45C9">
        <w:rPr>
          <w:noProof w:val="0"/>
        </w:rPr>
        <w:t>Nach einer kurzen Erläuterung der Motivation und der Festlegung von Arbeitsthesen im er</w:t>
      </w:r>
      <w:ins w:id="39" w:author="Lippmann, Daniel, NMU-CT" w:date="2018-07-06T08:55:00Z">
        <w:r w:rsidR="00595E85">
          <w:rPr>
            <w:noProof w:val="0"/>
          </w:rPr>
          <w:t>-</w:t>
        </w:r>
      </w:ins>
      <w:r w:rsidRPr="007C45C9">
        <w:rPr>
          <w:noProof w:val="0"/>
        </w:rPr>
        <w:t xml:space="preserve">sten Kapitel beleuchtet das zweite Kapitel zuerst den theoretischen Hintergrund und erklärt in diesem Zuge die Begriffe </w:t>
      </w:r>
      <w:r w:rsidRPr="007C45C9">
        <w:rPr>
          <w:i/>
          <w:noProof w:val="0"/>
        </w:rPr>
        <w:t>Cloud</w:t>
      </w:r>
      <w:r w:rsidRPr="007C45C9">
        <w:rPr>
          <w:noProof w:val="0"/>
        </w:rPr>
        <w:t xml:space="preserve">, </w:t>
      </w:r>
      <w:r w:rsidRPr="007C45C9">
        <w:rPr>
          <w:i/>
          <w:noProof w:val="0"/>
        </w:rPr>
        <w:t>Plattform</w:t>
      </w:r>
      <w:r w:rsidRPr="007C45C9">
        <w:rPr>
          <w:noProof w:val="0"/>
        </w:rPr>
        <w:t xml:space="preserve"> und </w:t>
      </w:r>
      <w:r w:rsidRPr="007C45C9">
        <w:rPr>
          <w:i/>
          <w:noProof w:val="0"/>
        </w:rPr>
        <w:t>Platform-as-a-Service</w:t>
      </w:r>
      <w:r w:rsidRPr="007C45C9">
        <w:rPr>
          <w:noProof w:val="0"/>
        </w:rPr>
        <w:t xml:space="preserve">. Die nächsten Abschnitte stellen die Zielgruppe, die Umgebungen und Regionen sowie die Dienste der SAP </w:t>
      </w:r>
      <w:ins w:id="40" w:author="Lippmann, Daniel, NMU-CT" w:date="2018-07-06T08:59:00Z">
        <w:r w:rsidR="00595E85">
          <w:rPr>
            <w:noProof w:val="0"/>
          </w:rPr>
          <w:t xml:space="preserve"> </w:t>
        </w:r>
      </w:ins>
      <w:r w:rsidRPr="007C45C9">
        <w:rPr>
          <w:noProof w:val="0"/>
        </w:rPr>
        <w:t xml:space="preserve">Cloud Platform vor. </w:t>
      </w:r>
      <w:del w:id="41" w:author="Lippmann, Daniel, NMU-CT" w:date="2018-07-06T08:57:00Z">
        <w:r w:rsidRPr="007C45C9" w:rsidDel="00595E85">
          <w:rPr>
            <w:noProof w:val="0"/>
          </w:rPr>
          <w:delText xml:space="preserve">Auch </w:delText>
        </w:r>
      </w:del>
      <w:ins w:id="42" w:author="Lippmann, Daniel, NMU-CT" w:date="2018-07-06T08:57:00Z">
        <w:r w:rsidR="00595E85">
          <w:rPr>
            <w:noProof w:val="0"/>
          </w:rPr>
          <w:t>Weiterhin</w:t>
        </w:r>
        <w:r w:rsidR="00595E85" w:rsidRPr="007C45C9">
          <w:rPr>
            <w:noProof w:val="0"/>
          </w:rPr>
          <w:t xml:space="preserve"> </w:t>
        </w:r>
      </w:ins>
      <w:r w:rsidRPr="007C45C9">
        <w:rPr>
          <w:noProof w:val="0"/>
        </w:rPr>
        <w:t>wird beschrieben</w:t>
      </w:r>
      <w:ins w:id="43" w:author="Lippmann, Daniel, NMU-CT" w:date="2018-07-06T08:57:00Z">
        <w:r w:rsidR="00595E85">
          <w:rPr>
            <w:noProof w:val="0"/>
          </w:rPr>
          <w:t>,</w:t>
        </w:r>
      </w:ins>
      <w:r w:rsidRPr="007C45C9">
        <w:rPr>
          <w:noProof w:val="0"/>
        </w:rPr>
        <w:t xml:space="preserve"> wie ein Nutzer Zugang zur SAP Cloud Platform bekommen kann. Abschließend werden die Möglichkeiten zur Anbindung </w:t>
      </w:r>
      <w:del w:id="44" w:author="Lippmann, Daniel, NMU-CT" w:date="2018-07-06T08:57:00Z">
        <w:r w:rsidRPr="007C45C9" w:rsidDel="00595E85">
          <w:rPr>
            <w:noProof w:val="0"/>
          </w:rPr>
          <w:delText xml:space="preserve">an </w:delText>
        </w:r>
      </w:del>
      <w:r w:rsidRPr="007C45C9">
        <w:rPr>
          <w:noProof w:val="0"/>
        </w:rPr>
        <w:t>andere</w:t>
      </w:r>
      <w:ins w:id="45" w:author="Lippmann, Daniel, NMU-CT" w:date="2018-07-06T08:57:00Z">
        <w:r w:rsidR="00595E85">
          <w:rPr>
            <w:noProof w:val="0"/>
          </w:rPr>
          <w:t>r</w:t>
        </w:r>
      </w:ins>
      <w:r w:rsidRPr="007C45C9">
        <w:rPr>
          <w:noProof w:val="0"/>
        </w:rPr>
        <w:t xml:space="preserve"> Systeme und die Verfügbarkeit und Wartung der SAP Cloud Platform festgehalten.</w:t>
      </w:r>
    </w:p>
    <w:p w14:paraId="5AE4DE2D" w14:textId="0C561B14" w:rsidR="0056742A" w:rsidRPr="007C45C9" w:rsidRDefault="00422658" w:rsidP="0056742A">
      <w:pPr>
        <w:pStyle w:val="Flietext"/>
        <w:rPr>
          <w:noProof w:val="0"/>
        </w:rPr>
      </w:pPr>
      <w:r>
        <w:rPr>
          <w:noProof w:val="0"/>
        </w:rPr>
        <w:t>Das</w:t>
      </w:r>
      <w:r w:rsidR="0056742A" w:rsidRPr="007C45C9">
        <w:rPr>
          <w:noProof w:val="0"/>
        </w:rPr>
        <w:t xml:space="preserve"> dritte </w:t>
      </w:r>
      <w:r>
        <w:rPr>
          <w:noProof w:val="0"/>
        </w:rPr>
        <w:t>Kapitel</w:t>
      </w:r>
      <w:r w:rsidR="0056742A" w:rsidRPr="007C45C9">
        <w:rPr>
          <w:noProof w:val="0"/>
        </w:rPr>
        <w:t xml:space="preserve"> beschäftigt sich mit den Vorüberlegungen zur Implementierung der Anwendung. Der erste Abschnitt stellt die bestehende Eigenentwicklung im SAP-</w:t>
      </w:r>
      <w:del w:id="46" w:author="Lippmann, Daniel, NMU-CT" w:date="2018-07-06T08:58:00Z">
        <w:r w:rsidR="0056742A" w:rsidRPr="007C45C9" w:rsidDel="00595E85">
          <w:rPr>
            <w:noProof w:val="0"/>
          </w:rPr>
          <w:delText>ECC</w:delText>
        </w:r>
      </w:del>
      <w:ins w:id="47" w:author="Lippmann, Daniel, NMU-CT" w:date="2018-07-06T08:58:00Z">
        <w:r w:rsidR="00595E85">
          <w:rPr>
            <w:noProof w:val="0"/>
          </w:rPr>
          <w:t>ERP-</w:t>
        </w:r>
        <w:r w:rsidR="00595E85" w:rsidRPr="00595E85">
          <w:rPr>
            <w:i/>
            <w:noProof w:val="0"/>
            <w:rPrChange w:id="48" w:author="Lippmann, Daniel, NMU-CT" w:date="2018-07-06T08:58:00Z">
              <w:rPr>
                <w:noProof w:val="0"/>
              </w:rPr>
            </w:rPrChange>
          </w:rPr>
          <w:t>(ECC ist die Software-Komponente, nicht das System)</w:t>
        </w:r>
      </w:ins>
      <w:r w:rsidR="0056742A" w:rsidRPr="007C45C9">
        <w:rPr>
          <w:noProof w:val="0"/>
        </w:rPr>
        <w:t xml:space="preserve">-System vor, der zweite leitet daraus die Anforderungen für die zu entwickelnde Anwendung ab. Anschließend werden Fiori-Anwendungen im Allgemeinen vorgestellt und geprüft, ob eine bestehende Anwendung bereits die Anforderungen erfüllt. Trifft dies nicht zu, wird anschließend die Architektur einer selbst zu entwickelnden Anwendung festgelegt und die Themen Sicherheit und Datenschutz </w:t>
      </w:r>
      <w:del w:id="49" w:author="Lippmann, Daniel, NMU-CT" w:date="2018-07-06T08:59:00Z">
        <w:r w:rsidR="0056742A" w:rsidRPr="007C45C9" w:rsidDel="00595E85">
          <w:rPr>
            <w:noProof w:val="0"/>
          </w:rPr>
          <w:delText>angesprochen</w:delText>
        </w:r>
      </w:del>
      <w:ins w:id="50" w:author="Lippmann, Daniel, NMU-CT" w:date="2018-07-06T08:59:00Z">
        <w:r w:rsidR="00595E85">
          <w:rPr>
            <w:noProof w:val="0"/>
          </w:rPr>
          <w:t>evaluiert</w:t>
        </w:r>
      </w:ins>
      <w:r w:rsidR="0056742A" w:rsidRPr="007C45C9">
        <w:rPr>
          <w:noProof w:val="0"/>
        </w:rPr>
        <w:t>. Der für die Erstellung der Anwendung besonders wichtigen Entwicklungsumgebung w</w:t>
      </w:r>
      <w:r w:rsidR="00325C0F" w:rsidRPr="007C45C9">
        <w:rPr>
          <w:noProof w:val="0"/>
        </w:rPr>
        <w:t>ird</w:t>
      </w:r>
      <w:r w:rsidR="0056742A" w:rsidRPr="007C45C9">
        <w:rPr>
          <w:noProof w:val="0"/>
        </w:rPr>
        <w:t xml:space="preserve"> der vorletzte Abschnitt im dritten Kapitel gewidmet, bevor es durch Auflistung der Evaluationskriterien für die SAP Cloud Platform abschließt.</w:t>
      </w:r>
    </w:p>
    <w:p w14:paraId="192C48FB" w14:textId="2132E184" w:rsidR="0056742A" w:rsidRDefault="0056742A" w:rsidP="0056742A">
      <w:pPr>
        <w:pStyle w:val="Flietext"/>
        <w:rPr>
          <w:noProof w:val="0"/>
        </w:rPr>
      </w:pPr>
      <w:r w:rsidRPr="007C45C9">
        <w:rPr>
          <w:noProof w:val="0"/>
        </w:rPr>
        <w:t>Das vierte Kapitel beschreibt die einzelnen Schritte zur Umsetzung der Webanwendung: das Erstellen und Anpassen einer Oberfläche</w:t>
      </w:r>
      <w:r w:rsidR="00982B03" w:rsidRPr="007C45C9">
        <w:rPr>
          <w:noProof w:val="0"/>
        </w:rPr>
        <w:t>, ihre Anbindung an die Datenquelle</w:t>
      </w:r>
      <w:r w:rsidRPr="007C45C9">
        <w:rPr>
          <w:noProof w:val="0"/>
        </w:rPr>
        <w:t xml:space="preserve">, die </w:t>
      </w:r>
      <w:r w:rsidR="00982B03" w:rsidRPr="007C45C9">
        <w:rPr>
          <w:noProof w:val="0"/>
        </w:rPr>
        <w:t>Auslieferung</w:t>
      </w:r>
      <w:r w:rsidRPr="007C45C9">
        <w:rPr>
          <w:noProof w:val="0"/>
        </w:rPr>
        <w:t xml:space="preserve"> der Anwendung in der Cloud und auf einem lokalen Applikationsserver, sowie die Einbindung der veröffentlichten Anwendung auf einem Fiori-Launchpad, das in der SAP Cloud Platform bzw. auf einem lokalen Anwendungsserver betrieben wird. Nach erfolgreicher Umsetzung und Veröffentlichung der Anwendung </w:t>
      </w:r>
      <w:r w:rsidR="001728CC">
        <w:rPr>
          <w:noProof w:val="0"/>
        </w:rPr>
        <w:t>wird</w:t>
      </w:r>
      <w:r w:rsidRPr="007C45C9">
        <w:rPr>
          <w:noProof w:val="0"/>
        </w:rPr>
        <w:t xml:space="preserve"> </w:t>
      </w:r>
      <w:r w:rsidR="009E568B">
        <w:rPr>
          <w:noProof w:val="0"/>
        </w:rPr>
        <w:t>untersucht</w:t>
      </w:r>
      <w:r w:rsidRPr="007C45C9">
        <w:rPr>
          <w:noProof w:val="0"/>
        </w:rPr>
        <w:t xml:space="preserve">, </w:t>
      </w:r>
      <w:r w:rsidR="009E568B">
        <w:rPr>
          <w:noProof w:val="0"/>
        </w:rPr>
        <w:t>wie</w:t>
      </w:r>
      <w:r w:rsidRPr="007C45C9">
        <w:rPr>
          <w:noProof w:val="0"/>
        </w:rPr>
        <w:t xml:space="preserve"> die Anwendung, die zur Umsetzung einer vom Standard abweichenden Datengrundlage konzipiert wurde, auch zur Anzeige einer im Standard vorliegenden Datengrundlage verwendet werden kann und </w:t>
      </w:r>
      <w:r w:rsidR="00693050">
        <w:rPr>
          <w:noProof w:val="0"/>
        </w:rPr>
        <w:t xml:space="preserve">ob </w:t>
      </w:r>
      <w:r w:rsidRPr="007C45C9">
        <w:rPr>
          <w:noProof w:val="0"/>
        </w:rPr>
        <w:t>dafür Änderungen an der Oberfläche nötig sind.</w:t>
      </w:r>
    </w:p>
    <w:p w14:paraId="4B637363" w14:textId="2607B0E6" w:rsidR="009218FC" w:rsidRPr="007C45C9" w:rsidRDefault="009218FC" w:rsidP="0056742A">
      <w:pPr>
        <w:pStyle w:val="Flietext"/>
        <w:rPr>
          <w:noProof w:val="0"/>
        </w:rPr>
      </w:pPr>
      <w:r>
        <w:rPr>
          <w:noProof w:val="0"/>
        </w:rPr>
        <w:t xml:space="preserve">Das fünfte Kapitel fasst die Ergebnisse der Umsetzung zusammen und </w:t>
      </w:r>
      <w:del w:id="51" w:author="Lippmann, Daniel, NMU-CT" w:date="2018-07-06T09:00:00Z">
        <w:r w:rsidDel="00595E85">
          <w:rPr>
            <w:noProof w:val="0"/>
          </w:rPr>
          <w:delText>erwähnt</w:delText>
        </w:r>
      </w:del>
      <w:ins w:id="52" w:author="Lippmann, Daniel, NMU-CT" w:date="2018-07-06T09:00:00Z">
        <w:r w:rsidR="00595E85">
          <w:rPr>
            <w:noProof w:val="0"/>
          </w:rPr>
          <w:t>führt auf</w:t>
        </w:r>
      </w:ins>
      <w:r>
        <w:rPr>
          <w:noProof w:val="0"/>
        </w:rPr>
        <w:t>, welche Probleme im Laufe der Umsetzung aufgetreten sind. Anschließend gibt es einen Ausblick auf Themen, mit denen sich ASP auf Grundlage dieser Arbeit beschäftigen kann.</w:t>
      </w:r>
    </w:p>
    <w:p w14:paraId="73FE25DD" w14:textId="78E55279" w:rsidR="00CB314D" w:rsidRPr="007C45C9" w:rsidRDefault="00A72854" w:rsidP="00C33BB9">
      <w:pPr>
        <w:pStyle w:val="Flietext"/>
      </w:pPr>
      <w:r>
        <w:t xml:space="preserve">Im Titel dieser Arbeit ist von Funktionen die Rede. </w:t>
      </w:r>
      <w:r w:rsidR="00B67E3C" w:rsidRPr="00C33BB9">
        <w:t xml:space="preserve">In der Programmierung </w:t>
      </w:r>
      <w:r w:rsidR="00F22F88" w:rsidRPr="00C33BB9">
        <w:t xml:space="preserve">finden sich </w:t>
      </w:r>
      <w:r>
        <w:t xml:space="preserve">diese als </w:t>
      </w:r>
      <w:r w:rsidR="00B67E3C" w:rsidRPr="00C33BB9">
        <w:t>Quelltextanweisungen</w:t>
      </w:r>
      <w:r w:rsidR="00F22F88" w:rsidRPr="00C33BB9">
        <w:t xml:space="preserve">, </w:t>
      </w:r>
      <w:r w:rsidR="00C33BB9">
        <w:t xml:space="preserve">welche als ausgelagerte Einheiten existieren </w:t>
      </w:r>
      <w:r w:rsidR="00F22F88" w:rsidRPr="00C33BB9">
        <w:t>und daher wiederverwendbar sind</w:t>
      </w:r>
      <w:sdt>
        <w:sdtPr>
          <w:id w:val="-1259679087"/>
          <w:citation/>
        </w:sdtPr>
        <w:sdtContent>
          <w:r w:rsidR="00733A16" w:rsidRPr="00C33BB9">
            <w:fldChar w:fldCharType="begin"/>
          </w:r>
          <w:r w:rsidR="00733A16" w:rsidRPr="00C33BB9">
            <w:instrText xml:space="preserve"> CITATION Wik1810 \l 1031 </w:instrText>
          </w:r>
          <w:r w:rsidR="00733A16" w:rsidRPr="00C33BB9">
            <w:fldChar w:fldCharType="separate"/>
          </w:r>
          <w:r w:rsidR="000C5CB8">
            <w:t xml:space="preserve"> [1]</w:t>
          </w:r>
          <w:r w:rsidR="00733A16" w:rsidRPr="00C33BB9">
            <w:fldChar w:fldCharType="end"/>
          </w:r>
        </w:sdtContent>
      </w:sdt>
      <w:r w:rsidR="00F22F88" w:rsidRPr="00C33BB9">
        <w:t>.</w:t>
      </w:r>
      <w:r w:rsidR="000C20E2">
        <w:t xml:space="preserve"> </w:t>
      </w:r>
      <w:r>
        <w:t xml:space="preserve">Jedes Programm ist zugleich eine Funktion, da es von anderen </w:t>
      </w:r>
      <w:r>
        <w:lastRenderedPageBreak/>
        <w:t xml:space="preserve">Programmen aufgerufen und wiederverwendet werden kann. </w:t>
      </w:r>
      <w:r w:rsidR="000C20E2">
        <w:t>Unter</w:t>
      </w:r>
      <w:r w:rsidR="00CB314D" w:rsidRPr="00C33BB9">
        <w:t xml:space="preserve"> Funktionen </w:t>
      </w:r>
      <w:r w:rsidR="000C20E2">
        <w:t xml:space="preserve">werden jedoch auch unter anderem auch Fähigkeiten von Programmen verstanden. </w:t>
      </w:r>
      <w:r>
        <w:t xml:space="preserve">Um </w:t>
      </w:r>
      <w:r w:rsidR="00950A12">
        <w:t>Programme von Fähigkeiten abzugrenzen, werden</w:t>
      </w:r>
      <w:r w:rsidR="00CB314D" w:rsidRPr="00C33BB9">
        <w:t xml:space="preserve"> Erstere innerhalb dieser Arbeit vorwiegend als </w:t>
      </w:r>
      <w:r w:rsidR="00CB314D" w:rsidRPr="00C33BB9">
        <w:rPr>
          <w:i/>
        </w:rPr>
        <w:t>Anwen</w:t>
      </w:r>
      <w:r w:rsidR="00FE4727" w:rsidRPr="00C33BB9">
        <w:rPr>
          <w:i/>
        </w:rPr>
        <w:t>d</w:t>
      </w:r>
      <w:r w:rsidR="00CB314D" w:rsidRPr="00C33BB9">
        <w:rPr>
          <w:i/>
        </w:rPr>
        <w:t>ung</w:t>
      </w:r>
      <w:r w:rsidR="00FE4727" w:rsidRPr="00C33BB9">
        <w:t xml:space="preserve"> oder </w:t>
      </w:r>
      <w:r w:rsidR="00CB314D" w:rsidRPr="00C33BB9">
        <w:rPr>
          <w:i/>
        </w:rPr>
        <w:t>Applikation</w:t>
      </w:r>
      <w:r w:rsidR="00CB314D" w:rsidRPr="00C33BB9">
        <w:t xml:space="preserve"> (kurz </w:t>
      </w:r>
      <w:r w:rsidR="00CB314D" w:rsidRPr="00C33BB9">
        <w:rPr>
          <w:i/>
        </w:rPr>
        <w:t>App</w:t>
      </w:r>
      <w:r w:rsidR="00CB314D" w:rsidRPr="00C33BB9">
        <w:t>) bezeichnet.</w:t>
      </w:r>
    </w:p>
    <w:p w14:paraId="565A2818" w14:textId="53969BC2" w:rsidR="0051358A" w:rsidRPr="007C45C9" w:rsidRDefault="00642262" w:rsidP="00BA22F1">
      <w:pPr>
        <w:pStyle w:val="Flietext"/>
        <w:rPr>
          <w:noProof w:val="0"/>
        </w:rPr>
      </w:pPr>
      <w:r w:rsidRPr="007C45C9">
        <w:rPr>
          <w:noProof w:val="0"/>
        </w:rPr>
        <w:t>Die in dieser Arbeit verwendet</w:t>
      </w:r>
      <w:r w:rsidR="003F4FB9" w:rsidRPr="007C45C9">
        <w:rPr>
          <w:noProof w:val="0"/>
        </w:rPr>
        <w:t>en</w:t>
      </w:r>
      <w:r w:rsidRPr="007C45C9">
        <w:rPr>
          <w:noProof w:val="0"/>
        </w:rPr>
        <w:t xml:space="preserve"> Systemnamen</w:t>
      </w:r>
      <w:r w:rsidR="00D701E3" w:rsidRPr="007C45C9">
        <w:rPr>
          <w:noProof w:val="0"/>
        </w:rPr>
        <w:t xml:space="preserve"> SGW (kurz für SAP Gateway) und SBE (kurz für SAP Backend)</w:t>
      </w:r>
      <w:r w:rsidRPr="007C45C9">
        <w:rPr>
          <w:noProof w:val="0"/>
        </w:rPr>
        <w:t xml:space="preserve"> wurden aus Datenschutzgründen verändert und existieren so nicht in der Realität.</w:t>
      </w:r>
      <w:r w:rsidR="00BA22F1">
        <w:rPr>
          <w:noProof w:val="0"/>
        </w:rPr>
        <w:t xml:space="preserve"> </w:t>
      </w:r>
      <w:r w:rsidR="0051358A">
        <w:rPr>
          <w:noProof w:val="0"/>
        </w:rPr>
        <w:t>Die Gestaltung dieser Arbeit orientiert sich an den Gestaltungsrichtl</w:t>
      </w:r>
      <w:r w:rsidR="003C3FBB">
        <w:rPr>
          <w:noProof w:val="0"/>
        </w:rPr>
        <w:t>i</w:t>
      </w:r>
      <w:r w:rsidR="0051358A">
        <w:rPr>
          <w:noProof w:val="0"/>
        </w:rPr>
        <w:t>nien der Berufsakademie Leipzig und der Universität Leipzig.</w:t>
      </w:r>
      <w:r w:rsidR="008D15E8">
        <w:rPr>
          <w:noProof w:val="0"/>
        </w:rPr>
        <w:t xml:space="preserve"> Daher fiel die Entscheidung auf eine Seitennummerierung mit römischen Zahlen zu Beginn und zu Ende der Arbeit, sowie auf eine Kapitelnummerierung mit römischen Zahlen an den gleichen Stellen.</w:t>
      </w:r>
    </w:p>
    <w:p w14:paraId="33619C80" w14:textId="77777777" w:rsidR="00856F56" w:rsidRPr="007C45C9" w:rsidRDefault="0072543D" w:rsidP="0092667D">
      <w:pPr>
        <w:pStyle w:val="berschrift2"/>
      </w:pPr>
      <w:bookmarkStart w:id="53" w:name="_Ref513440288"/>
      <w:bookmarkStart w:id="54" w:name="_Ref513440294"/>
      <w:bookmarkStart w:id="55" w:name="_Toc518555966"/>
      <w:bookmarkStart w:id="56" w:name="_Toc512245433"/>
      <w:r w:rsidRPr="007C45C9">
        <w:t>Motivation</w:t>
      </w:r>
      <w:r w:rsidR="00F525BA" w:rsidRPr="007C45C9">
        <w:t xml:space="preserve"> und Zielstellung</w:t>
      </w:r>
      <w:bookmarkEnd w:id="53"/>
      <w:bookmarkEnd w:id="54"/>
      <w:bookmarkEnd w:id="55"/>
    </w:p>
    <w:p w14:paraId="42BD9731" w14:textId="2F55E327" w:rsidR="00154D00" w:rsidRPr="007C45C9" w:rsidRDefault="005F2706" w:rsidP="00907F94">
      <w:pPr>
        <w:pStyle w:val="FlietextersterAbsatz"/>
        <w:rPr>
          <w:noProof w:val="0"/>
        </w:rPr>
      </w:pPr>
      <w:r w:rsidRPr="007C45C9">
        <w:rPr>
          <w:noProof w:val="0"/>
        </w:rPr>
        <w:t>ASP steht aktuell vor der Aufgabe, Ihren Kunden den Umstieg auf moderne SAP-Systeme, zu e</w:t>
      </w:r>
      <w:r w:rsidR="00D8239A">
        <w:rPr>
          <w:noProof w:val="0"/>
        </w:rPr>
        <w:t>rmöglichen und dabei die Kosten</w:t>
      </w:r>
      <w:r w:rsidRPr="007C45C9">
        <w:rPr>
          <w:noProof w:val="0"/>
        </w:rPr>
        <w:t xml:space="preserve"> s</w:t>
      </w:r>
      <w:r w:rsidR="002D18F0" w:rsidRPr="007C45C9">
        <w:rPr>
          <w:noProof w:val="0"/>
        </w:rPr>
        <w:t xml:space="preserve">o gering wie möglich zu halten. </w:t>
      </w:r>
      <w:r w:rsidR="001909C8" w:rsidRPr="007C45C9">
        <w:rPr>
          <w:noProof w:val="0"/>
        </w:rPr>
        <w:t>Im Rahmen dieser Arbeit gilt es zu evalui</w:t>
      </w:r>
      <w:r w:rsidR="003602AF" w:rsidRPr="007C45C9">
        <w:rPr>
          <w:noProof w:val="0"/>
        </w:rPr>
        <w:t xml:space="preserve">eren, ob die </w:t>
      </w:r>
      <w:r w:rsidR="003602AF" w:rsidRPr="007C45C9">
        <w:rPr>
          <w:i/>
          <w:noProof w:val="0"/>
        </w:rPr>
        <w:t>SAP Cloud Platform</w:t>
      </w:r>
      <w:r w:rsidR="001909C8" w:rsidRPr="007C45C9">
        <w:rPr>
          <w:noProof w:val="0"/>
        </w:rPr>
        <w:t xml:space="preserve"> in der Lage ist, </w:t>
      </w:r>
      <w:r w:rsidR="00DF0E85" w:rsidRPr="007C45C9">
        <w:rPr>
          <w:noProof w:val="0"/>
        </w:rPr>
        <w:t xml:space="preserve">energiewirtschaftliche </w:t>
      </w:r>
      <w:r w:rsidR="001909C8" w:rsidRPr="007C45C9">
        <w:rPr>
          <w:noProof w:val="0"/>
        </w:rPr>
        <w:t xml:space="preserve">Individualprogrammierungen aus dem </w:t>
      </w:r>
      <w:r w:rsidR="00AB429B" w:rsidRPr="007C45C9">
        <w:rPr>
          <w:noProof w:val="0"/>
        </w:rPr>
        <w:t xml:space="preserve">System zur Planung von Unternehmensressourcen </w:t>
      </w:r>
      <w:r w:rsidR="00AB429B" w:rsidRPr="007C45C9">
        <w:rPr>
          <w:i/>
          <w:noProof w:val="0"/>
        </w:rPr>
        <w:t>SAP ERP Central Component 6.0</w:t>
      </w:r>
      <w:r w:rsidR="00E16308" w:rsidRPr="007C45C9">
        <w:rPr>
          <w:i/>
          <w:noProof w:val="0"/>
        </w:rPr>
        <w:t xml:space="preserve"> </w:t>
      </w:r>
      <w:r w:rsidR="00E16308" w:rsidRPr="007C45C9">
        <w:rPr>
          <w:noProof w:val="0"/>
        </w:rPr>
        <w:t>(ECC)</w:t>
      </w:r>
      <w:r w:rsidR="00377214" w:rsidRPr="007C45C9">
        <w:rPr>
          <w:noProof w:val="0"/>
        </w:rPr>
        <w:t xml:space="preserve">, </w:t>
      </w:r>
      <w:r w:rsidR="005C4190" w:rsidRPr="007C45C9">
        <w:rPr>
          <w:noProof w:val="0"/>
        </w:rPr>
        <w:t xml:space="preserve">als </w:t>
      </w:r>
      <w:r w:rsidR="005C4190" w:rsidRPr="007C45C9">
        <w:rPr>
          <w:i/>
          <w:noProof w:val="0"/>
        </w:rPr>
        <w:t>SAP-Fior</w:t>
      </w:r>
      <w:r w:rsidR="00226A2A" w:rsidRPr="007C45C9">
        <w:rPr>
          <w:i/>
          <w:noProof w:val="0"/>
        </w:rPr>
        <w:t>i</w:t>
      </w:r>
      <w:r w:rsidR="003F4FB9" w:rsidRPr="007C45C9">
        <w:rPr>
          <w:rStyle w:val="Funotenzeichen"/>
          <w:i/>
          <w:noProof w:val="0"/>
        </w:rPr>
        <w:footnoteReference w:id="2"/>
      </w:r>
      <w:r w:rsidR="005C4190" w:rsidRPr="007C45C9">
        <w:rPr>
          <w:noProof w:val="0"/>
        </w:rPr>
        <w:t>-Anwendungen</w:t>
      </w:r>
      <w:sdt>
        <w:sdtPr>
          <w:rPr>
            <w:noProof w:val="0"/>
          </w:rPr>
          <w:id w:val="898172660"/>
          <w:citation/>
        </w:sdtPr>
        <w:sdtContent>
          <w:r w:rsidR="00654DB9" w:rsidRPr="007C45C9">
            <w:rPr>
              <w:noProof w:val="0"/>
            </w:rPr>
            <w:fldChar w:fldCharType="begin"/>
          </w:r>
          <w:r w:rsidR="00654DB9" w:rsidRPr="007C45C9">
            <w:rPr>
              <w:noProof w:val="0"/>
            </w:rPr>
            <w:instrText xml:space="preserve"> CITATION SAP17 \l 1031 </w:instrText>
          </w:r>
          <w:r w:rsidR="00654DB9" w:rsidRPr="007C45C9">
            <w:rPr>
              <w:noProof w:val="0"/>
            </w:rPr>
            <w:fldChar w:fldCharType="separate"/>
          </w:r>
          <w:r w:rsidR="000C5CB8">
            <w:t xml:space="preserve"> [2]</w:t>
          </w:r>
          <w:r w:rsidR="00654DB9" w:rsidRPr="007C45C9">
            <w:rPr>
              <w:noProof w:val="0"/>
            </w:rPr>
            <w:fldChar w:fldCharType="end"/>
          </w:r>
        </w:sdtContent>
      </w:sdt>
      <w:r w:rsidR="001909C8" w:rsidRPr="007C45C9">
        <w:rPr>
          <w:noProof w:val="0"/>
        </w:rPr>
        <w:t xml:space="preserve"> abzubilden. Hierfür sei ein Beispiel auszuwählen und umzusetze</w:t>
      </w:r>
      <w:r w:rsidR="003602AF" w:rsidRPr="007C45C9">
        <w:rPr>
          <w:noProof w:val="0"/>
        </w:rPr>
        <w:t>n und daran zu prüfen, ob dessen Oberfläche</w:t>
      </w:r>
      <w:r w:rsidR="001909C8" w:rsidRPr="007C45C9">
        <w:rPr>
          <w:noProof w:val="0"/>
        </w:rPr>
        <w:t xml:space="preserve"> nach einmaliger Implem</w:t>
      </w:r>
      <w:r w:rsidR="00E40124" w:rsidRPr="007C45C9">
        <w:rPr>
          <w:noProof w:val="0"/>
        </w:rPr>
        <w:t>entierung auch für</w:t>
      </w:r>
      <w:r w:rsidR="001909C8" w:rsidRPr="007C45C9">
        <w:rPr>
          <w:noProof w:val="0"/>
        </w:rPr>
        <w:t xml:space="preserve"> </w:t>
      </w:r>
      <w:r w:rsidR="00DF0E85" w:rsidRPr="007C45C9">
        <w:rPr>
          <w:noProof w:val="0"/>
        </w:rPr>
        <w:t>Energieversorger</w:t>
      </w:r>
      <w:r w:rsidR="00E40124" w:rsidRPr="007C45C9">
        <w:rPr>
          <w:noProof w:val="0"/>
        </w:rPr>
        <w:t xml:space="preserve"> mit Standardausprägung</w:t>
      </w:r>
      <w:r w:rsidR="00226A2A" w:rsidRPr="007C45C9">
        <w:rPr>
          <w:noProof w:val="0"/>
        </w:rPr>
        <w:t>, also ohne Eigenentwicklungen,</w:t>
      </w:r>
      <w:r w:rsidR="001909C8" w:rsidRPr="007C45C9">
        <w:rPr>
          <w:noProof w:val="0"/>
        </w:rPr>
        <w:t xml:space="preserve"> gleichermaßen nutzba</w:t>
      </w:r>
      <w:r w:rsidR="005F2B5F" w:rsidRPr="007C45C9">
        <w:rPr>
          <w:noProof w:val="0"/>
        </w:rPr>
        <w:t xml:space="preserve">r ist. In </w:t>
      </w:r>
      <w:r w:rsidR="00AA173A" w:rsidRPr="007C45C9">
        <w:rPr>
          <w:noProof w:val="0"/>
        </w:rPr>
        <w:t xml:space="preserve">so </w:t>
      </w:r>
      <w:r w:rsidR="005F2B5F" w:rsidRPr="007C45C9">
        <w:rPr>
          <w:noProof w:val="0"/>
        </w:rPr>
        <w:t>einem Fall</w:t>
      </w:r>
      <w:r w:rsidR="001909C8" w:rsidRPr="007C45C9">
        <w:rPr>
          <w:noProof w:val="0"/>
        </w:rPr>
        <w:t xml:space="preserve"> erwartet </w:t>
      </w:r>
      <w:r w:rsidR="00F56AA7" w:rsidRPr="007C45C9">
        <w:rPr>
          <w:noProof w:val="0"/>
        </w:rPr>
        <w:t xml:space="preserve">das Unternehmen </w:t>
      </w:r>
      <w:r w:rsidR="00F56AA7" w:rsidRPr="007C45C9">
        <w:rPr>
          <w:i/>
          <w:noProof w:val="0"/>
        </w:rPr>
        <w:t>Arvato Systems Perdata GmbH</w:t>
      </w:r>
      <w:r w:rsidR="00F56AA7" w:rsidRPr="007C45C9">
        <w:rPr>
          <w:noProof w:val="0"/>
        </w:rPr>
        <w:t xml:space="preserve"> (</w:t>
      </w:r>
      <w:r w:rsidR="001909C8" w:rsidRPr="007C45C9">
        <w:rPr>
          <w:noProof w:val="0"/>
        </w:rPr>
        <w:t>ASP</w:t>
      </w:r>
      <w:r w:rsidR="00F56AA7" w:rsidRPr="007C45C9">
        <w:rPr>
          <w:noProof w:val="0"/>
        </w:rPr>
        <w:t>)</w:t>
      </w:r>
      <w:r w:rsidR="001909C8" w:rsidRPr="007C45C9">
        <w:rPr>
          <w:noProof w:val="0"/>
        </w:rPr>
        <w:t xml:space="preserve"> zukünftig eine drastische Verringerung der Wartungskosten für die Eigenentwicklung. Untersucht wird auch, ob </w:t>
      </w:r>
      <w:r w:rsidR="003602AF" w:rsidRPr="007C45C9">
        <w:rPr>
          <w:noProof w:val="0"/>
        </w:rPr>
        <w:t xml:space="preserve">durch </w:t>
      </w:r>
      <w:r w:rsidR="001909C8" w:rsidRPr="007C45C9">
        <w:rPr>
          <w:noProof w:val="0"/>
        </w:rPr>
        <w:t>die</w:t>
      </w:r>
      <w:r w:rsidR="003602AF" w:rsidRPr="007C45C9">
        <w:rPr>
          <w:noProof w:val="0"/>
        </w:rPr>
        <w:t xml:space="preserve"> Verwendung von Diensten in der SAP Cloud Platform zur Entwicklung des Beispiels ein</w:t>
      </w:r>
      <w:r w:rsidR="001909C8" w:rsidRPr="007C45C9">
        <w:rPr>
          <w:noProof w:val="0"/>
        </w:rPr>
        <w:t xml:space="preserve"> Mehrwert</w:t>
      </w:r>
      <w:r w:rsidR="001B6351" w:rsidRPr="007C45C9">
        <w:rPr>
          <w:noProof w:val="0"/>
        </w:rPr>
        <w:t xml:space="preserve"> für ASP</w:t>
      </w:r>
      <w:r w:rsidR="003602AF" w:rsidRPr="007C45C9">
        <w:rPr>
          <w:noProof w:val="0"/>
        </w:rPr>
        <w:t xml:space="preserve"> entsteht.</w:t>
      </w:r>
    </w:p>
    <w:p w14:paraId="7E5E1195" w14:textId="774338EE" w:rsidR="00097FFC" w:rsidRPr="007C45C9" w:rsidRDefault="009F42E6" w:rsidP="00BE4972">
      <w:pPr>
        <w:pStyle w:val="Flietext"/>
        <w:rPr>
          <w:noProof w:val="0"/>
        </w:rPr>
      </w:pPr>
      <w:r w:rsidRPr="007C45C9">
        <w:rPr>
          <w:noProof w:val="0"/>
        </w:rPr>
        <w:t>D</w:t>
      </w:r>
      <w:r w:rsidR="00CC3C6A" w:rsidRPr="007C45C9">
        <w:rPr>
          <w:noProof w:val="0"/>
        </w:rPr>
        <w:t>as Unternehmen</w:t>
      </w:r>
      <w:r w:rsidR="00BE4972" w:rsidRPr="007C45C9">
        <w:rPr>
          <w:noProof w:val="0"/>
        </w:rPr>
        <w:t xml:space="preserve"> ist Teil der </w:t>
      </w:r>
      <w:r w:rsidR="00BE4972" w:rsidRPr="007C45C9">
        <w:rPr>
          <w:i/>
          <w:noProof w:val="0"/>
        </w:rPr>
        <w:t xml:space="preserve">Arvato </w:t>
      </w:r>
      <w:ins w:id="57" w:author="Lippmann, Daniel, NMU-CT" w:date="2018-07-06T09:01:00Z">
        <w:r w:rsidR="00595E85">
          <w:rPr>
            <w:i/>
            <w:noProof w:val="0"/>
          </w:rPr>
          <w:t xml:space="preserve">Systems </w:t>
        </w:r>
      </w:ins>
      <w:del w:id="58" w:author="Lippmann, Daniel, NMU-CT" w:date="2018-07-06T09:01:00Z">
        <w:r w:rsidR="00BE4972" w:rsidRPr="007C45C9" w:rsidDel="00595E85">
          <w:rPr>
            <w:i/>
            <w:noProof w:val="0"/>
          </w:rPr>
          <w:delText>AG</w:delText>
        </w:r>
        <w:r w:rsidR="00BE4972" w:rsidRPr="007C45C9" w:rsidDel="00595E85">
          <w:rPr>
            <w:noProof w:val="0"/>
          </w:rPr>
          <w:delText xml:space="preserve"> </w:delText>
        </w:r>
      </w:del>
      <w:ins w:id="59" w:author="Lippmann, Daniel, NMU-CT" w:date="2018-07-06T09:01:00Z">
        <w:r w:rsidR="00595E85">
          <w:rPr>
            <w:i/>
            <w:noProof w:val="0"/>
          </w:rPr>
          <w:t>Gmbh (?)</w:t>
        </w:r>
        <w:r w:rsidR="00595E85" w:rsidRPr="007C45C9">
          <w:rPr>
            <w:noProof w:val="0"/>
          </w:rPr>
          <w:t xml:space="preserve"> </w:t>
        </w:r>
      </w:ins>
      <w:r w:rsidR="00BE4972" w:rsidRPr="007C45C9">
        <w:rPr>
          <w:noProof w:val="0"/>
        </w:rPr>
        <w:t xml:space="preserve">und als solche auch Teil des </w:t>
      </w:r>
      <w:del w:id="60" w:author="Lippmann, Daniel, NMU-CT" w:date="2018-07-06T09:02:00Z">
        <w:r w:rsidR="00BE4972" w:rsidRPr="007C45C9" w:rsidDel="00595E85">
          <w:rPr>
            <w:i/>
            <w:noProof w:val="0"/>
          </w:rPr>
          <w:delText>Bertelsmann</w:delText>
        </w:r>
        <w:r w:rsidR="00BE4972" w:rsidRPr="007C45C9" w:rsidDel="00595E85">
          <w:rPr>
            <w:noProof w:val="0"/>
          </w:rPr>
          <w:delText xml:space="preserve"> </w:delText>
        </w:r>
      </w:del>
      <w:ins w:id="61" w:author="Lippmann, Daniel, NMU-CT" w:date="2018-07-06T09:02:00Z">
        <w:r w:rsidR="00595E85" w:rsidRPr="007C45C9">
          <w:rPr>
            <w:i/>
            <w:noProof w:val="0"/>
          </w:rPr>
          <w:t>Bertelsmann</w:t>
        </w:r>
        <w:r w:rsidR="00595E85">
          <w:rPr>
            <w:noProof w:val="0"/>
          </w:rPr>
          <w:t>-</w:t>
        </w:r>
      </w:ins>
      <w:r w:rsidR="00BE4972" w:rsidRPr="007C45C9">
        <w:rPr>
          <w:noProof w:val="0"/>
        </w:rPr>
        <w:t xml:space="preserve">Konzerns mit Hauptsitz in Gütersloh. Sie konzentriert </w:t>
      </w:r>
      <w:r w:rsidR="005C4190" w:rsidRPr="007C45C9">
        <w:rPr>
          <w:noProof w:val="0"/>
        </w:rPr>
        <w:t xml:space="preserve">sich auf Dienstleistungen im </w:t>
      </w:r>
      <w:r w:rsidR="0030177B" w:rsidRPr="007C45C9">
        <w:rPr>
          <w:noProof w:val="0"/>
        </w:rPr>
        <w:t>Informationstechnik</w:t>
      </w:r>
      <w:r w:rsidR="005C4190" w:rsidRPr="007C45C9">
        <w:rPr>
          <w:noProof w:val="0"/>
        </w:rPr>
        <w:t>-</w:t>
      </w:r>
      <w:r w:rsidR="00BE4972" w:rsidRPr="007C45C9">
        <w:rPr>
          <w:noProof w:val="0"/>
        </w:rPr>
        <w:t>Sektor</w:t>
      </w:r>
      <w:r w:rsidR="0017133D" w:rsidRPr="007C45C9">
        <w:rPr>
          <w:noProof w:val="0"/>
        </w:rPr>
        <w:t xml:space="preserve"> (IT-Sektor)</w:t>
      </w:r>
      <w:r w:rsidR="00BE4972" w:rsidRPr="007C45C9">
        <w:rPr>
          <w:noProof w:val="0"/>
        </w:rPr>
        <w:t xml:space="preserve">. </w:t>
      </w:r>
      <w:bookmarkEnd w:id="56"/>
      <w:r w:rsidR="00BE4972" w:rsidRPr="007C45C9">
        <w:rPr>
          <w:noProof w:val="0"/>
        </w:rPr>
        <w:t>D</w:t>
      </w:r>
      <w:r w:rsidR="000C5092" w:rsidRPr="007C45C9">
        <w:rPr>
          <w:noProof w:val="0"/>
        </w:rPr>
        <w:t xml:space="preserve">ie Geschäftseinheit </w:t>
      </w:r>
      <w:r w:rsidR="00F56AA7" w:rsidRPr="007C45C9">
        <w:rPr>
          <w:noProof w:val="0"/>
        </w:rPr>
        <w:t>ASP</w:t>
      </w:r>
      <w:r w:rsidR="000C5092" w:rsidRPr="007C45C9">
        <w:rPr>
          <w:noProof w:val="0"/>
        </w:rPr>
        <w:t xml:space="preserve">, unter </w:t>
      </w:r>
      <w:r w:rsidR="00BE4972" w:rsidRPr="007C45C9">
        <w:rPr>
          <w:noProof w:val="0"/>
        </w:rPr>
        <w:t>anderem am Standort Leipzig, hat sich</w:t>
      </w:r>
      <w:r w:rsidR="000C5092" w:rsidRPr="007C45C9">
        <w:rPr>
          <w:noProof w:val="0"/>
        </w:rPr>
        <w:t xml:space="preserve"> insbesondere auf Dienstleitungen für Unternehmen der Ver- und Entsorgungswirtschaft spezialisiert. Dabei entwickelt ASP mit rund 300 Mitarbeitern individuelle IT-Lösungen, </w:t>
      </w:r>
      <w:r w:rsidR="000A0558" w:rsidRPr="007C45C9">
        <w:rPr>
          <w:noProof w:val="0"/>
        </w:rPr>
        <w:t>die</w:t>
      </w:r>
      <w:r w:rsidR="000C5092" w:rsidRPr="007C45C9">
        <w:rPr>
          <w:noProof w:val="0"/>
        </w:rPr>
        <w:t xml:space="preserve"> exakt auf die Bedürfn</w:t>
      </w:r>
      <w:r w:rsidR="009A79B6" w:rsidRPr="007C45C9">
        <w:rPr>
          <w:noProof w:val="0"/>
        </w:rPr>
        <w:t>isse des Kunden abgestimmt sind. D</w:t>
      </w:r>
      <w:r w:rsidR="000C5092" w:rsidRPr="007C45C9">
        <w:rPr>
          <w:noProof w:val="0"/>
        </w:rPr>
        <w:t>ie Kernkompetenz</w:t>
      </w:r>
      <w:r w:rsidR="009A79B6" w:rsidRPr="007C45C9">
        <w:rPr>
          <w:noProof w:val="0"/>
        </w:rPr>
        <w:t xml:space="preserve"> liegt</w:t>
      </w:r>
      <w:r w:rsidR="00CC3C6A" w:rsidRPr="007C45C9">
        <w:rPr>
          <w:noProof w:val="0"/>
        </w:rPr>
        <w:t xml:space="preserve"> besonders in</w:t>
      </w:r>
      <w:r w:rsidR="000C5092" w:rsidRPr="007C45C9">
        <w:rPr>
          <w:noProof w:val="0"/>
        </w:rPr>
        <w:t xml:space="preserve"> der </w:t>
      </w:r>
      <w:r w:rsidR="004E665D" w:rsidRPr="007C45C9">
        <w:rPr>
          <w:noProof w:val="0"/>
        </w:rPr>
        <w:t>Beratung zu Planung und</w:t>
      </w:r>
      <w:r w:rsidR="000C5092" w:rsidRPr="007C45C9">
        <w:rPr>
          <w:noProof w:val="0"/>
        </w:rPr>
        <w:t xml:space="preserve"> Bereitstellung und im Betrieb </w:t>
      </w:r>
      <w:r w:rsidR="009A79B6" w:rsidRPr="007C45C9">
        <w:rPr>
          <w:noProof w:val="0"/>
        </w:rPr>
        <w:t>von SAP-basierten Systemen</w:t>
      </w:r>
      <w:r w:rsidR="00B6698F" w:rsidRPr="007C45C9">
        <w:rPr>
          <w:noProof w:val="0"/>
        </w:rPr>
        <w:t>.</w:t>
      </w:r>
      <w:r w:rsidR="004E665D" w:rsidRPr="007C45C9">
        <w:rPr>
          <w:noProof w:val="0"/>
        </w:rPr>
        <w:t xml:space="preserve"> </w:t>
      </w:r>
    </w:p>
    <w:p w14:paraId="79D578B6" w14:textId="778F4D64" w:rsidR="00CD50EA" w:rsidRPr="007C45C9" w:rsidRDefault="00AC2CA8" w:rsidP="005F7600">
      <w:pPr>
        <w:pStyle w:val="FlietextersterAbsatz"/>
        <w:rPr>
          <w:rStyle w:val="ZitatZchn"/>
          <w:i w:val="0"/>
          <w:noProof w:val="0"/>
        </w:rPr>
      </w:pPr>
      <w:r w:rsidRPr="007C45C9">
        <w:lastRenderedPageBreak/>
        <w:t xml:space="preserve">Ein Kunde, </w:t>
      </w:r>
      <w:r w:rsidR="002B7644" w:rsidRPr="007C45C9">
        <w:t>der</w:t>
      </w:r>
      <w:r w:rsidRPr="007C45C9">
        <w:t xml:space="preserve"> </w:t>
      </w:r>
      <w:del w:id="62" w:author="Lippmann, Daniel, NMU-CT" w:date="2018-07-06T09:02:00Z">
        <w:r w:rsidRPr="007C45C9" w:rsidDel="00B178A3">
          <w:delText xml:space="preserve">zu </w:delText>
        </w:r>
      </w:del>
      <w:ins w:id="63" w:author="Lippmann, Daniel, NMU-CT" w:date="2018-07-06T09:02:00Z">
        <w:r w:rsidR="00B178A3">
          <w:t>von</w:t>
        </w:r>
        <w:r w:rsidR="00B178A3" w:rsidRPr="007C45C9">
          <w:t xml:space="preserve"> </w:t>
        </w:r>
      </w:ins>
      <w:r w:rsidR="001C676B" w:rsidRPr="007C45C9">
        <w:t>ASP</w:t>
      </w:r>
      <w:r w:rsidRPr="007C45C9">
        <w:t xml:space="preserve"> </w:t>
      </w:r>
      <w:del w:id="64" w:author="Lippmann, Daniel, NMU-CT" w:date="2018-07-06T09:02:00Z">
        <w:r w:rsidRPr="007C45C9" w:rsidDel="00B178A3">
          <w:delText>kommt</w:delText>
        </w:r>
      </w:del>
      <w:ins w:id="65" w:author="Lippmann, Daniel, NMU-CT" w:date="2018-07-06T09:02:00Z">
        <w:r w:rsidR="00B178A3">
          <w:t>betreut wird</w:t>
        </w:r>
      </w:ins>
      <w:r w:rsidRPr="007C45C9">
        <w:t>, hat in der Regel bereits bestehende</w:t>
      </w:r>
      <w:r w:rsidR="004B26B2" w:rsidRPr="007C45C9">
        <w:t>, historisch gewachsene</w:t>
      </w:r>
      <w:r w:rsidRPr="007C45C9">
        <w:t xml:space="preserve"> Geschäftsprozesse, </w:t>
      </w:r>
      <w:r w:rsidR="001C676B" w:rsidRPr="007C45C9">
        <w:t xml:space="preserve">die das System zur </w:t>
      </w:r>
      <w:r w:rsidR="00FE026A" w:rsidRPr="007C45C9">
        <w:t>Ressourcenplanung eines Unternehmens</w:t>
      </w:r>
      <w:r w:rsidR="001C676B" w:rsidRPr="007C45C9">
        <w:t xml:space="preserve"> (ERP</w:t>
      </w:r>
      <w:r w:rsidR="000E1841" w:rsidRPr="007C45C9">
        <w:rPr>
          <w:rStyle w:val="Funotenzeichen"/>
          <w:noProof w:val="0"/>
        </w:rPr>
        <w:footnoteReference w:id="3"/>
      </w:r>
      <w:r w:rsidR="001C676B" w:rsidRPr="007C45C9">
        <w:t xml:space="preserve">) der </w:t>
      </w:r>
      <w:r w:rsidRPr="007C45C9">
        <w:rPr>
          <w:i/>
        </w:rPr>
        <w:t xml:space="preserve">SAP </w:t>
      </w:r>
      <w:r w:rsidR="001C676B" w:rsidRPr="007C45C9">
        <w:rPr>
          <w:i/>
        </w:rPr>
        <w:t>SE</w:t>
      </w:r>
      <w:r w:rsidR="00BE4972" w:rsidRPr="007C45C9">
        <w:rPr>
          <w:rStyle w:val="Funotenzeichen"/>
          <w:noProof w:val="0"/>
        </w:rPr>
        <w:footnoteReference w:id="4"/>
      </w:r>
      <w:r w:rsidR="001C676B" w:rsidRPr="007C45C9">
        <w:t xml:space="preserve"> (SAP) </w:t>
      </w:r>
      <w:r w:rsidRPr="007C45C9">
        <w:t xml:space="preserve">in der </w:t>
      </w:r>
      <w:del w:id="66" w:author="Lippmann, Daniel, NMU-CT" w:date="2018-07-06T09:03:00Z">
        <w:r w:rsidRPr="007C45C9" w:rsidDel="00B178A3">
          <w:delText xml:space="preserve">Standardversion </w:delText>
        </w:r>
      </w:del>
      <w:ins w:id="67" w:author="Lippmann, Daniel, NMU-CT" w:date="2018-07-06T09:03:00Z">
        <w:r w:rsidR="00B178A3" w:rsidRPr="007C45C9">
          <w:t>Standard</w:t>
        </w:r>
        <w:r w:rsidR="00B178A3">
          <w:t>ausprägung</w:t>
        </w:r>
        <w:r w:rsidR="00B178A3" w:rsidRPr="007C45C9">
          <w:t xml:space="preserve"> </w:t>
        </w:r>
      </w:ins>
      <w:r w:rsidRPr="007C45C9">
        <w:t>oftmals nur unzureichend abbilden</w:t>
      </w:r>
      <w:r w:rsidR="001C676B" w:rsidRPr="007C45C9">
        <w:t xml:space="preserve"> kann</w:t>
      </w:r>
      <w:r w:rsidRPr="007C45C9">
        <w:t xml:space="preserve">. </w:t>
      </w:r>
      <w:r w:rsidR="002B4867" w:rsidRPr="007C45C9">
        <w:t xml:space="preserve">Anpassungen der ausgelieferten Funktionalitäten an die spezifischen betriebswirtschaftlichen Anforderungen des Kunden </w:t>
      </w:r>
      <w:r w:rsidR="001C676B" w:rsidRPr="007C45C9">
        <w:t>(</w:t>
      </w:r>
      <w:r w:rsidRPr="007C45C9">
        <w:rPr>
          <w:i/>
        </w:rPr>
        <w:t>Customizing</w:t>
      </w:r>
      <w:r w:rsidR="00F813EE" w:rsidRPr="007C45C9">
        <w:rPr>
          <w:i/>
        </w:rPr>
        <w:t>)</w:t>
      </w:r>
      <w:r w:rsidR="001C676B" w:rsidRPr="007C45C9">
        <w:t xml:space="preserve"> ist im ERP </w:t>
      </w:r>
      <w:r w:rsidR="00F90A82" w:rsidRPr="007C45C9">
        <w:t xml:space="preserve">durch Parametrisierung </w:t>
      </w:r>
      <w:r w:rsidR="002B4867" w:rsidRPr="007C45C9">
        <w:t>vorgeseh</w:t>
      </w:r>
      <w:r w:rsidR="00493773" w:rsidRPr="007C45C9">
        <w:t>en</w:t>
      </w:r>
      <w:sdt>
        <w:sdtPr>
          <w:id w:val="1322857528"/>
          <w:citation/>
        </w:sdtPr>
        <w:sdtContent>
          <w:r w:rsidR="00493773" w:rsidRPr="007C45C9">
            <w:fldChar w:fldCharType="begin"/>
          </w:r>
          <w:r w:rsidR="001E641A" w:rsidRPr="007C45C9">
            <w:instrText xml:space="preserve">CITATION SAP10 \p 11 \n  \y  \t  \l 1031 </w:instrText>
          </w:r>
          <w:r w:rsidR="00493773" w:rsidRPr="007C45C9">
            <w:fldChar w:fldCharType="separate"/>
          </w:r>
          <w:r w:rsidR="000C5CB8">
            <w:t xml:space="preserve"> [3, S. 11]</w:t>
          </w:r>
          <w:r w:rsidR="00493773" w:rsidRPr="007C45C9">
            <w:fldChar w:fldCharType="end"/>
          </w:r>
        </w:sdtContent>
      </w:sdt>
      <w:r w:rsidR="002D46CA" w:rsidRPr="007C45C9">
        <w:t>.</w:t>
      </w:r>
      <w:r w:rsidR="00F90A82" w:rsidRPr="007C45C9">
        <w:t xml:space="preserve"> </w:t>
      </w:r>
      <w:r w:rsidR="00EA0663" w:rsidRPr="007C45C9">
        <w:rPr>
          <w:i/>
        </w:rPr>
        <w:t>„</w:t>
      </w:r>
      <w:r w:rsidR="00F90A82" w:rsidRPr="007C45C9">
        <w:rPr>
          <w:rStyle w:val="ZitatZchn"/>
          <w:i w:val="0"/>
          <w:noProof w:val="0"/>
        </w:rPr>
        <w:t xml:space="preserve">Der Anwender kann so den Funktionsumfang sowie den Programmablauf der Standardsoftware steuern und gemäß seinen </w:t>
      </w:r>
      <w:r w:rsidR="00396301" w:rsidRPr="007C45C9">
        <w:rPr>
          <w:rStyle w:val="ZitatZchn"/>
          <w:i w:val="0"/>
          <w:noProof w:val="0"/>
        </w:rPr>
        <w:t>Vorstellungen modifizieren</w:t>
      </w:r>
      <w:sdt>
        <w:sdtPr>
          <w:rPr>
            <w:rStyle w:val="ZitatZchn"/>
            <w:i w:val="0"/>
            <w:noProof w:val="0"/>
          </w:rPr>
          <w:id w:val="1393618252"/>
          <w:citation/>
        </w:sdtPr>
        <w:sdtContent>
          <w:r w:rsidR="00F9496D" w:rsidRPr="007C45C9">
            <w:rPr>
              <w:rStyle w:val="ZitatZchn"/>
              <w:i w:val="0"/>
              <w:noProof w:val="0"/>
            </w:rPr>
            <w:fldChar w:fldCharType="begin"/>
          </w:r>
          <w:r w:rsidR="00D21C1A" w:rsidRPr="007C45C9">
            <w:rPr>
              <w:rStyle w:val="ZitatZchn"/>
              <w:i w:val="0"/>
              <w:noProof w:val="0"/>
            </w:rPr>
            <w:instrText xml:space="preserve">CITATION ENZPAR \l 1031 </w:instrText>
          </w:r>
          <w:r w:rsidR="00F9496D" w:rsidRPr="007C45C9">
            <w:rPr>
              <w:rStyle w:val="ZitatZchn"/>
              <w:i w:val="0"/>
              <w:noProof w:val="0"/>
            </w:rPr>
            <w:fldChar w:fldCharType="separate"/>
          </w:r>
          <w:r w:rsidR="000C5CB8">
            <w:rPr>
              <w:rStyle w:val="ZitatZchn"/>
              <w:i w:val="0"/>
            </w:rPr>
            <w:t xml:space="preserve"> </w:t>
          </w:r>
          <w:r w:rsidR="000C5CB8">
            <w:t>[4]</w:t>
          </w:r>
          <w:r w:rsidR="00F9496D" w:rsidRPr="007C45C9">
            <w:rPr>
              <w:rStyle w:val="ZitatZchn"/>
              <w:i w:val="0"/>
              <w:noProof w:val="0"/>
            </w:rPr>
            <w:fldChar w:fldCharType="end"/>
          </w:r>
        </w:sdtContent>
      </w:sdt>
      <w:r w:rsidR="00F9496D" w:rsidRPr="007C45C9">
        <w:rPr>
          <w:rStyle w:val="ZitatZchn"/>
          <w:i w:val="0"/>
          <w:noProof w:val="0"/>
        </w:rPr>
        <w:t>.</w:t>
      </w:r>
      <w:r w:rsidR="00396301" w:rsidRPr="007C45C9">
        <w:rPr>
          <w:rStyle w:val="ZitatZchn"/>
          <w:noProof w:val="0"/>
        </w:rPr>
        <w:t>“</w:t>
      </w:r>
      <w:r w:rsidR="00684166" w:rsidRPr="007C45C9">
        <w:rPr>
          <w:rStyle w:val="ZitatZchn"/>
          <w:noProof w:val="0"/>
        </w:rPr>
        <w:t xml:space="preserve"> </w:t>
      </w:r>
      <w:r w:rsidR="00CD50EA" w:rsidRPr="007C45C9">
        <w:rPr>
          <w:rStyle w:val="ZitatZchn"/>
          <w:i w:val="0"/>
          <w:noProof w:val="0"/>
        </w:rPr>
        <w:t xml:space="preserve">Für die Erweiterung von Tabellen, </w:t>
      </w:r>
      <w:r w:rsidR="00D9197A" w:rsidRPr="007C45C9">
        <w:rPr>
          <w:rStyle w:val="ZitatZchn"/>
          <w:i w:val="0"/>
          <w:noProof w:val="0"/>
        </w:rPr>
        <w:t>die</w:t>
      </w:r>
      <w:r w:rsidR="00CD50EA" w:rsidRPr="007C45C9">
        <w:rPr>
          <w:rStyle w:val="ZitatZchn"/>
          <w:i w:val="0"/>
          <w:noProof w:val="0"/>
        </w:rPr>
        <w:t xml:space="preserve"> auch in der </w:t>
      </w:r>
      <w:r w:rsidR="00D9197A" w:rsidRPr="007C45C9">
        <w:rPr>
          <w:rStyle w:val="ZitatZchn"/>
          <w:i w:val="0"/>
          <w:noProof w:val="0"/>
        </w:rPr>
        <w:t>Geschäfts</w:t>
      </w:r>
      <w:r w:rsidR="00CD50EA" w:rsidRPr="007C45C9">
        <w:rPr>
          <w:rStyle w:val="ZitatZchn"/>
          <w:i w:val="0"/>
          <w:noProof w:val="0"/>
        </w:rPr>
        <w:t>logik beachte</w:t>
      </w:r>
      <w:r w:rsidR="007A1845" w:rsidRPr="007C45C9">
        <w:rPr>
          <w:rStyle w:val="ZitatZchn"/>
          <w:i w:val="0"/>
          <w:noProof w:val="0"/>
        </w:rPr>
        <w:t>t werden, stehen</w:t>
      </w:r>
      <w:r w:rsidR="00684166" w:rsidRPr="007C45C9">
        <w:rPr>
          <w:rStyle w:val="ZitatZchn"/>
          <w:i w:val="0"/>
          <w:noProof w:val="0"/>
        </w:rPr>
        <w:t xml:space="preserve"> </w:t>
      </w:r>
      <w:r w:rsidR="00C06BB9" w:rsidRPr="007C45C9">
        <w:rPr>
          <w:rStyle w:val="ZitatZchn"/>
          <w:i w:val="0"/>
          <w:noProof w:val="0"/>
        </w:rPr>
        <w:t>z.B.</w:t>
      </w:r>
      <w:r w:rsidR="004622F9" w:rsidRPr="007C45C9">
        <w:rPr>
          <w:rStyle w:val="ZitatZchn"/>
          <w:i w:val="0"/>
          <w:noProof w:val="0"/>
        </w:rPr>
        <w:t xml:space="preserve"> </w:t>
      </w:r>
      <w:del w:id="68" w:author="Lippmann, Daniel, NMU-CT" w:date="2018-07-06T09:03:00Z">
        <w:r w:rsidR="00684166" w:rsidRPr="007C45C9" w:rsidDel="00B178A3">
          <w:rPr>
            <w:rStyle w:val="ZitatZchn"/>
            <w:noProof w:val="0"/>
          </w:rPr>
          <w:delText>Customizing</w:delText>
        </w:r>
        <w:r w:rsidR="00540179" w:rsidRPr="007C45C9" w:rsidDel="00B178A3">
          <w:rPr>
            <w:rStyle w:val="ZitatZchn"/>
            <w:noProof w:val="0"/>
          </w:rPr>
          <w:delText xml:space="preserve"> </w:delText>
        </w:r>
      </w:del>
      <w:ins w:id="69" w:author="Lippmann, Daniel, NMU-CT" w:date="2018-07-06T09:03:00Z">
        <w:r w:rsidR="00B178A3">
          <w:rPr>
            <w:rStyle w:val="ZitatZchn"/>
            <w:noProof w:val="0"/>
          </w:rPr>
          <w:t>Customer</w:t>
        </w:r>
        <w:r w:rsidR="00B178A3" w:rsidRPr="007C45C9">
          <w:rPr>
            <w:rStyle w:val="ZitatZchn"/>
            <w:noProof w:val="0"/>
          </w:rPr>
          <w:t xml:space="preserve"> </w:t>
        </w:r>
      </w:ins>
      <w:r w:rsidR="00A20933" w:rsidRPr="007C45C9">
        <w:rPr>
          <w:rStyle w:val="ZitatZchn"/>
          <w:noProof w:val="0"/>
        </w:rPr>
        <w:t xml:space="preserve">Includes </w:t>
      </w:r>
      <w:r w:rsidR="009E5D3A" w:rsidRPr="007C45C9">
        <w:rPr>
          <w:rStyle w:val="ZitatZchn"/>
          <w:i w:val="0"/>
          <w:noProof w:val="0"/>
        </w:rPr>
        <w:t>(CI)</w:t>
      </w:r>
      <w:r w:rsidR="00CD50EA" w:rsidRPr="007C45C9">
        <w:rPr>
          <w:rStyle w:val="ZitatZchn"/>
          <w:i w:val="0"/>
          <w:noProof w:val="0"/>
        </w:rPr>
        <w:t xml:space="preserve"> zur Verfügung</w:t>
      </w:r>
      <w:r w:rsidR="00684166" w:rsidRPr="007C45C9">
        <w:rPr>
          <w:rStyle w:val="ZitatZchn"/>
          <w:i w:val="0"/>
          <w:noProof w:val="0"/>
        </w:rPr>
        <w:t>.</w:t>
      </w:r>
    </w:p>
    <w:p w14:paraId="0D84DA6D" w14:textId="0F8BBFD1" w:rsidR="00096683" w:rsidRPr="007C45C9" w:rsidRDefault="007506D6" w:rsidP="00907F94">
      <w:pPr>
        <w:pStyle w:val="Flietext"/>
        <w:rPr>
          <w:noProof w:val="0"/>
        </w:rPr>
      </w:pPr>
      <w:r w:rsidRPr="007C45C9">
        <w:rPr>
          <w:noProof w:val="0"/>
        </w:rPr>
        <w:t xml:space="preserve">Die Möglichkeit der </w:t>
      </w:r>
      <w:r w:rsidR="00B46BF1" w:rsidRPr="007C45C9">
        <w:rPr>
          <w:noProof w:val="0"/>
        </w:rPr>
        <w:t xml:space="preserve">Erweiterungsprogrammierung </w:t>
      </w:r>
      <w:r w:rsidRPr="007C45C9">
        <w:rPr>
          <w:noProof w:val="0"/>
        </w:rPr>
        <w:t>wird</w:t>
      </w:r>
      <w:r w:rsidR="001B742B" w:rsidRPr="007C45C9">
        <w:rPr>
          <w:noProof w:val="0"/>
        </w:rPr>
        <w:t xml:space="preserve"> nur</w:t>
      </w:r>
      <w:r w:rsidRPr="007C45C9">
        <w:rPr>
          <w:noProof w:val="0"/>
        </w:rPr>
        <w:t xml:space="preserve"> dann ergriffen,</w:t>
      </w:r>
      <w:r w:rsidR="00B46BF1" w:rsidRPr="007C45C9">
        <w:rPr>
          <w:noProof w:val="0"/>
        </w:rPr>
        <w:t xml:space="preserve"> wenn der durc</w:t>
      </w:r>
      <w:r w:rsidR="00DB15FB" w:rsidRPr="007C45C9">
        <w:rPr>
          <w:noProof w:val="0"/>
        </w:rPr>
        <w:t xml:space="preserve">h </w:t>
      </w:r>
      <w:r w:rsidRPr="007C45C9">
        <w:rPr>
          <w:noProof w:val="0"/>
        </w:rPr>
        <w:t>das Customizing</w:t>
      </w:r>
      <w:r w:rsidR="00B46BF1" w:rsidRPr="007C45C9">
        <w:rPr>
          <w:noProof w:val="0"/>
        </w:rPr>
        <w:t xml:space="preserve"> vorgegebene Rahmen nicht ausreicht</w:t>
      </w:r>
      <w:sdt>
        <w:sdtPr>
          <w:rPr>
            <w:noProof w:val="0"/>
          </w:rPr>
          <w:id w:val="289865051"/>
          <w:citation/>
        </w:sdtPr>
        <w:sdtContent>
          <w:r w:rsidR="00D904B9" w:rsidRPr="007C45C9">
            <w:rPr>
              <w:noProof w:val="0"/>
            </w:rPr>
            <w:fldChar w:fldCharType="begin"/>
          </w:r>
          <w:r w:rsidR="00D21C1A" w:rsidRPr="007C45C9">
            <w:rPr>
              <w:noProof w:val="0"/>
            </w:rPr>
            <w:instrText xml:space="preserve">CITATION ENZPROG \l 1031 </w:instrText>
          </w:r>
          <w:r w:rsidR="00D904B9" w:rsidRPr="007C45C9">
            <w:rPr>
              <w:noProof w:val="0"/>
            </w:rPr>
            <w:fldChar w:fldCharType="separate"/>
          </w:r>
          <w:r w:rsidR="000C5CB8">
            <w:t xml:space="preserve"> [5]</w:t>
          </w:r>
          <w:r w:rsidR="00D904B9" w:rsidRPr="007C45C9">
            <w:rPr>
              <w:noProof w:val="0"/>
            </w:rPr>
            <w:fldChar w:fldCharType="end"/>
          </w:r>
        </w:sdtContent>
      </w:sdt>
      <w:r w:rsidR="001B742B" w:rsidRPr="007C45C9">
        <w:rPr>
          <w:noProof w:val="0"/>
        </w:rPr>
        <w:t xml:space="preserve">, da sie mit einer Einschränkung der </w:t>
      </w:r>
      <w:r w:rsidR="00F06885" w:rsidRPr="007C45C9">
        <w:rPr>
          <w:noProof w:val="0"/>
        </w:rPr>
        <w:t>Garantie für die Kompatibilität von</w:t>
      </w:r>
      <w:r w:rsidR="00D03A9B" w:rsidRPr="007C45C9">
        <w:rPr>
          <w:noProof w:val="0"/>
        </w:rPr>
        <w:t xml:space="preserve"> Aktualisierungen durch den Hersteller einhergeht</w:t>
      </w:r>
      <w:sdt>
        <w:sdtPr>
          <w:rPr>
            <w:noProof w:val="0"/>
          </w:rPr>
          <w:id w:val="1555738377"/>
          <w:citation/>
        </w:sdtPr>
        <w:sdtContent>
          <w:r w:rsidR="00FA37DE" w:rsidRPr="007C45C9">
            <w:rPr>
              <w:noProof w:val="0"/>
            </w:rPr>
            <w:fldChar w:fldCharType="begin"/>
          </w:r>
          <w:r w:rsidR="00C55407" w:rsidRPr="007C45C9">
            <w:rPr>
              <w:noProof w:val="0"/>
            </w:rPr>
            <w:instrText xml:space="preserve">CITATION Sch06 \p 338 \l 1031 </w:instrText>
          </w:r>
          <w:r w:rsidR="00FA37DE" w:rsidRPr="007C45C9">
            <w:rPr>
              <w:noProof w:val="0"/>
            </w:rPr>
            <w:fldChar w:fldCharType="separate"/>
          </w:r>
          <w:r w:rsidR="000C5CB8">
            <w:t xml:space="preserve"> [6, S. 338]</w:t>
          </w:r>
          <w:r w:rsidR="00FA37DE" w:rsidRPr="007C45C9">
            <w:rPr>
              <w:noProof w:val="0"/>
            </w:rPr>
            <w:fldChar w:fldCharType="end"/>
          </w:r>
        </w:sdtContent>
      </w:sdt>
      <w:r w:rsidR="00F06885" w:rsidRPr="007C45C9">
        <w:rPr>
          <w:noProof w:val="0"/>
        </w:rPr>
        <w:t>.</w:t>
      </w:r>
      <w:r w:rsidR="00FE026A" w:rsidRPr="007C45C9">
        <w:rPr>
          <w:noProof w:val="0"/>
        </w:rPr>
        <w:t xml:space="preserve"> </w:t>
      </w:r>
      <w:r w:rsidR="00F06885" w:rsidRPr="007C45C9">
        <w:rPr>
          <w:noProof w:val="0"/>
        </w:rPr>
        <w:t xml:space="preserve">Garantien </w:t>
      </w:r>
      <w:r w:rsidR="00D16707" w:rsidRPr="007C45C9">
        <w:rPr>
          <w:noProof w:val="0"/>
        </w:rPr>
        <w:t>betreffen</w:t>
      </w:r>
      <w:r w:rsidR="00FE026A" w:rsidRPr="007C45C9">
        <w:rPr>
          <w:noProof w:val="0"/>
        </w:rPr>
        <w:t xml:space="preserve"> die Standardsoftware </w:t>
      </w:r>
      <w:r w:rsidR="00F06885" w:rsidRPr="007C45C9">
        <w:rPr>
          <w:noProof w:val="0"/>
        </w:rPr>
        <w:t>und</w:t>
      </w:r>
      <w:r w:rsidR="00DB3873" w:rsidRPr="007C45C9">
        <w:rPr>
          <w:noProof w:val="0"/>
        </w:rPr>
        <w:t xml:space="preserve"> </w:t>
      </w:r>
      <w:r w:rsidR="00FE026A" w:rsidRPr="007C45C9">
        <w:rPr>
          <w:noProof w:val="0"/>
        </w:rPr>
        <w:t xml:space="preserve">berücksichtigen </w:t>
      </w:r>
      <w:r w:rsidR="00DB15FB" w:rsidRPr="007C45C9">
        <w:rPr>
          <w:noProof w:val="0"/>
        </w:rPr>
        <w:t>nur jene</w:t>
      </w:r>
      <w:r w:rsidR="00162CC9" w:rsidRPr="007C45C9">
        <w:rPr>
          <w:noProof w:val="0"/>
        </w:rPr>
        <w:t xml:space="preserve"> </w:t>
      </w:r>
      <w:r w:rsidR="00FE026A" w:rsidRPr="007C45C9">
        <w:rPr>
          <w:noProof w:val="0"/>
        </w:rPr>
        <w:t>Schnittstellen zu Individualprogrammierungen</w:t>
      </w:r>
      <w:r w:rsidR="00162CC9" w:rsidRPr="007C45C9">
        <w:rPr>
          <w:noProof w:val="0"/>
        </w:rPr>
        <w:t xml:space="preserve">, </w:t>
      </w:r>
      <w:r w:rsidR="00070FD1" w:rsidRPr="007C45C9">
        <w:rPr>
          <w:noProof w:val="0"/>
        </w:rPr>
        <w:t>die</w:t>
      </w:r>
      <w:r w:rsidR="00162CC9" w:rsidRPr="007C45C9">
        <w:rPr>
          <w:noProof w:val="0"/>
        </w:rPr>
        <w:t xml:space="preserve"> </w:t>
      </w:r>
      <w:r w:rsidR="00DB15FB" w:rsidRPr="007C45C9">
        <w:rPr>
          <w:noProof w:val="0"/>
        </w:rPr>
        <w:t>in den von SAP vorgesehenen</w:t>
      </w:r>
      <w:r w:rsidR="00162CC9" w:rsidRPr="007C45C9">
        <w:rPr>
          <w:noProof w:val="0"/>
        </w:rPr>
        <w:t xml:space="preserve"> Platzhalter</w:t>
      </w:r>
      <w:r w:rsidR="00DB15FB" w:rsidRPr="007C45C9">
        <w:rPr>
          <w:noProof w:val="0"/>
        </w:rPr>
        <w:t>n</w:t>
      </w:r>
      <w:r w:rsidR="00162CC9" w:rsidRPr="007C45C9">
        <w:rPr>
          <w:noProof w:val="0"/>
        </w:rPr>
        <w:t xml:space="preserve"> </w:t>
      </w:r>
      <w:r w:rsidR="00DB15FB" w:rsidRPr="007C45C9">
        <w:rPr>
          <w:noProof w:val="0"/>
        </w:rPr>
        <w:t>untergebrac</w:t>
      </w:r>
      <w:r w:rsidR="009E5D3A" w:rsidRPr="007C45C9">
        <w:rPr>
          <w:noProof w:val="0"/>
        </w:rPr>
        <w:t>h</w:t>
      </w:r>
      <w:r w:rsidR="00DB15FB" w:rsidRPr="007C45C9">
        <w:rPr>
          <w:noProof w:val="0"/>
        </w:rPr>
        <w:t xml:space="preserve">t sind. Diese sind durch </w:t>
      </w:r>
      <w:r w:rsidR="00162CC9" w:rsidRPr="007C45C9">
        <w:rPr>
          <w:noProof w:val="0"/>
        </w:rPr>
        <w:t>vordefinierte Schnittstellen mit dem ERP verbunden</w:t>
      </w:r>
      <w:r w:rsidR="0069476E" w:rsidRPr="007C45C9">
        <w:rPr>
          <w:noProof w:val="0"/>
        </w:rPr>
        <w:t xml:space="preserve">. </w:t>
      </w:r>
      <w:r w:rsidR="003A17DC" w:rsidRPr="007C45C9">
        <w:rPr>
          <w:noProof w:val="0"/>
        </w:rPr>
        <w:t>In</w:t>
      </w:r>
      <w:r w:rsidR="00A27362" w:rsidRPr="007C45C9">
        <w:rPr>
          <w:noProof w:val="0"/>
        </w:rPr>
        <w:t>di</w:t>
      </w:r>
      <w:r w:rsidR="003A17DC" w:rsidRPr="007C45C9">
        <w:rPr>
          <w:noProof w:val="0"/>
        </w:rPr>
        <w:t>viduelle Programm</w:t>
      </w:r>
      <w:r w:rsidR="005C4190" w:rsidRPr="007C45C9">
        <w:rPr>
          <w:noProof w:val="0"/>
        </w:rPr>
        <w:t>bestandteile außerhalb d</w:t>
      </w:r>
      <w:r w:rsidR="0069476E" w:rsidRPr="007C45C9">
        <w:rPr>
          <w:noProof w:val="0"/>
        </w:rPr>
        <w:t>ieser Platzhalter</w:t>
      </w:r>
      <w:r w:rsidR="003A17DC" w:rsidRPr="007C45C9">
        <w:rPr>
          <w:noProof w:val="0"/>
        </w:rPr>
        <w:t xml:space="preserve"> müssen nach </w:t>
      </w:r>
      <w:r w:rsidR="00F06885" w:rsidRPr="007C45C9">
        <w:rPr>
          <w:noProof w:val="0"/>
        </w:rPr>
        <w:t>dem Einspielen einer neuen Programmversion</w:t>
      </w:r>
      <w:r w:rsidR="00DB3873" w:rsidRPr="007C45C9">
        <w:rPr>
          <w:noProof w:val="0"/>
        </w:rPr>
        <w:t xml:space="preserve"> manuell </w:t>
      </w:r>
      <w:r w:rsidR="003A17DC" w:rsidRPr="007C45C9">
        <w:rPr>
          <w:noProof w:val="0"/>
        </w:rPr>
        <w:t>auf ihre</w:t>
      </w:r>
      <w:r w:rsidR="00DB3873" w:rsidRPr="007C45C9">
        <w:rPr>
          <w:noProof w:val="0"/>
        </w:rPr>
        <w:t xml:space="preserve"> Funktionsfähigkeit</w:t>
      </w:r>
      <w:r w:rsidR="003A17DC" w:rsidRPr="007C45C9">
        <w:rPr>
          <w:noProof w:val="0"/>
        </w:rPr>
        <w:t xml:space="preserve"> geprüft und bestehende </w:t>
      </w:r>
      <w:r w:rsidR="00640384" w:rsidRPr="007C45C9">
        <w:rPr>
          <w:noProof w:val="0"/>
        </w:rPr>
        <w:t>Probleme</w:t>
      </w:r>
      <w:r w:rsidR="00DB3873" w:rsidRPr="007C45C9">
        <w:rPr>
          <w:noProof w:val="0"/>
        </w:rPr>
        <w:t xml:space="preserve"> </w:t>
      </w:r>
      <w:r w:rsidR="003A17DC" w:rsidRPr="007C45C9">
        <w:rPr>
          <w:noProof w:val="0"/>
        </w:rPr>
        <w:t>behoben werden.</w:t>
      </w:r>
      <w:r w:rsidR="00DB3873" w:rsidRPr="007C45C9">
        <w:rPr>
          <w:noProof w:val="0"/>
        </w:rPr>
        <w:t xml:space="preserve"> Dies ist für ASP mit Zeit und für den Kunden mit Kosten verbunden. </w:t>
      </w:r>
      <w:r w:rsidR="00096683" w:rsidRPr="007C45C9">
        <w:rPr>
          <w:noProof w:val="0"/>
        </w:rPr>
        <w:t xml:space="preserve">Dennoch gibt es Fälle, in denen </w:t>
      </w:r>
      <w:r w:rsidR="00162CC9" w:rsidRPr="007C45C9">
        <w:rPr>
          <w:noProof w:val="0"/>
        </w:rPr>
        <w:t>die Individualisierungen des Kunden</w:t>
      </w:r>
      <w:r w:rsidR="003A17DC" w:rsidRPr="007C45C9">
        <w:rPr>
          <w:noProof w:val="0"/>
        </w:rPr>
        <w:t xml:space="preserve"> </w:t>
      </w:r>
      <w:r w:rsidR="00162CC9" w:rsidRPr="007C45C9">
        <w:rPr>
          <w:noProof w:val="0"/>
        </w:rPr>
        <w:t>so wichtig</w:t>
      </w:r>
      <w:r w:rsidR="00096683" w:rsidRPr="007C45C9">
        <w:rPr>
          <w:noProof w:val="0"/>
        </w:rPr>
        <w:t xml:space="preserve"> sind</w:t>
      </w:r>
      <w:r w:rsidR="00162CC9" w:rsidRPr="007C45C9">
        <w:rPr>
          <w:noProof w:val="0"/>
        </w:rPr>
        <w:t>, dass er ASP mit Erweiterungsprogrammierungen</w:t>
      </w:r>
      <w:r w:rsidR="00940F62" w:rsidRPr="007C45C9">
        <w:rPr>
          <w:noProof w:val="0"/>
        </w:rPr>
        <w:t xml:space="preserve"> außerhalb von Platzhaltern </w:t>
      </w:r>
      <w:r w:rsidR="00162CC9" w:rsidRPr="007C45C9">
        <w:rPr>
          <w:noProof w:val="0"/>
        </w:rPr>
        <w:t>beauftragt</w:t>
      </w:r>
      <w:r w:rsidR="00096683" w:rsidRPr="007C45C9">
        <w:rPr>
          <w:noProof w:val="0"/>
        </w:rPr>
        <w:t>.</w:t>
      </w:r>
      <w:r w:rsidR="00684166" w:rsidRPr="007C45C9">
        <w:rPr>
          <w:noProof w:val="0"/>
        </w:rPr>
        <w:t xml:space="preserve"> </w:t>
      </w:r>
    </w:p>
    <w:p w14:paraId="3CBC4843" w14:textId="4EB860A1" w:rsidR="00A13295" w:rsidRPr="007C45C9" w:rsidRDefault="00096683" w:rsidP="00CC23B3">
      <w:pPr>
        <w:pStyle w:val="Flietext"/>
        <w:rPr>
          <w:noProof w:val="0"/>
        </w:rPr>
      </w:pPr>
      <w:r w:rsidRPr="007C45C9">
        <w:rPr>
          <w:noProof w:val="0"/>
        </w:rPr>
        <w:t>A</w:t>
      </w:r>
      <w:r w:rsidR="00C4407F" w:rsidRPr="007C45C9">
        <w:rPr>
          <w:noProof w:val="0"/>
        </w:rPr>
        <w:t>ber nicht nur bei</w:t>
      </w:r>
      <w:r w:rsidRPr="007C45C9">
        <w:rPr>
          <w:noProof w:val="0"/>
        </w:rPr>
        <w:t xml:space="preserve"> </w:t>
      </w:r>
      <w:r w:rsidR="00800BF1" w:rsidRPr="007C45C9">
        <w:rPr>
          <w:noProof w:val="0"/>
        </w:rPr>
        <w:t>Versions</w:t>
      </w:r>
      <w:r w:rsidR="00C4407F" w:rsidRPr="007C45C9">
        <w:rPr>
          <w:noProof w:val="0"/>
        </w:rPr>
        <w:t>-, sonder</w:t>
      </w:r>
      <w:r w:rsidRPr="007C45C9">
        <w:rPr>
          <w:noProof w:val="0"/>
        </w:rPr>
        <w:t xml:space="preserve">n auch bei Produktwechseln kann es zu hohen Aufwänden in Bezug zu Erweiterungsprogrammierungen kommen. </w:t>
      </w:r>
      <w:r w:rsidR="00C740C6" w:rsidRPr="007C45C9">
        <w:rPr>
          <w:noProof w:val="0"/>
        </w:rPr>
        <w:t>SAP</w:t>
      </w:r>
      <w:r w:rsidR="001B742B" w:rsidRPr="007C45C9">
        <w:rPr>
          <w:noProof w:val="0"/>
        </w:rPr>
        <w:t xml:space="preserve"> SE</w:t>
      </w:r>
      <w:r w:rsidR="00C740C6" w:rsidRPr="007C45C9">
        <w:rPr>
          <w:noProof w:val="0"/>
        </w:rPr>
        <w:t xml:space="preserve"> </w:t>
      </w:r>
      <w:r w:rsidR="001B742B" w:rsidRPr="007C45C9">
        <w:rPr>
          <w:noProof w:val="0"/>
        </w:rPr>
        <w:t>gab</w:t>
      </w:r>
      <w:r w:rsidR="00C740C6" w:rsidRPr="007C45C9">
        <w:rPr>
          <w:noProof w:val="0"/>
        </w:rPr>
        <w:t xml:space="preserve"> </w:t>
      </w:r>
      <w:r w:rsidR="006A2A27" w:rsidRPr="007C45C9">
        <w:rPr>
          <w:noProof w:val="0"/>
        </w:rPr>
        <w:t>im Oktober 2014</w:t>
      </w:r>
      <w:r w:rsidR="00C740C6" w:rsidRPr="007C45C9">
        <w:rPr>
          <w:noProof w:val="0"/>
        </w:rPr>
        <w:t xml:space="preserve"> </w:t>
      </w:r>
      <w:r w:rsidR="001B742B" w:rsidRPr="007C45C9">
        <w:rPr>
          <w:noProof w:val="0"/>
        </w:rPr>
        <w:t>bekannt</w:t>
      </w:r>
      <w:r w:rsidR="00C740C6" w:rsidRPr="007C45C9">
        <w:rPr>
          <w:noProof w:val="0"/>
        </w:rPr>
        <w:t xml:space="preserve">, </w:t>
      </w:r>
      <w:r w:rsidR="001B742B" w:rsidRPr="007C45C9">
        <w:rPr>
          <w:noProof w:val="0"/>
        </w:rPr>
        <w:t xml:space="preserve">dass </w:t>
      </w:r>
      <w:r w:rsidR="00C740C6" w:rsidRPr="007C45C9">
        <w:rPr>
          <w:noProof w:val="0"/>
        </w:rPr>
        <w:t>d</w:t>
      </w:r>
      <w:r w:rsidRPr="007C45C9">
        <w:rPr>
          <w:noProof w:val="0"/>
        </w:rPr>
        <w:t>ie aktuelle</w:t>
      </w:r>
      <w:r w:rsidR="00C740C6" w:rsidRPr="007C45C9">
        <w:rPr>
          <w:noProof w:val="0"/>
        </w:rPr>
        <w:t xml:space="preserve"> </w:t>
      </w:r>
      <w:r w:rsidRPr="007C45C9">
        <w:rPr>
          <w:noProof w:val="0"/>
        </w:rPr>
        <w:t>ERP-</w:t>
      </w:r>
      <w:r w:rsidR="00C740C6" w:rsidRPr="007C45C9">
        <w:rPr>
          <w:noProof w:val="0"/>
        </w:rPr>
        <w:t xml:space="preserve">Produktlinie </w:t>
      </w:r>
      <w:r w:rsidR="00AA2E0B" w:rsidRPr="007C45C9">
        <w:rPr>
          <w:noProof w:val="0"/>
        </w:rPr>
        <w:t>ECC</w:t>
      </w:r>
      <w:r w:rsidR="00C740C6" w:rsidRPr="007C45C9">
        <w:rPr>
          <w:noProof w:val="0"/>
        </w:rPr>
        <w:t xml:space="preserve"> </w:t>
      </w:r>
      <w:r w:rsidR="00C76B04" w:rsidRPr="007C45C9">
        <w:rPr>
          <w:noProof w:val="0"/>
        </w:rPr>
        <w:t xml:space="preserve">(oft ebenso als </w:t>
      </w:r>
      <w:r w:rsidR="00C76B04" w:rsidRPr="007C45C9">
        <w:rPr>
          <w:i/>
          <w:noProof w:val="0"/>
        </w:rPr>
        <w:t>Business Suite</w:t>
      </w:r>
      <w:r w:rsidR="00C76B04" w:rsidRPr="007C45C9">
        <w:rPr>
          <w:noProof w:val="0"/>
        </w:rPr>
        <w:t xml:space="preserve"> bezeichnet) </w:t>
      </w:r>
      <w:r w:rsidR="00C740C6" w:rsidRPr="007C45C9">
        <w:rPr>
          <w:noProof w:val="0"/>
        </w:rPr>
        <w:t xml:space="preserve">ab </w:t>
      </w:r>
      <w:del w:id="70" w:author="Lippmann, Daniel, NMU-CT" w:date="2018-07-06T09:04:00Z">
        <w:r w:rsidR="006A2A27" w:rsidRPr="007C45C9" w:rsidDel="00B178A3">
          <w:rPr>
            <w:noProof w:val="0"/>
          </w:rPr>
          <w:delText>2026</w:delText>
        </w:r>
        <w:r w:rsidR="00C740C6" w:rsidRPr="007C45C9" w:rsidDel="00B178A3">
          <w:rPr>
            <w:noProof w:val="0"/>
          </w:rPr>
          <w:delText xml:space="preserve"> </w:delText>
        </w:r>
      </w:del>
      <w:ins w:id="71" w:author="Lippmann, Daniel, NMU-CT" w:date="2018-07-06T09:04:00Z">
        <w:r w:rsidR="00B178A3" w:rsidRPr="007C45C9">
          <w:rPr>
            <w:noProof w:val="0"/>
          </w:rPr>
          <w:t>202</w:t>
        </w:r>
        <w:r w:rsidR="00B178A3">
          <w:rPr>
            <w:noProof w:val="0"/>
          </w:rPr>
          <w:t xml:space="preserve">5 </w:t>
        </w:r>
      </w:ins>
      <w:r w:rsidR="00C740C6" w:rsidRPr="007C45C9">
        <w:rPr>
          <w:noProof w:val="0"/>
        </w:rPr>
        <w:t xml:space="preserve">nicht mehr </w:t>
      </w:r>
      <w:r w:rsidR="001B742B" w:rsidRPr="007C45C9">
        <w:rPr>
          <w:noProof w:val="0"/>
        </w:rPr>
        <w:t>unterstützt wird</w:t>
      </w:r>
      <w:sdt>
        <w:sdtPr>
          <w:rPr>
            <w:noProof w:val="0"/>
          </w:rPr>
          <w:id w:val="-563108654"/>
          <w:citation/>
        </w:sdtPr>
        <w:sdtContent>
          <w:r w:rsidR="006A2A27" w:rsidRPr="007C45C9">
            <w:rPr>
              <w:noProof w:val="0"/>
            </w:rPr>
            <w:fldChar w:fldCharType="begin"/>
          </w:r>
          <w:r w:rsidR="00D21C1A" w:rsidRPr="007C45C9">
            <w:rPr>
              <w:noProof w:val="0"/>
            </w:rPr>
            <w:instrText xml:space="preserve">CITATION SAP181 \l 1031 </w:instrText>
          </w:r>
          <w:r w:rsidR="006A2A27" w:rsidRPr="007C45C9">
            <w:rPr>
              <w:noProof w:val="0"/>
            </w:rPr>
            <w:fldChar w:fldCharType="separate"/>
          </w:r>
          <w:r w:rsidR="000C5CB8">
            <w:t xml:space="preserve"> [7]</w:t>
          </w:r>
          <w:r w:rsidR="006A2A27" w:rsidRPr="007C45C9">
            <w:rPr>
              <w:noProof w:val="0"/>
            </w:rPr>
            <w:fldChar w:fldCharType="end"/>
          </w:r>
        </w:sdtContent>
      </w:sdt>
      <w:r w:rsidR="00C740C6" w:rsidRPr="007C45C9">
        <w:rPr>
          <w:noProof w:val="0"/>
        </w:rPr>
        <w:t xml:space="preserve">. Kunden der </w:t>
      </w:r>
      <w:r w:rsidR="001C676B" w:rsidRPr="007C45C9">
        <w:rPr>
          <w:noProof w:val="0"/>
        </w:rPr>
        <w:t>ASP</w:t>
      </w:r>
      <w:r w:rsidR="00C740C6" w:rsidRPr="007C45C9">
        <w:rPr>
          <w:noProof w:val="0"/>
        </w:rPr>
        <w:t xml:space="preserve"> benötigen </w:t>
      </w:r>
      <w:r w:rsidRPr="007C45C9">
        <w:rPr>
          <w:noProof w:val="0"/>
        </w:rPr>
        <w:t>daher in den nächsten Jahren ein</w:t>
      </w:r>
      <w:r w:rsidR="00C740C6" w:rsidRPr="007C45C9">
        <w:rPr>
          <w:noProof w:val="0"/>
        </w:rPr>
        <w:t xml:space="preserve"> </w:t>
      </w:r>
      <w:r w:rsidRPr="007C45C9">
        <w:rPr>
          <w:noProof w:val="0"/>
        </w:rPr>
        <w:t>Folgesystem</w:t>
      </w:r>
      <w:r w:rsidR="00C740C6" w:rsidRPr="007C45C9">
        <w:rPr>
          <w:noProof w:val="0"/>
        </w:rPr>
        <w:t xml:space="preserve">, </w:t>
      </w:r>
      <w:r w:rsidR="0097051C" w:rsidRPr="007C45C9">
        <w:rPr>
          <w:noProof w:val="0"/>
        </w:rPr>
        <w:t>das</w:t>
      </w:r>
      <w:r w:rsidRPr="007C45C9">
        <w:rPr>
          <w:noProof w:val="0"/>
        </w:rPr>
        <w:t xml:space="preserve"> ihre Geschäftsprozesse abbilden kann und ihren Anforderungen an Stabilität, Z</w:t>
      </w:r>
      <w:r w:rsidR="00C740C6" w:rsidRPr="007C45C9">
        <w:rPr>
          <w:noProof w:val="0"/>
        </w:rPr>
        <w:t>ukunftsfähig</w:t>
      </w:r>
      <w:r w:rsidRPr="007C45C9">
        <w:rPr>
          <w:noProof w:val="0"/>
        </w:rPr>
        <w:t>keit und Sicherheit entspricht.</w:t>
      </w:r>
      <w:r w:rsidR="00C740C6" w:rsidRPr="007C45C9">
        <w:rPr>
          <w:noProof w:val="0"/>
        </w:rPr>
        <w:t xml:space="preserve"> </w:t>
      </w:r>
      <w:r w:rsidR="001C676B" w:rsidRPr="007C45C9">
        <w:rPr>
          <w:noProof w:val="0"/>
        </w:rPr>
        <w:t>ASP</w:t>
      </w:r>
      <w:r w:rsidR="00165032" w:rsidRPr="007C45C9">
        <w:rPr>
          <w:noProof w:val="0"/>
        </w:rPr>
        <w:t xml:space="preserve"> sieht in der </w:t>
      </w:r>
      <w:r w:rsidR="00165032" w:rsidRPr="007C45C9">
        <w:rPr>
          <w:i/>
          <w:noProof w:val="0"/>
        </w:rPr>
        <w:t xml:space="preserve">SAP Business Suite </w:t>
      </w:r>
      <w:ins w:id="72" w:author="Lippmann, Daniel, NMU-CT" w:date="2018-07-06T09:04:00Z">
        <w:r w:rsidR="00B178A3">
          <w:rPr>
            <w:i/>
            <w:noProof w:val="0"/>
          </w:rPr>
          <w:t>S/</w:t>
        </w:r>
      </w:ins>
      <w:r w:rsidR="00165032" w:rsidRPr="007C45C9">
        <w:rPr>
          <w:i/>
          <w:noProof w:val="0"/>
        </w:rPr>
        <w:t xml:space="preserve">4 HANA </w:t>
      </w:r>
      <w:r w:rsidR="00165032" w:rsidRPr="007C45C9">
        <w:rPr>
          <w:noProof w:val="0"/>
        </w:rPr>
        <w:t xml:space="preserve">(SAP S/4 HANA) </w:t>
      </w:r>
      <w:r w:rsidR="00B02E98" w:rsidRPr="007C45C9">
        <w:rPr>
          <w:noProof w:val="0"/>
        </w:rPr>
        <w:t>eine solche Alternative.</w:t>
      </w:r>
      <w:r w:rsidR="00165032" w:rsidRPr="007C45C9">
        <w:rPr>
          <w:noProof w:val="0"/>
        </w:rPr>
        <w:t xml:space="preserve"> Das System unterscheidet sich vom vorherigen ERP in vielen Punkten. Während bei ECC die Wahl der Datenbank dem Kunden überlassen is</w:t>
      </w:r>
      <w:r w:rsidR="00AA2E0B" w:rsidRPr="007C45C9">
        <w:rPr>
          <w:noProof w:val="0"/>
        </w:rPr>
        <w:t>t, benutzt S/4 HANA zwingend</w:t>
      </w:r>
      <w:r w:rsidR="00165032" w:rsidRPr="007C45C9">
        <w:rPr>
          <w:noProof w:val="0"/>
        </w:rPr>
        <w:t xml:space="preserve"> </w:t>
      </w:r>
      <w:r w:rsidR="00165032" w:rsidRPr="007C45C9">
        <w:rPr>
          <w:i/>
          <w:noProof w:val="0"/>
        </w:rPr>
        <w:t>SAP HANA</w:t>
      </w:r>
      <w:ins w:id="73" w:author="Lippmann, Daniel, NMU-CT" w:date="2018-07-06T09:05:00Z">
        <w:r w:rsidR="00B178A3">
          <w:rPr>
            <w:i/>
            <w:noProof w:val="0"/>
          </w:rPr>
          <w:t xml:space="preserve"> DB</w:t>
        </w:r>
      </w:ins>
      <w:r w:rsidR="00165032" w:rsidRPr="007C45C9">
        <w:rPr>
          <w:noProof w:val="0"/>
        </w:rPr>
        <w:t xml:space="preserve">, eine </w:t>
      </w:r>
      <w:r w:rsidR="00165032" w:rsidRPr="007C45C9">
        <w:rPr>
          <w:i/>
          <w:noProof w:val="0"/>
        </w:rPr>
        <w:lastRenderedPageBreak/>
        <w:t>In-Memory-Platform</w:t>
      </w:r>
      <w:r w:rsidR="00165032" w:rsidRPr="007C45C9">
        <w:rPr>
          <w:noProof w:val="0"/>
        </w:rPr>
        <w:t xml:space="preserve">, </w:t>
      </w:r>
      <w:r w:rsidR="008601BA" w:rsidRPr="007C45C9">
        <w:rPr>
          <w:noProof w:val="0"/>
        </w:rPr>
        <w:t>die</w:t>
      </w:r>
      <w:r w:rsidR="00165032" w:rsidRPr="007C45C9">
        <w:rPr>
          <w:noProof w:val="0"/>
        </w:rPr>
        <w:t xml:space="preserve"> Datenzugriffe beschleunigen und Auswertunge</w:t>
      </w:r>
      <w:r w:rsidR="00F434FA" w:rsidRPr="007C45C9">
        <w:rPr>
          <w:noProof w:val="0"/>
        </w:rPr>
        <w:t>n in Echtzeit ermöglichen soll.</w:t>
      </w:r>
      <w:r w:rsidR="00EC67D3" w:rsidRPr="00EC67D3">
        <w:t xml:space="preserve"> </w:t>
      </w:r>
      <w:r w:rsidR="0053462B" w:rsidRPr="00C818EE">
        <w:t>In-Memory-Datenbanken nutzen primär den Arbeitsspeicher eines Computers als Speicher und erreichen so einen stark</w:t>
      </w:r>
      <w:r w:rsidR="0053462B">
        <w:t xml:space="preserve"> beschleunigten Datenzugriff</w:t>
      </w:r>
      <w:ins w:id="74" w:author="Lippmann, Daniel, NMU-CT" w:date="2018-07-06T09:05:00Z">
        <w:r w:rsidR="00B178A3">
          <w:t>, weiterhin werden bestimmte Datentabellen spaltenbasiert persistiert, Aggregate werden nur im Hauptspeicher gehalten</w:t>
        </w:r>
      </w:ins>
      <w:r w:rsidR="00EF3B4B">
        <w:t xml:space="preserve"> </w:t>
      </w:r>
      <w:sdt>
        <w:sdtPr>
          <w:id w:val="519444359"/>
          <w:citation/>
        </w:sdtPr>
        <w:sdtContent>
          <w:r w:rsidR="00EC67D3">
            <w:fldChar w:fldCharType="begin"/>
          </w:r>
          <w:r w:rsidR="00EC67D3">
            <w:instrText xml:space="preserve">CITATION Pro17 \l 1031 </w:instrText>
          </w:r>
          <w:r w:rsidR="00EC67D3">
            <w:fldChar w:fldCharType="separate"/>
          </w:r>
          <w:r w:rsidR="000C5CB8">
            <w:t>[8]</w:t>
          </w:r>
          <w:r w:rsidR="00EC67D3">
            <w:fldChar w:fldCharType="end"/>
          </w:r>
        </w:sdtContent>
      </w:sdt>
      <w:r w:rsidR="0053462B">
        <w:t>.</w:t>
      </w:r>
    </w:p>
    <w:p w14:paraId="1E2D02D1" w14:textId="75FC824E" w:rsidR="003F03A3" w:rsidRPr="007C45C9" w:rsidRDefault="00165032" w:rsidP="00033BAD">
      <w:pPr>
        <w:pStyle w:val="Flietext"/>
        <w:rPr>
          <w:noProof w:val="0"/>
        </w:rPr>
      </w:pPr>
      <w:r w:rsidRPr="007C45C9">
        <w:rPr>
          <w:noProof w:val="0"/>
        </w:rPr>
        <w:t>Z</w:t>
      </w:r>
      <w:r w:rsidR="000E75DD" w:rsidRPr="007C45C9">
        <w:rPr>
          <w:noProof w:val="0"/>
        </w:rPr>
        <w:t xml:space="preserve">udem bietet S/4 HANA </w:t>
      </w:r>
      <w:r w:rsidR="00654DB9" w:rsidRPr="007C45C9">
        <w:rPr>
          <w:noProof w:val="0"/>
        </w:rPr>
        <w:t xml:space="preserve">mit Fiori </w:t>
      </w:r>
      <w:r w:rsidR="000E75DD" w:rsidRPr="007C45C9">
        <w:rPr>
          <w:noProof w:val="0"/>
        </w:rPr>
        <w:t>neue Benutzeroberflächen</w:t>
      </w:r>
      <w:r w:rsidR="008D0173" w:rsidRPr="007C45C9">
        <w:rPr>
          <w:noProof w:val="0"/>
        </w:rPr>
        <w:t>.</w:t>
      </w:r>
      <w:r w:rsidR="000E75DD" w:rsidRPr="007C45C9">
        <w:rPr>
          <w:noProof w:val="0"/>
        </w:rPr>
        <w:t xml:space="preserve"> </w:t>
      </w:r>
      <w:r w:rsidR="00727919" w:rsidRPr="007C45C9">
        <w:rPr>
          <w:noProof w:val="0"/>
        </w:rPr>
        <w:t xml:space="preserve">Diese machen </w:t>
      </w:r>
      <w:r w:rsidR="000E75DD" w:rsidRPr="007C45C9">
        <w:rPr>
          <w:noProof w:val="0"/>
        </w:rPr>
        <w:t>einzelne betriebswirtschaftliche Anforder</w:t>
      </w:r>
      <w:r w:rsidR="00727919" w:rsidRPr="007C45C9">
        <w:rPr>
          <w:noProof w:val="0"/>
        </w:rPr>
        <w:t>ungen unter Berücksichtigung der</w:t>
      </w:r>
      <w:r w:rsidR="000E75DD" w:rsidRPr="007C45C9">
        <w:rPr>
          <w:noProof w:val="0"/>
        </w:rPr>
        <w:t xml:space="preserve"> Rolle und </w:t>
      </w:r>
      <w:r w:rsidR="00727919" w:rsidRPr="007C45C9">
        <w:rPr>
          <w:noProof w:val="0"/>
        </w:rPr>
        <w:t xml:space="preserve">der </w:t>
      </w:r>
      <w:r w:rsidR="000E75DD" w:rsidRPr="007C45C9">
        <w:rPr>
          <w:noProof w:val="0"/>
        </w:rPr>
        <w:t xml:space="preserve">Berechtigungen eines Nutzers </w:t>
      </w:r>
      <w:r w:rsidR="00987FE2" w:rsidRPr="007C45C9">
        <w:rPr>
          <w:noProof w:val="0"/>
        </w:rPr>
        <w:t>als Apps auf allen Endgeräten verfügba</w:t>
      </w:r>
      <w:r w:rsidR="00727919" w:rsidRPr="007C45C9">
        <w:rPr>
          <w:noProof w:val="0"/>
        </w:rPr>
        <w:t>r</w:t>
      </w:r>
      <w:sdt>
        <w:sdtPr>
          <w:rPr>
            <w:noProof w:val="0"/>
          </w:rPr>
          <w:id w:val="-132338823"/>
          <w:citation/>
        </w:sdtPr>
        <w:sdtContent>
          <w:r w:rsidR="002B66AB" w:rsidRPr="007C45C9">
            <w:rPr>
              <w:noProof w:val="0"/>
            </w:rPr>
            <w:fldChar w:fldCharType="begin"/>
          </w:r>
          <w:r w:rsidR="002B66AB" w:rsidRPr="007C45C9">
            <w:rPr>
              <w:noProof w:val="0"/>
            </w:rPr>
            <w:instrText xml:space="preserve"> CITATION Com14 \l 1031 </w:instrText>
          </w:r>
          <w:r w:rsidR="002B66AB" w:rsidRPr="007C45C9">
            <w:rPr>
              <w:noProof w:val="0"/>
            </w:rPr>
            <w:fldChar w:fldCharType="separate"/>
          </w:r>
          <w:r w:rsidR="000C5CB8">
            <w:t xml:space="preserve"> [9]</w:t>
          </w:r>
          <w:r w:rsidR="002B66AB" w:rsidRPr="007C45C9">
            <w:rPr>
              <w:noProof w:val="0"/>
            </w:rPr>
            <w:fldChar w:fldCharType="end"/>
          </w:r>
        </w:sdtContent>
      </w:sdt>
      <w:r w:rsidR="00987FE2" w:rsidRPr="007C45C9">
        <w:rPr>
          <w:noProof w:val="0"/>
        </w:rPr>
        <w:t>.</w:t>
      </w:r>
      <w:r w:rsidR="0098510C" w:rsidRPr="007C45C9">
        <w:rPr>
          <w:noProof w:val="0"/>
        </w:rPr>
        <w:t xml:space="preserve"> </w:t>
      </w:r>
      <w:r w:rsidR="0031010F" w:rsidRPr="007C45C9">
        <w:rPr>
          <w:noProof w:val="0"/>
        </w:rPr>
        <w:t xml:space="preserve">Solche modernen </w:t>
      </w:r>
      <w:r w:rsidR="00396677" w:rsidRPr="007C45C9">
        <w:rPr>
          <w:noProof w:val="0"/>
        </w:rPr>
        <w:t xml:space="preserve">Benutzeroberflächen können bereits für ECC-Systeme eingerichtet werden, um den Kunden einen </w:t>
      </w:r>
      <w:r w:rsidR="006F1FDA" w:rsidRPr="007C45C9">
        <w:rPr>
          <w:noProof w:val="0"/>
        </w:rPr>
        <w:t>fließenden</w:t>
      </w:r>
      <w:r w:rsidR="00396677" w:rsidRPr="007C45C9">
        <w:rPr>
          <w:noProof w:val="0"/>
        </w:rPr>
        <w:t xml:space="preserve"> Übergang </w:t>
      </w:r>
      <w:r w:rsidR="007744A5" w:rsidRPr="007C45C9">
        <w:rPr>
          <w:noProof w:val="0"/>
        </w:rPr>
        <w:t>z</w:t>
      </w:r>
      <w:r w:rsidR="00CF6C1C" w:rsidRPr="007C45C9">
        <w:rPr>
          <w:noProof w:val="0"/>
        </w:rPr>
        <w:t>um neuen System zu ermöglichen.</w:t>
      </w:r>
      <w:r w:rsidR="00DF2B06" w:rsidRPr="007C45C9">
        <w:rPr>
          <w:noProof w:val="0"/>
        </w:rPr>
        <w:t xml:space="preserve"> </w:t>
      </w:r>
      <w:r w:rsidR="007744A5" w:rsidRPr="007C45C9">
        <w:rPr>
          <w:noProof w:val="0"/>
        </w:rPr>
        <w:t>Zum Beispiel ist es denkbar, im ersten Schritt</w:t>
      </w:r>
      <w:r w:rsidR="00DF2B06" w:rsidRPr="007C45C9">
        <w:rPr>
          <w:noProof w:val="0"/>
        </w:rPr>
        <w:t xml:space="preserve"> einzelne</w:t>
      </w:r>
      <w:r w:rsidR="00462103" w:rsidRPr="007C45C9">
        <w:rPr>
          <w:noProof w:val="0"/>
        </w:rPr>
        <w:t xml:space="preserve"> </w:t>
      </w:r>
      <w:r w:rsidR="001474BA" w:rsidRPr="007C45C9">
        <w:rPr>
          <w:noProof w:val="0"/>
        </w:rPr>
        <w:t>Anwendungen</w:t>
      </w:r>
      <w:r w:rsidR="00396677" w:rsidRPr="007C45C9">
        <w:rPr>
          <w:noProof w:val="0"/>
        </w:rPr>
        <w:t xml:space="preserve"> </w:t>
      </w:r>
      <w:r w:rsidR="00DF2B06" w:rsidRPr="007C45C9">
        <w:rPr>
          <w:noProof w:val="0"/>
        </w:rPr>
        <w:t xml:space="preserve">im ERP-System </w:t>
      </w:r>
      <w:r w:rsidR="00396677" w:rsidRPr="007C45C9">
        <w:rPr>
          <w:noProof w:val="0"/>
        </w:rPr>
        <w:t xml:space="preserve">durch Webapplikationen </w:t>
      </w:r>
      <w:r w:rsidR="00462103" w:rsidRPr="007C45C9">
        <w:rPr>
          <w:noProof w:val="0"/>
        </w:rPr>
        <w:t>zu ersetzen</w:t>
      </w:r>
      <w:sdt>
        <w:sdtPr>
          <w:rPr>
            <w:noProof w:val="0"/>
          </w:rPr>
          <w:id w:val="1121959072"/>
          <w:citation/>
        </w:sdtPr>
        <w:sdtContent>
          <w:r w:rsidR="000B4934" w:rsidRPr="007C45C9">
            <w:rPr>
              <w:noProof w:val="0"/>
            </w:rPr>
            <w:fldChar w:fldCharType="begin"/>
          </w:r>
          <w:r w:rsidR="000B4934" w:rsidRPr="007C45C9">
            <w:rPr>
              <w:noProof w:val="0"/>
            </w:rPr>
            <w:instrText xml:space="preserve">CITATION SAP15 \p 20 \l 1031 </w:instrText>
          </w:r>
          <w:r w:rsidR="000B4934" w:rsidRPr="007C45C9">
            <w:rPr>
              <w:noProof w:val="0"/>
            </w:rPr>
            <w:fldChar w:fldCharType="separate"/>
          </w:r>
          <w:r w:rsidR="000C5CB8">
            <w:t xml:space="preserve"> [10, S. 20]</w:t>
          </w:r>
          <w:r w:rsidR="000B4934" w:rsidRPr="007C45C9">
            <w:rPr>
              <w:noProof w:val="0"/>
            </w:rPr>
            <w:fldChar w:fldCharType="end"/>
          </w:r>
        </w:sdtContent>
      </w:sdt>
      <w:r w:rsidR="00897363" w:rsidRPr="007C45C9">
        <w:rPr>
          <w:noProof w:val="0"/>
        </w:rPr>
        <w:t>, damit Nutzer</w:t>
      </w:r>
      <w:r w:rsidR="00CF6C1C" w:rsidRPr="007C45C9">
        <w:rPr>
          <w:noProof w:val="0"/>
        </w:rPr>
        <w:t xml:space="preserve"> sich an die neuen Oberflächen und Navigationswege gewöhnen k</w:t>
      </w:r>
      <w:r w:rsidR="00897363" w:rsidRPr="007C45C9">
        <w:rPr>
          <w:noProof w:val="0"/>
        </w:rPr>
        <w:t>önnen</w:t>
      </w:r>
      <w:r w:rsidR="00CF6C1C" w:rsidRPr="007C45C9">
        <w:rPr>
          <w:noProof w:val="0"/>
        </w:rPr>
        <w:t>.</w:t>
      </w:r>
      <w:r w:rsidR="00033BAD" w:rsidRPr="007C45C9">
        <w:rPr>
          <w:noProof w:val="0"/>
        </w:rPr>
        <w:t xml:space="preserve"> Passende Werkzeuge</w:t>
      </w:r>
      <w:r w:rsidR="005859C8" w:rsidRPr="007C45C9">
        <w:rPr>
          <w:noProof w:val="0"/>
        </w:rPr>
        <w:t xml:space="preserve"> dafür</w:t>
      </w:r>
      <w:r w:rsidR="00033BAD" w:rsidRPr="007C45C9">
        <w:rPr>
          <w:noProof w:val="0"/>
        </w:rPr>
        <w:t xml:space="preserve"> bietet SAP auf der </w:t>
      </w:r>
      <w:r w:rsidR="004D4074" w:rsidRPr="007C45C9">
        <w:rPr>
          <w:i/>
          <w:noProof w:val="0"/>
        </w:rPr>
        <w:t xml:space="preserve">SAP Cloud Platform </w:t>
      </w:r>
      <w:r w:rsidR="004D4074" w:rsidRPr="007C45C9">
        <w:rPr>
          <w:noProof w:val="0"/>
        </w:rPr>
        <w:t>(früher</w:t>
      </w:r>
      <w:r w:rsidR="004D4074" w:rsidRPr="007C45C9">
        <w:rPr>
          <w:i/>
          <w:noProof w:val="0"/>
        </w:rPr>
        <w:t xml:space="preserve"> SAP HANA Cloud </w:t>
      </w:r>
      <w:r w:rsidR="005C1049" w:rsidRPr="007C45C9">
        <w:rPr>
          <w:i/>
          <w:noProof w:val="0"/>
        </w:rPr>
        <w:t>Platform</w:t>
      </w:r>
      <w:r w:rsidR="005C1049" w:rsidRPr="007C45C9">
        <w:rPr>
          <w:noProof w:val="0"/>
        </w:rPr>
        <w:t xml:space="preserve">) </w:t>
      </w:r>
      <w:r w:rsidR="00033BAD" w:rsidRPr="007C45C9">
        <w:rPr>
          <w:noProof w:val="0"/>
        </w:rPr>
        <w:t>an</w:t>
      </w:r>
      <w:sdt>
        <w:sdtPr>
          <w:rPr>
            <w:noProof w:val="0"/>
          </w:rPr>
          <w:id w:val="-1480371541"/>
          <w:citation/>
        </w:sdtPr>
        <w:sdtContent>
          <w:r w:rsidR="00875A10" w:rsidRPr="007C45C9">
            <w:rPr>
              <w:noProof w:val="0"/>
            </w:rPr>
            <w:fldChar w:fldCharType="begin"/>
          </w:r>
          <w:r w:rsidR="00875A10" w:rsidRPr="007C45C9">
            <w:rPr>
              <w:noProof w:val="0"/>
            </w:rPr>
            <w:instrText xml:space="preserve"> CITATION Wik183 \l 1031 </w:instrText>
          </w:r>
          <w:r w:rsidR="00875A10" w:rsidRPr="007C45C9">
            <w:rPr>
              <w:noProof w:val="0"/>
            </w:rPr>
            <w:fldChar w:fldCharType="separate"/>
          </w:r>
          <w:r w:rsidR="000C5CB8">
            <w:t xml:space="preserve"> [11]</w:t>
          </w:r>
          <w:r w:rsidR="00875A10" w:rsidRPr="007C45C9">
            <w:rPr>
              <w:noProof w:val="0"/>
            </w:rPr>
            <w:fldChar w:fldCharType="end"/>
          </w:r>
        </w:sdtContent>
      </w:sdt>
      <w:r w:rsidR="00033BAD" w:rsidRPr="007C45C9">
        <w:rPr>
          <w:noProof w:val="0"/>
        </w:rPr>
        <w:t>.</w:t>
      </w:r>
      <w:r w:rsidR="005C1049" w:rsidRPr="007C45C9">
        <w:rPr>
          <w:noProof w:val="0"/>
        </w:rPr>
        <w:t xml:space="preserve"> </w:t>
      </w:r>
      <w:r w:rsidR="00A72CCA" w:rsidRPr="007C45C9">
        <w:rPr>
          <w:noProof w:val="0"/>
        </w:rPr>
        <w:t>Bei ihr</w:t>
      </w:r>
      <w:r w:rsidR="00033BAD" w:rsidRPr="007C45C9">
        <w:rPr>
          <w:noProof w:val="0"/>
        </w:rPr>
        <w:t xml:space="preserve"> handelt es sich um </w:t>
      </w:r>
      <w:r w:rsidR="005C1049" w:rsidRPr="007C45C9">
        <w:rPr>
          <w:noProof w:val="0"/>
        </w:rPr>
        <w:t>eine Entwicklungs</w:t>
      </w:r>
      <w:r w:rsidR="009E5D3A" w:rsidRPr="007C45C9">
        <w:rPr>
          <w:noProof w:val="0"/>
        </w:rPr>
        <w:t>p</w:t>
      </w:r>
      <w:r w:rsidR="004D4074" w:rsidRPr="007C45C9">
        <w:rPr>
          <w:noProof w:val="0"/>
        </w:rPr>
        <w:t>lat</w:t>
      </w:r>
      <w:r w:rsidR="005C1049" w:rsidRPr="007C45C9">
        <w:rPr>
          <w:noProof w:val="0"/>
        </w:rPr>
        <w:t>t</w:t>
      </w:r>
      <w:r w:rsidR="004D4074" w:rsidRPr="007C45C9">
        <w:rPr>
          <w:noProof w:val="0"/>
        </w:rPr>
        <w:t>form</w:t>
      </w:r>
      <w:r w:rsidR="00DB0F4A" w:rsidRPr="007C45C9">
        <w:rPr>
          <w:noProof w:val="0"/>
        </w:rPr>
        <w:t>,</w:t>
      </w:r>
      <w:r w:rsidR="004D4074" w:rsidRPr="007C45C9">
        <w:rPr>
          <w:noProof w:val="0"/>
        </w:rPr>
        <w:t xml:space="preserve"> </w:t>
      </w:r>
      <w:r w:rsidR="00033BAD" w:rsidRPr="007C45C9">
        <w:rPr>
          <w:noProof w:val="0"/>
        </w:rPr>
        <w:t xml:space="preserve">mit deren Hilfsmitteln </w:t>
      </w:r>
      <w:r w:rsidR="00DC3BD2" w:rsidRPr="007C45C9">
        <w:rPr>
          <w:noProof w:val="0"/>
        </w:rPr>
        <w:t xml:space="preserve">beispielsweise </w:t>
      </w:r>
      <w:r w:rsidR="00F94C53" w:rsidRPr="007C45C9">
        <w:rPr>
          <w:noProof w:val="0"/>
        </w:rPr>
        <w:t xml:space="preserve">Fiori-Oberflächen </w:t>
      </w:r>
      <w:r w:rsidR="00DB0F4A" w:rsidRPr="007C45C9">
        <w:rPr>
          <w:noProof w:val="0"/>
        </w:rPr>
        <w:t xml:space="preserve">entwickelt, </w:t>
      </w:r>
      <w:r w:rsidR="00F94C53" w:rsidRPr="007C45C9">
        <w:rPr>
          <w:noProof w:val="0"/>
        </w:rPr>
        <w:t>erweitert und angepasst werden</w:t>
      </w:r>
      <w:sdt>
        <w:sdtPr>
          <w:rPr>
            <w:noProof w:val="0"/>
          </w:rPr>
          <w:id w:val="-632255638"/>
          <w:citation/>
        </w:sdtPr>
        <w:sdtContent>
          <w:r w:rsidR="000B4934" w:rsidRPr="007C45C9">
            <w:rPr>
              <w:noProof w:val="0"/>
            </w:rPr>
            <w:fldChar w:fldCharType="begin"/>
          </w:r>
          <w:r w:rsidR="000B4934" w:rsidRPr="007C45C9">
            <w:rPr>
              <w:noProof w:val="0"/>
            </w:rPr>
            <w:instrText xml:space="preserve"> CITATION SAP182 \l 1031 </w:instrText>
          </w:r>
          <w:r w:rsidR="000B4934" w:rsidRPr="007C45C9">
            <w:rPr>
              <w:noProof w:val="0"/>
            </w:rPr>
            <w:fldChar w:fldCharType="separate"/>
          </w:r>
          <w:r w:rsidR="000C5CB8">
            <w:t xml:space="preserve"> [12]</w:t>
          </w:r>
          <w:r w:rsidR="000B4934" w:rsidRPr="007C45C9">
            <w:rPr>
              <w:noProof w:val="0"/>
            </w:rPr>
            <w:fldChar w:fldCharType="end"/>
          </w:r>
        </w:sdtContent>
      </w:sdt>
      <w:r w:rsidR="00033BAD" w:rsidRPr="007C45C9">
        <w:rPr>
          <w:noProof w:val="0"/>
        </w:rPr>
        <w:t xml:space="preserve"> können</w:t>
      </w:r>
      <w:r w:rsidR="00F94C53" w:rsidRPr="007C45C9">
        <w:rPr>
          <w:noProof w:val="0"/>
        </w:rPr>
        <w:t>.</w:t>
      </w:r>
      <w:bookmarkStart w:id="75" w:name="_Ref491384116"/>
      <w:bookmarkStart w:id="76" w:name="_Ref491447307"/>
      <w:bookmarkStart w:id="77" w:name="_Toc512245434"/>
      <w:bookmarkStart w:id="78" w:name="_Toc512808534"/>
    </w:p>
    <w:p w14:paraId="3FD1C28D" w14:textId="77777777" w:rsidR="00097FFC" w:rsidRPr="007C45C9" w:rsidRDefault="00097FFC" w:rsidP="00CF6C1C">
      <w:pPr>
        <w:pStyle w:val="berschrift2"/>
      </w:pPr>
      <w:bookmarkStart w:id="79" w:name="_Toc518555967"/>
      <w:r w:rsidRPr="007C45C9">
        <w:t>Thesen</w:t>
      </w:r>
      <w:bookmarkEnd w:id="75"/>
      <w:bookmarkEnd w:id="76"/>
      <w:bookmarkEnd w:id="77"/>
      <w:bookmarkEnd w:id="78"/>
      <w:bookmarkEnd w:id="79"/>
    </w:p>
    <w:p w14:paraId="6D215EA8" w14:textId="77777777" w:rsidR="00E347EE" w:rsidRPr="007C45C9" w:rsidRDefault="00A205D5" w:rsidP="00907F94">
      <w:pPr>
        <w:pStyle w:val="FlietextersterAbsatz"/>
        <w:rPr>
          <w:noProof w:val="0"/>
        </w:rPr>
      </w:pPr>
      <w:r w:rsidRPr="007C45C9">
        <w:rPr>
          <w:noProof w:val="0"/>
        </w:rPr>
        <w:t>Folgende Thesen gilt es</w:t>
      </w:r>
      <w:r w:rsidR="006264AA" w:rsidRPr="007C45C9">
        <w:rPr>
          <w:noProof w:val="0"/>
        </w:rPr>
        <w:t xml:space="preserve"> in der Analyse</w:t>
      </w:r>
      <w:r w:rsidRPr="007C45C9">
        <w:rPr>
          <w:noProof w:val="0"/>
        </w:rPr>
        <w:t xml:space="preserve"> näher zu untersuchen.</w:t>
      </w:r>
    </w:p>
    <w:p w14:paraId="34393F27" w14:textId="783C93CF" w:rsidR="00760255" w:rsidRPr="007C45C9" w:rsidRDefault="00760255" w:rsidP="0059108E">
      <w:pPr>
        <w:pStyle w:val="Listenabsatz"/>
      </w:pPr>
      <w:r w:rsidRPr="007C45C9">
        <w:t>Es ist mit der</w:t>
      </w:r>
      <w:r w:rsidR="00A94BB3" w:rsidRPr="007C45C9">
        <w:t xml:space="preserve"> SAP Cloud Platform</w:t>
      </w:r>
      <w:r w:rsidRPr="007C45C9">
        <w:t xml:space="preserve"> möglich, </w:t>
      </w:r>
      <w:r w:rsidR="002863F6" w:rsidRPr="007C45C9">
        <w:t>Fiori-</w:t>
      </w:r>
      <w:r w:rsidR="005C4190" w:rsidRPr="007C45C9">
        <w:t>Anwendungen</w:t>
      </w:r>
      <w:r w:rsidR="00356B77" w:rsidRPr="007C45C9">
        <w:t xml:space="preserve"> zu entwickeln, die ihre Daten aus</w:t>
      </w:r>
      <w:r w:rsidRPr="007C45C9">
        <w:t xml:space="preserve"> ECC-Systeme</w:t>
      </w:r>
      <w:r w:rsidR="00356B77" w:rsidRPr="007C45C9">
        <w:t>n beziehen.</w:t>
      </w:r>
    </w:p>
    <w:p w14:paraId="13389935" w14:textId="77777777" w:rsidR="00A773EE" w:rsidRPr="007C45C9" w:rsidRDefault="003A2ACB" w:rsidP="0059108E">
      <w:pPr>
        <w:pStyle w:val="Listenabsatz"/>
      </w:pPr>
      <w:r w:rsidRPr="007C45C9">
        <w:t>F</w:t>
      </w:r>
      <w:r w:rsidR="00FC7AE7" w:rsidRPr="007C45C9">
        <w:t xml:space="preserve">ür die Anpassung und Erweiterung von </w:t>
      </w:r>
      <w:r w:rsidR="00EB63DA" w:rsidRPr="007C45C9">
        <w:t xml:space="preserve">Fiori-Benutzeroberflächen </w:t>
      </w:r>
      <w:r w:rsidRPr="007C45C9">
        <w:t>ist die</w:t>
      </w:r>
      <w:r w:rsidR="00A94BB3" w:rsidRPr="007C45C9">
        <w:t xml:space="preserve"> SAP Cloud Platform</w:t>
      </w:r>
      <w:r w:rsidRPr="007C45C9">
        <w:t xml:space="preserve"> unverzichtbar.</w:t>
      </w:r>
    </w:p>
    <w:p w14:paraId="7D5A3827" w14:textId="77777777" w:rsidR="002863F6" w:rsidRPr="007C45C9" w:rsidRDefault="002863F6" w:rsidP="0059108E">
      <w:pPr>
        <w:pStyle w:val="Listenabsatz"/>
      </w:pPr>
      <w:r w:rsidRPr="007C45C9">
        <w:t>Individualprogr</w:t>
      </w:r>
      <w:r w:rsidR="00B32F4B" w:rsidRPr="007C45C9">
        <w:t>ammierungen für Kunden können mit den Werkzeugen</w:t>
      </w:r>
      <w:r w:rsidRPr="007C45C9">
        <w:t xml:space="preserve"> der SAP Cloud Platform als Fiori-Apps umgesetzt werden.</w:t>
      </w:r>
    </w:p>
    <w:p w14:paraId="09292F53" w14:textId="77777777" w:rsidR="002863F6" w:rsidRPr="007C45C9" w:rsidRDefault="00614FE4" w:rsidP="0059108E">
      <w:pPr>
        <w:pStyle w:val="Listenabsatz"/>
      </w:pPr>
      <w:r w:rsidRPr="007C45C9">
        <w:t xml:space="preserve">Fiori-Apps, </w:t>
      </w:r>
      <w:r w:rsidR="006B7D57" w:rsidRPr="007C45C9">
        <w:t>die</w:t>
      </w:r>
      <w:r w:rsidRPr="007C45C9">
        <w:t xml:space="preserve"> eine Eigenentwicklung eines Kunden abbilden, könne</w:t>
      </w:r>
      <w:r w:rsidR="005C4190" w:rsidRPr="007C45C9">
        <w:t>n ohne Änderungen des Quelltexts</w:t>
      </w:r>
      <w:r w:rsidRPr="007C45C9">
        <w:t xml:space="preserve"> auch für andere Kunden</w:t>
      </w:r>
      <w:r w:rsidR="00473690" w:rsidRPr="007C45C9">
        <w:t xml:space="preserve"> mit Standardausprägung</w:t>
      </w:r>
      <w:r w:rsidRPr="007C45C9">
        <w:t xml:space="preserve"> genutzt werden.</w:t>
      </w:r>
    </w:p>
    <w:p w14:paraId="0C094013" w14:textId="77777777" w:rsidR="00786487" w:rsidRPr="007C45C9" w:rsidRDefault="00786487" w:rsidP="0059108E">
      <w:pPr>
        <w:pStyle w:val="Listenabsatz"/>
      </w:pPr>
      <w:r w:rsidRPr="007C45C9">
        <w:t>Die SAP Cloud Platform stellt einen Mehrwert bei der Entwicklung von Webanwendungen dar.</w:t>
      </w:r>
    </w:p>
    <w:p w14:paraId="59EBBFDD" w14:textId="77777777" w:rsidR="00E560A6" w:rsidRPr="007C45C9" w:rsidRDefault="00990ADF" w:rsidP="00937F6A">
      <w:pPr>
        <w:pStyle w:val="Flietext"/>
        <w:rPr>
          <w:noProof w:val="0"/>
        </w:rPr>
      </w:pPr>
      <w:r w:rsidRPr="007C45C9">
        <w:rPr>
          <w:noProof w:val="0"/>
        </w:rPr>
        <w:br w:type="page"/>
      </w:r>
    </w:p>
    <w:p w14:paraId="442C6C82" w14:textId="77777777" w:rsidR="00500A7F" w:rsidRPr="007C45C9" w:rsidRDefault="00CC6C31" w:rsidP="00500A7F">
      <w:pPr>
        <w:pStyle w:val="berschrift1"/>
      </w:pPr>
      <w:bookmarkStart w:id="80" w:name="_Toc512245435"/>
      <w:bookmarkStart w:id="81" w:name="_Toc512808535"/>
      <w:bookmarkStart w:id="82" w:name="_Toc518555968"/>
      <w:r w:rsidRPr="007C45C9">
        <w:lastRenderedPageBreak/>
        <w:t>Vorstellung der SAP Cloud Platform</w:t>
      </w:r>
      <w:bookmarkEnd w:id="80"/>
      <w:bookmarkEnd w:id="81"/>
      <w:bookmarkEnd w:id="82"/>
    </w:p>
    <w:p w14:paraId="774B8E4A" w14:textId="57127882" w:rsidR="0011356B" w:rsidRPr="007C45C9" w:rsidRDefault="00A50868" w:rsidP="00907F94">
      <w:pPr>
        <w:pStyle w:val="FlietextersterAbsatz"/>
        <w:rPr>
          <w:noProof w:val="0"/>
        </w:rPr>
      </w:pPr>
      <w:r w:rsidRPr="007C45C9">
        <w:rPr>
          <w:noProof w:val="0"/>
        </w:rPr>
        <w:t>In diesem Kapitel soll</w:t>
      </w:r>
      <w:r w:rsidR="00FD5E6A" w:rsidRPr="007C45C9">
        <w:rPr>
          <w:noProof w:val="0"/>
        </w:rPr>
        <w:t xml:space="preserve">en die namensgebenden Begriffe Plattform und Cloud-Computing definiert und </w:t>
      </w:r>
      <w:r w:rsidRPr="007C45C9">
        <w:rPr>
          <w:noProof w:val="0"/>
        </w:rPr>
        <w:t xml:space="preserve">die SAP Cloud Platform vorgestellt </w:t>
      </w:r>
      <w:r w:rsidR="000640DB" w:rsidRPr="007C45C9">
        <w:rPr>
          <w:noProof w:val="0"/>
        </w:rPr>
        <w:t>werden</w:t>
      </w:r>
      <w:r w:rsidR="00DA7D54" w:rsidRPr="007C45C9">
        <w:rPr>
          <w:noProof w:val="0"/>
        </w:rPr>
        <w:t>.</w:t>
      </w:r>
      <w:r w:rsidR="0011356B" w:rsidRPr="007C45C9">
        <w:rPr>
          <w:noProof w:val="0"/>
        </w:rPr>
        <w:t xml:space="preserve"> </w:t>
      </w:r>
    </w:p>
    <w:p w14:paraId="289EAFA2" w14:textId="77777777" w:rsidR="0011356B" w:rsidRPr="007C45C9" w:rsidRDefault="0011356B" w:rsidP="0092667D">
      <w:pPr>
        <w:pStyle w:val="berschrift2"/>
      </w:pPr>
      <w:bookmarkStart w:id="83" w:name="_Toc512245436"/>
      <w:bookmarkStart w:id="84" w:name="_Toc512808536"/>
      <w:bookmarkStart w:id="85" w:name="_Toc518555969"/>
      <w:r w:rsidRPr="007C45C9">
        <w:t>Plattform</w:t>
      </w:r>
      <w:bookmarkEnd w:id="83"/>
      <w:bookmarkEnd w:id="84"/>
      <w:bookmarkEnd w:id="85"/>
    </w:p>
    <w:p w14:paraId="6AC4B257" w14:textId="4E696CB9" w:rsidR="00331660" w:rsidRPr="007C45C9" w:rsidRDefault="00A50868" w:rsidP="00907F94">
      <w:pPr>
        <w:pStyle w:val="FlietextersterAbsatz"/>
        <w:rPr>
          <w:noProof w:val="0"/>
        </w:rPr>
      </w:pPr>
      <w:r w:rsidRPr="007C45C9">
        <w:rPr>
          <w:noProof w:val="0"/>
        </w:rPr>
        <w:t xml:space="preserve">Der Begriff </w:t>
      </w:r>
      <w:r w:rsidRPr="007C45C9">
        <w:rPr>
          <w:i/>
          <w:noProof w:val="0"/>
        </w:rPr>
        <w:t>Pl</w:t>
      </w:r>
      <w:r w:rsidR="00B42D66" w:rsidRPr="007C45C9">
        <w:rPr>
          <w:i/>
          <w:noProof w:val="0"/>
        </w:rPr>
        <w:t>attform</w:t>
      </w:r>
      <w:r w:rsidR="00B42D66" w:rsidRPr="007C45C9">
        <w:rPr>
          <w:noProof w:val="0"/>
        </w:rPr>
        <w:t xml:space="preserve"> ist nicht IT-spezifisch.</w:t>
      </w:r>
      <w:r w:rsidR="00331660" w:rsidRPr="007C45C9">
        <w:rPr>
          <w:noProof w:val="0"/>
        </w:rPr>
        <w:t xml:space="preserve"> </w:t>
      </w:r>
      <w:r w:rsidR="00B42D66" w:rsidRPr="007C45C9">
        <w:rPr>
          <w:noProof w:val="0"/>
        </w:rPr>
        <w:t>H</w:t>
      </w:r>
      <w:r w:rsidR="00331660" w:rsidRPr="007C45C9">
        <w:rPr>
          <w:noProof w:val="0"/>
        </w:rPr>
        <w:t xml:space="preserve">inter ihm verbirgt sich </w:t>
      </w:r>
      <w:r w:rsidR="002B635A" w:rsidRPr="007C45C9">
        <w:rPr>
          <w:noProof w:val="0"/>
        </w:rPr>
        <w:t>jedoch</w:t>
      </w:r>
      <w:r w:rsidR="00331660" w:rsidRPr="007C45C9">
        <w:rPr>
          <w:noProof w:val="0"/>
        </w:rPr>
        <w:t xml:space="preserve"> weit mehr als nur eine </w:t>
      </w:r>
      <w:r w:rsidR="00331660" w:rsidRPr="007C45C9">
        <w:rPr>
          <w:i/>
          <w:noProof w:val="0"/>
        </w:rPr>
        <w:t>erhöhte Ebene</w:t>
      </w:r>
      <w:r w:rsidR="00331660" w:rsidRPr="007C45C9">
        <w:rPr>
          <w:noProof w:val="0"/>
        </w:rPr>
        <w:t>, wie im allgemeinsprachlichen Sinn.</w:t>
      </w:r>
      <w:r w:rsidRPr="007C45C9">
        <w:rPr>
          <w:noProof w:val="0"/>
        </w:rPr>
        <w:t xml:space="preserve"> </w:t>
      </w:r>
      <w:r w:rsidR="00331660" w:rsidRPr="007C45C9">
        <w:rPr>
          <w:noProof w:val="0"/>
        </w:rPr>
        <w:t>Er</w:t>
      </w:r>
      <w:r w:rsidRPr="007C45C9">
        <w:rPr>
          <w:noProof w:val="0"/>
        </w:rPr>
        <w:t xml:space="preserve"> existiert in verschiedenen Anwendungsdomänen, wie </w:t>
      </w:r>
      <w:r w:rsidR="00F14211" w:rsidRPr="007C45C9">
        <w:rPr>
          <w:noProof w:val="0"/>
        </w:rPr>
        <w:t>beispielsweise</w:t>
      </w:r>
      <w:r w:rsidR="006A50E9" w:rsidRPr="007C45C9">
        <w:rPr>
          <w:noProof w:val="0"/>
        </w:rPr>
        <w:t xml:space="preserve"> in</w:t>
      </w:r>
      <w:r w:rsidR="002F4593" w:rsidRPr="007C45C9">
        <w:rPr>
          <w:noProof w:val="0"/>
        </w:rPr>
        <w:t xml:space="preserve"> der Automobilindustrie</w:t>
      </w:r>
      <w:r w:rsidR="006A50E9" w:rsidRPr="007C45C9">
        <w:rPr>
          <w:noProof w:val="0"/>
        </w:rPr>
        <w:t>. Dort versteht man</w:t>
      </w:r>
      <w:r w:rsidR="00C31CCC" w:rsidRPr="007C45C9">
        <w:rPr>
          <w:noProof w:val="0"/>
        </w:rPr>
        <w:t xml:space="preserve"> darunter eine technische Basis, die für verschiedene Fahrzeugmodelle gleich verwendet wird. So </w:t>
      </w:r>
      <w:r w:rsidR="00331660" w:rsidRPr="007C45C9">
        <w:rPr>
          <w:noProof w:val="0"/>
        </w:rPr>
        <w:t>bauen</w:t>
      </w:r>
      <w:r w:rsidR="00C31CCC" w:rsidRPr="007C45C9">
        <w:rPr>
          <w:noProof w:val="0"/>
        </w:rPr>
        <w:t xml:space="preserve"> zum Beispiel der </w:t>
      </w:r>
      <w:r w:rsidR="00C31CCC" w:rsidRPr="007C45C9">
        <w:rPr>
          <w:i/>
          <w:noProof w:val="0"/>
        </w:rPr>
        <w:t>VW Polo</w:t>
      </w:r>
      <w:r w:rsidR="00C31CCC" w:rsidRPr="007C45C9">
        <w:rPr>
          <w:noProof w:val="0"/>
        </w:rPr>
        <w:t xml:space="preserve">, der </w:t>
      </w:r>
      <w:r w:rsidR="00C31CCC" w:rsidRPr="007C45C9">
        <w:rPr>
          <w:i/>
          <w:noProof w:val="0"/>
        </w:rPr>
        <w:t>Seat Ibiza</w:t>
      </w:r>
      <w:r w:rsidR="00C31CCC" w:rsidRPr="007C45C9">
        <w:rPr>
          <w:noProof w:val="0"/>
        </w:rPr>
        <w:t xml:space="preserve"> und der </w:t>
      </w:r>
      <w:r w:rsidR="00C31CCC" w:rsidRPr="007C45C9">
        <w:rPr>
          <w:i/>
          <w:noProof w:val="0"/>
        </w:rPr>
        <w:t>Skoda Fabia</w:t>
      </w:r>
      <w:r w:rsidR="00C31CCC" w:rsidRPr="007C45C9">
        <w:rPr>
          <w:noProof w:val="0"/>
        </w:rPr>
        <w:t xml:space="preserve"> auf derselben Plattform</w:t>
      </w:r>
      <w:r w:rsidR="00DE2151" w:rsidRPr="007C45C9">
        <w:rPr>
          <w:noProof w:val="0"/>
        </w:rPr>
        <w:t xml:space="preserve">, bestehend aus </w:t>
      </w:r>
      <w:r w:rsidR="00951CBC" w:rsidRPr="007C45C9">
        <w:rPr>
          <w:noProof w:val="0"/>
        </w:rPr>
        <w:t xml:space="preserve">Bodenplatte, </w:t>
      </w:r>
      <w:r w:rsidR="0083565D" w:rsidRPr="007C45C9">
        <w:rPr>
          <w:noProof w:val="0"/>
        </w:rPr>
        <w:t>Tank, Auspuffanlage, Hei</w:t>
      </w:r>
      <w:r w:rsidR="00951CBC" w:rsidRPr="007C45C9">
        <w:rPr>
          <w:noProof w:val="0"/>
        </w:rPr>
        <w:t>zung und weiteren Teilen</w:t>
      </w:r>
      <w:r w:rsidR="00300F2D">
        <w:rPr>
          <w:noProof w:val="0"/>
        </w:rPr>
        <w:t>,</w:t>
      </w:r>
      <w:r w:rsidR="00331660" w:rsidRPr="007C45C9">
        <w:rPr>
          <w:noProof w:val="0"/>
        </w:rPr>
        <w:t xml:space="preserve"> auf</w:t>
      </w:r>
      <w:sdt>
        <w:sdtPr>
          <w:rPr>
            <w:noProof w:val="0"/>
          </w:rPr>
          <w:id w:val="-1533954736"/>
          <w:citation/>
        </w:sdtPr>
        <w:sdtContent>
          <w:r w:rsidR="008126A5" w:rsidRPr="007C45C9">
            <w:rPr>
              <w:noProof w:val="0"/>
            </w:rPr>
            <w:fldChar w:fldCharType="begin"/>
          </w:r>
          <w:r w:rsidR="008126A5" w:rsidRPr="007C45C9">
            <w:rPr>
              <w:noProof w:val="0"/>
            </w:rPr>
            <w:instrText xml:space="preserve"> CITATION Aut02 \l 1031 </w:instrText>
          </w:r>
          <w:r w:rsidR="008126A5" w:rsidRPr="007C45C9">
            <w:rPr>
              <w:noProof w:val="0"/>
            </w:rPr>
            <w:fldChar w:fldCharType="separate"/>
          </w:r>
          <w:r w:rsidR="000C5CB8">
            <w:t xml:space="preserve"> [13]</w:t>
          </w:r>
          <w:r w:rsidR="008126A5" w:rsidRPr="007C45C9">
            <w:rPr>
              <w:noProof w:val="0"/>
            </w:rPr>
            <w:fldChar w:fldCharType="end"/>
          </w:r>
        </w:sdtContent>
      </w:sdt>
      <w:r w:rsidR="00DE2151" w:rsidRPr="007C45C9">
        <w:rPr>
          <w:noProof w:val="0"/>
        </w:rPr>
        <w:t>.</w:t>
      </w:r>
    </w:p>
    <w:p w14:paraId="16FAA14E" w14:textId="37C1F376" w:rsidR="0057313E" w:rsidRPr="007C45C9" w:rsidRDefault="00FF16FB" w:rsidP="00937F6A">
      <w:pPr>
        <w:pStyle w:val="Flietext"/>
        <w:rPr>
          <w:noProof w:val="0"/>
        </w:rPr>
      </w:pPr>
      <w:r w:rsidRPr="007C45C9">
        <w:rPr>
          <w:noProof w:val="0"/>
        </w:rPr>
        <w:t>In</w:t>
      </w:r>
      <w:r w:rsidR="00331660" w:rsidRPr="007C45C9">
        <w:rPr>
          <w:noProof w:val="0"/>
        </w:rPr>
        <w:t xml:space="preserve"> der Informatik</w:t>
      </w:r>
      <w:r w:rsidRPr="007C45C9">
        <w:rPr>
          <w:noProof w:val="0"/>
        </w:rPr>
        <w:t xml:space="preserve"> finden </w:t>
      </w:r>
      <w:r w:rsidR="00120C84" w:rsidRPr="007C45C9">
        <w:rPr>
          <w:noProof w:val="0"/>
        </w:rPr>
        <w:t xml:space="preserve">sich </w:t>
      </w:r>
      <w:r w:rsidR="00331660" w:rsidRPr="007C45C9">
        <w:rPr>
          <w:noProof w:val="0"/>
        </w:rPr>
        <w:t xml:space="preserve">unzählige Plattformen, die </w:t>
      </w:r>
      <w:r w:rsidRPr="007C45C9">
        <w:rPr>
          <w:noProof w:val="0"/>
        </w:rPr>
        <w:t>sich</w:t>
      </w:r>
      <w:r w:rsidR="00331660" w:rsidRPr="007C45C9">
        <w:rPr>
          <w:noProof w:val="0"/>
        </w:rPr>
        <w:t xml:space="preserve"> zuerst einmal in</w:t>
      </w:r>
      <w:r w:rsidRPr="007C45C9">
        <w:rPr>
          <w:noProof w:val="0"/>
        </w:rPr>
        <w:t xml:space="preserve"> Har</w:t>
      </w:r>
      <w:r w:rsidR="00BF35B4" w:rsidRPr="007C45C9">
        <w:rPr>
          <w:noProof w:val="0"/>
        </w:rPr>
        <w:t>dware- und Software-Plattformen</w:t>
      </w:r>
      <w:r w:rsidR="00331660" w:rsidRPr="007C45C9">
        <w:rPr>
          <w:noProof w:val="0"/>
        </w:rPr>
        <w:t xml:space="preserve"> einteilen lassen. Er</w:t>
      </w:r>
      <w:r w:rsidR="00804163" w:rsidRPr="007C45C9">
        <w:rPr>
          <w:noProof w:val="0"/>
        </w:rPr>
        <w:t>stere</w:t>
      </w:r>
      <w:r w:rsidR="002F4593" w:rsidRPr="007C45C9">
        <w:rPr>
          <w:noProof w:val="0"/>
        </w:rPr>
        <w:t xml:space="preserve"> </w:t>
      </w:r>
      <w:r w:rsidR="005B0D8D" w:rsidRPr="007C45C9">
        <w:rPr>
          <w:noProof w:val="0"/>
        </w:rPr>
        <w:t>beschreiben</w:t>
      </w:r>
      <w:r w:rsidR="00804163" w:rsidRPr="007C45C9">
        <w:rPr>
          <w:noProof w:val="0"/>
        </w:rPr>
        <w:t xml:space="preserve"> Rechnerarchitektur mit ihren Arbeits-, Befehls- und Prozessstrukturen</w:t>
      </w:r>
      <w:r w:rsidR="002F4593" w:rsidRPr="007C45C9">
        <w:rPr>
          <w:noProof w:val="0"/>
        </w:rPr>
        <w:t>.</w:t>
      </w:r>
      <w:r w:rsidR="00C31CCC" w:rsidRPr="007C45C9">
        <w:rPr>
          <w:noProof w:val="0"/>
        </w:rPr>
        <w:t xml:space="preserve"> </w:t>
      </w:r>
      <w:r w:rsidR="003A53C3" w:rsidRPr="007C45C9">
        <w:rPr>
          <w:noProof w:val="0"/>
        </w:rPr>
        <w:t>Beispiele für Minicomput</w:t>
      </w:r>
      <w:r w:rsidR="00FF4F2C" w:rsidRPr="007C45C9">
        <w:rPr>
          <w:noProof w:val="0"/>
        </w:rPr>
        <w:t xml:space="preserve">er-Plattformen sind </w:t>
      </w:r>
      <w:r w:rsidR="00FF4F2C" w:rsidRPr="007C45C9">
        <w:rPr>
          <w:i/>
          <w:noProof w:val="0"/>
        </w:rPr>
        <w:t>Arduino</w:t>
      </w:r>
      <w:r w:rsidR="00FF4F2C" w:rsidRPr="007C45C9">
        <w:rPr>
          <w:noProof w:val="0"/>
        </w:rPr>
        <w:t xml:space="preserve"> oder </w:t>
      </w:r>
      <w:r w:rsidR="00FF4F2C" w:rsidRPr="007C45C9">
        <w:rPr>
          <w:i/>
          <w:noProof w:val="0"/>
        </w:rPr>
        <w:t>Raspberry Pi</w:t>
      </w:r>
      <w:r w:rsidR="00FF4F2C" w:rsidRPr="007C45C9">
        <w:rPr>
          <w:noProof w:val="0"/>
        </w:rPr>
        <w:t>.</w:t>
      </w:r>
      <w:r w:rsidR="002B635A" w:rsidRPr="007C45C9">
        <w:rPr>
          <w:noProof w:val="0"/>
        </w:rPr>
        <w:t xml:space="preserve"> </w:t>
      </w:r>
      <w:r w:rsidR="0057313E" w:rsidRPr="007C45C9">
        <w:rPr>
          <w:noProof w:val="0"/>
        </w:rPr>
        <w:t>Software</w:t>
      </w:r>
      <w:r w:rsidR="00006442" w:rsidRPr="007C45C9">
        <w:rPr>
          <w:noProof w:val="0"/>
        </w:rPr>
        <w:t xml:space="preserve">-Plattformen können mehrschichtig existieren. Die </w:t>
      </w:r>
      <w:r w:rsidR="0057313E" w:rsidRPr="007C45C9">
        <w:rPr>
          <w:noProof w:val="0"/>
        </w:rPr>
        <w:t>untere Schicht</w:t>
      </w:r>
      <w:r w:rsidR="00006442" w:rsidRPr="007C45C9">
        <w:rPr>
          <w:noProof w:val="0"/>
        </w:rPr>
        <w:t>, zumeist ein Betriebssystem,</w:t>
      </w:r>
      <w:r w:rsidR="0057313E" w:rsidRPr="007C45C9">
        <w:rPr>
          <w:noProof w:val="0"/>
        </w:rPr>
        <w:t xml:space="preserve"> läuft auf</w:t>
      </w:r>
      <w:r w:rsidR="005C4190" w:rsidRPr="007C45C9">
        <w:rPr>
          <w:noProof w:val="0"/>
        </w:rPr>
        <w:t xml:space="preserve"> einer Hardware-Plattform</w:t>
      </w:r>
      <w:r w:rsidR="00006442" w:rsidRPr="007C45C9">
        <w:rPr>
          <w:noProof w:val="0"/>
        </w:rPr>
        <w:t xml:space="preserve"> und kann wiederum Basis für weitere Software-Plattformen sein, wie </w:t>
      </w:r>
      <w:r w:rsidR="008B1CE2" w:rsidRPr="007C45C9">
        <w:rPr>
          <w:noProof w:val="0"/>
        </w:rPr>
        <w:t>etwa</w:t>
      </w:r>
      <w:r w:rsidR="00006442" w:rsidRPr="007C45C9">
        <w:rPr>
          <w:noProof w:val="0"/>
        </w:rPr>
        <w:t xml:space="preserve"> für das Internet. Das Internet </w:t>
      </w:r>
      <w:r w:rsidR="002B635A" w:rsidRPr="007C45C9">
        <w:rPr>
          <w:noProof w:val="0"/>
        </w:rPr>
        <w:t>selbst</w:t>
      </w:r>
      <w:r w:rsidR="00006442" w:rsidRPr="007C45C9">
        <w:rPr>
          <w:noProof w:val="0"/>
        </w:rPr>
        <w:t xml:space="preserve"> ist </w:t>
      </w:r>
      <w:r w:rsidR="002B635A" w:rsidRPr="007C45C9">
        <w:rPr>
          <w:noProof w:val="0"/>
        </w:rPr>
        <w:t>die</w:t>
      </w:r>
      <w:r w:rsidR="00006442" w:rsidRPr="007C45C9">
        <w:rPr>
          <w:noProof w:val="0"/>
        </w:rPr>
        <w:t xml:space="preserve"> Basis für vers</w:t>
      </w:r>
      <w:r w:rsidR="008B1CE2" w:rsidRPr="007C45C9">
        <w:rPr>
          <w:noProof w:val="0"/>
        </w:rPr>
        <w:t xml:space="preserve">chiedene Arten von Plattformen. Darunter finden sich </w:t>
      </w:r>
      <w:r w:rsidR="00006442" w:rsidRPr="007C45C9">
        <w:rPr>
          <w:noProof w:val="0"/>
        </w:rPr>
        <w:t>Suchmaschinen (</w:t>
      </w:r>
      <w:r w:rsidR="00006442" w:rsidRPr="007C45C9">
        <w:rPr>
          <w:i/>
          <w:noProof w:val="0"/>
        </w:rPr>
        <w:t>Google</w:t>
      </w:r>
      <w:r w:rsidR="00006442" w:rsidRPr="007C45C9">
        <w:rPr>
          <w:noProof w:val="0"/>
        </w:rPr>
        <w:t>), Ver</w:t>
      </w:r>
      <w:r w:rsidR="0057313E" w:rsidRPr="007C45C9">
        <w:rPr>
          <w:noProof w:val="0"/>
        </w:rPr>
        <w:t>gleichsportale</w:t>
      </w:r>
      <w:r w:rsidR="00006442" w:rsidRPr="007C45C9">
        <w:rPr>
          <w:noProof w:val="0"/>
        </w:rPr>
        <w:t xml:space="preserve"> (</w:t>
      </w:r>
      <w:r w:rsidR="00006442" w:rsidRPr="007C45C9">
        <w:rPr>
          <w:i/>
          <w:noProof w:val="0"/>
        </w:rPr>
        <w:t>Check24</w:t>
      </w:r>
      <w:r w:rsidR="00006442" w:rsidRPr="007C45C9">
        <w:rPr>
          <w:noProof w:val="0"/>
        </w:rPr>
        <w:t>)</w:t>
      </w:r>
      <w:r w:rsidR="00DB64AC" w:rsidRPr="007C45C9">
        <w:rPr>
          <w:noProof w:val="0"/>
        </w:rPr>
        <w:t>, Marktplätze (</w:t>
      </w:r>
      <w:r w:rsidR="00DB64AC" w:rsidRPr="007C45C9">
        <w:rPr>
          <w:i/>
          <w:noProof w:val="0"/>
        </w:rPr>
        <w:t>Amazon</w:t>
      </w:r>
      <w:r w:rsidR="00DB64AC" w:rsidRPr="007C45C9">
        <w:rPr>
          <w:noProof w:val="0"/>
        </w:rPr>
        <w:t>),</w:t>
      </w:r>
      <w:r w:rsidR="005C4190" w:rsidRPr="007C45C9">
        <w:rPr>
          <w:noProof w:val="0"/>
        </w:rPr>
        <w:t xml:space="preserve"> Sharing-</w:t>
      </w:r>
      <w:r w:rsidR="0057313E" w:rsidRPr="007C45C9">
        <w:rPr>
          <w:noProof w:val="0"/>
        </w:rPr>
        <w:t>Economy-Plattformen</w:t>
      </w:r>
      <w:r w:rsidR="00DB64AC" w:rsidRPr="007C45C9">
        <w:rPr>
          <w:noProof w:val="0"/>
        </w:rPr>
        <w:t xml:space="preserve"> (</w:t>
      </w:r>
      <w:r w:rsidR="00DB64AC" w:rsidRPr="007C45C9">
        <w:rPr>
          <w:i/>
          <w:noProof w:val="0"/>
        </w:rPr>
        <w:t>AirBnB</w:t>
      </w:r>
      <w:r w:rsidR="00DB64AC" w:rsidRPr="007C45C9">
        <w:rPr>
          <w:noProof w:val="0"/>
        </w:rPr>
        <w:t xml:space="preserve">, </w:t>
      </w:r>
      <w:r w:rsidR="00DB64AC" w:rsidRPr="007C45C9">
        <w:rPr>
          <w:i/>
          <w:noProof w:val="0"/>
        </w:rPr>
        <w:t>Mitfahrzentrale</w:t>
      </w:r>
      <w:r w:rsidR="00DB64AC" w:rsidRPr="007C45C9">
        <w:rPr>
          <w:noProof w:val="0"/>
        </w:rPr>
        <w:t xml:space="preserve">), </w:t>
      </w:r>
      <w:r w:rsidR="00006442" w:rsidRPr="007C45C9">
        <w:rPr>
          <w:noProof w:val="0"/>
        </w:rPr>
        <w:t>Inhalts</w:t>
      </w:r>
      <w:r w:rsidR="0057313E" w:rsidRPr="007C45C9">
        <w:rPr>
          <w:noProof w:val="0"/>
        </w:rPr>
        <w:t>dienste</w:t>
      </w:r>
      <w:r w:rsidR="00DB64AC" w:rsidRPr="007C45C9">
        <w:rPr>
          <w:noProof w:val="0"/>
        </w:rPr>
        <w:t xml:space="preserve"> (</w:t>
      </w:r>
      <w:r w:rsidR="00DB64AC" w:rsidRPr="007C45C9">
        <w:rPr>
          <w:i/>
          <w:noProof w:val="0"/>
        </w:rPr>
        <w:t>Youtube</w:t>
      </w:r>
      <w:r w:rsidR="00DB64AC" w:rsidRPr="007C45C9">
        <w:rPr>
          <w:noProof w:val="0"/>
        </w:rPr>
        <w:t>) und</w:t>
      </w:r>
      <w:r w:rsidR="0057313E" w:rsidRPr="007C45C9">
        <w:rPr>
          <w:noProof w:val="0"/>
        </w:rPr>
        <w:t xml:space="preserve"> </w:t>
      </w:r>
      <w:r w:rsidR="00DB64AC" w:rsidRPr="007C45C9">
        <w:rPr>
          <w:noProof w:val="0"/>
        </w:rPr>
        <w:t>s</w:t>
      </w:r>
      <w:r w:rsidR="0057313E" w:rsidRPr="007C45C9">
        <w:rPr>
          <w:noProof w:val="0"/>
        </w:rPr>
        <w:t>oziale Netzwerke</w:t>
      </w:r>
      <w:r w:rsidR="00DB64AC" w:rsidRPr="007C45C9">
        <w:rPr>
          <w:noProof w:val="0"/>
        </w:rPr>
        <w:t xml:space="preserve"> (</w:t>
      </w:r>
      <w:r w:rsidR="00DB64AC" w:rsidRPr="007C45C9">
        <w:rPr>
          <w:i/>
          <w:noProof w:val="0"/>
        </w:rPr>
        <w:t>Facebook</w:t>
      </w:r>
      <w:r w:rsidR="00DB64AC" w:rsidRPr="007C45C9">
        <w:rPr>
          <w:noProof w:val="0"/>
        </w:rPr>
        <w:t>)</w:t>
      </w:r>
      <w:sdt>
        <w:sdtPr>
          <w:rPr>
            <w:noProof w:val="0"/>
          </w:rPr>
          <w:id w:val="-1668318188"/>
          <w:citation/>
        </w:sdtPr>
        <w:sdtContent>
          <w:r w:rsidR="007E0515" w:rsidRPr="007C45C9">
            <w:rPr>
              <w:noProof w:val="0"/>
            </w:rPr>
            <w:fldChar w:fldCharType="begin"/>
          </w:r>
          <w:r w:rsidR="00FA4F0B" w:rsidRPr="007C45C9">
            <w:rPr>
              <w:noProof w:val="0"/>
            </w:rPr>
            <w:instrText xml:space="preserve">CITATION RenéArnoldWIKReport \p 4 \l 1031 </w:instrText>
          </w:r>
          <w:r w:rsidR="007E0515" w:rsidRPr="007C45C9">
            <w:rPr>
              <w:noProof w:val="0"/>
            </w:rPr>
            <w:fldChar w:fldCharType="separate"/>
          </w:r>
          <w:r w:rsidR="000C5CB8">
            <w:t xml:space="preserve"> [14, S. 4]</w:t>
          </w:r>
          <w:r w:rsidR="007E0515" w:rsidRPr="007C45C9">
            <w:rPr>
              <w:noProof w:val="0"/>
            </w:rPr>
            <w:fldChar w:fldCharType="end"/>
          </w:r>
        </w:sdtContent>
      </w:sdt>
      <w:r w:rsidR="00DB64AC" w:rsidRPr="007C45C9">
        <w:rPr>
          <w:noProof w:val="0"/>
        </w:rPr>
        <w:t>.</w:t>
      </w:r>
    </w:p>
    <w:p w14:paraId="280ADDD1" w14:textId="3A2D8007" w:rsidR="0057313E" w:rsidRPr="007C45C9" w:rsidRDefault="00611EFA" w:rsidP="00937F6A">
      <w:pPr>
        <w:pStyle w:val="Flietext"/>
        <w:rPr>
          <w:noProof w:val="0"/>
        </w:rPr>
      </w:pPr>
      <w:r w:rsidRPr="007C45C9">
        <w:rPr>
          <w:noProof w:val="0"/>
        </w:rPr>
        <w:t xml:space="preserve">Für </w:t>
      </w:r>
      <w:r w:rsidR="002B635A" w:rsidRPr="007C45C9">
        <w:rPr>
          <w:noProof w:val="0"/>
        </w:rPr>
        <w:t>Softwareentwickler</w:t>
      </w:r>
      <w:r w:rsidRPr="007C45C9">
        <w:rPr>
          <w:noProof w:val="0"/>
        </w:rPr>
        <w:t xml:space="preserve"> besonders interessant sind so genannte Entwicklungsplattformen. Dies sind Plattformen, die Schnittstellen zur Infrastruktur und Hilfsmittel zur Entwicklung von Anwendungen zur Verfügung stellen </w:t>
      </w:r>
      <w:sdt>
        <w:sdtPr>
          <w:rPr>
            <w:noProof w:val="0"/>
          </w:rPr>
          <w:id w:val="-1030482360"/>
          <w:citation/>
        </w:sdtPr>
        <w:sdtContent>
          <w:r w:rsidR="00C02E14" w:rsidRPr="007C45C9">
            <w:rPr>
              <w:noProof w:val="0"/>
            </w:rPr>
            <w:fldChar w:fldCharType="begin"/>
          </w:r>
          <w:r w:rsidR="00C02E14" w:rsidRPr="007C45C9">
            <w:rPr>
              <w:noProof w:val="0"/>
            </w:rPr>
            <w:instrText xml:space="preserve">CITATION RepschlägerPannickeetal2010 \p 8 \l 1031 </w:instrText>
          </w:r>
          <w:r w:rsidR="00C02E14" w:rsidRPr="007C45C9">
            <w:rPr>
              <w:noProof w:val="0"/>
            </w:rPr>
            <w:fldChar w:fldCharType="separate"/>
          </w:r>
          <w:r w:rsidR="000C5CB8">
            <w:t>[15, S. 8]</w:t>
          </w:r>
          <w:r w:rsidR="00C02E14" w:rsidRPr="007C45C9">
            <w:rPr>
              <w:noProof w:val="0"/>
            </w:rPr>
            <w:fldChar w:fldCharType="end"/>
          </w:r>
        </w:sdtContent>
      </w:sdt>
      <w:r w:rsidRPr="007C45C9">
        <w:rPr>
          <w:noProof w:val="0"/>
        </w:rPr>
        <w:t>.</w:t>
      </w:r>
      <w:r w:rsidR="00F1179A" w:rsidRPr="007C45C9">
        <w:rPr>
          <w:noProof w:val="0"/>
        </w:rPr>
        <w:t xml:space="preserve"> Die Schnittstellen sind in der Regel standardisiert</w:t>
      </w:r>
      <w:r w:rsidR="009359C9" w:rsidRPr="007C45C9">
        <w:rPr>
          <w:noProof w:val="0"/>
        </w:rPr>
        <w:t xml:space="preserve"> </w:t>
      </w:r>
      <w:sdt>
        <w:sdtPr>
          <w:rPr>
            <w:noProof w:val="0"/>
          </w:rPr>
          <w:id w:val="887769593"/>
          <w:citation/>
        </w:sdtPr>
        <w:sdtContent>
          <w:r w:rsidR="009359C9" w:rsidRPr="007C45C9">
            <w:rPr>
              <w:noProof w:val="0"/>
            </w:rPr>
            <w:fldChar w:fldCharType="begin"/>
          </w:r>
          <w:r w:rsidR="008C02B2" w:rsidRPr="007C45C9">
            <w:rPr>
              <w:noProof w:val="0"/>
            </w:rPr>
            <w:instrText xml:space="preserve">CITATION AlparAnwendungsorientierteWirts \p 95 \l 1031 </w:instrText>
          </w:r>
          <w:r w:rsidR="009359C9" w:rsidRPr="007C45C9">
            <w:rPr>
              <w:noProof w:val="0"/>
            </w:rPr>
            <w:fldChar w:fldCharType="separate"/>
          </w:r>
          <w:r w:rsidR="000C5CB8">
            <w:t>[16, S. 95]</w:t>
          </w:r>
          <w:r w:rsidR="009359C9" w:rsidRPr="007C45C9">
            <w:rPr>
              <w:noProof w:val="0"/>
            </w:rPr>
            <w:fldChar w:fldCharType="end"/>
          </w:r>
        </w:sdtContent>
      </w:sdt>
      <w:r w:rsidR="00F1179A" w:rsidRPr="007C45C9">
        <w:rPr>
          <w:noProof w:val="0"/>
        </w:rPr>
        <w:t>.</w:t>
      </w:r>
      <w:r w:rsidR="00DB4732" w:rsidRPr="007C45C9">
        <w:rPr>
          <w:noProof w:val="0"/>
        </w:rPr>
        <w:t xml:space="preserve"> Plattformen ermöglichen dem Entwickler, eigene </w:t>
      </w:r>
      <w:r w:rsidR="002B635A" w:rsidRPr="007C45C9">
        <w:rPr>
          <w:noProof w:val="0"/>
        </w:rPr>
        <w:t>Dienste</w:t>
      </w:r>
      <w:r w:rsidR="00DB4732" w:rsidRPr="007C45C9">
        <w:rPr>
          <w:noProof w:val="0"/>
        </w:rPr>
        <w:t xml:space="preserve"> zu definieren, die kompatibel mit denen von Partnern, Konkurrenten und Kunden sind, welche die gleiche Plattform nutzen </w:t>
      </w:r>
      <w:sdt>
        <w:sdtPr>
          <w:rPr>
            <w:noProof w:val="0"/>
          </w:rPr>
          <w:id w:val="411132634"/>
          <w:citation/>
        </w:sdtPr>
        <w:sdtContent>
          <w:r w:rsidR="008C02B2" w:rsidRPr="007C45C9">
            <w:rPr>
              <w:noProof w:val="0"/>
            </w:rPr>
            <w:fldChar w:fldCharType="begin"/>
          </w:r>
          <w:r w:rsidR="008C02B2" w:rsidRPr="007C45C9">
            <w:rPr>
              <w:noProof w:val="0"/>
            </w:rPr>
            <w:instrText xml:space="preserve">CITATION KleesMoehlmann2016DieCloud \p 625 \l 1031 </w:instrText>
          </w:r>
          <w:r w:rsidR="008C02B2" w:rsidRPr="007C45C9">
            <w:rPr>
              <w:noProof w:val="0"/>
            </w:rPr>
            <w:fldChar w:fldCharType="separate"/>
          </w:r>
          <w:r w:rsidR="000C5CB8">
            <w:t>[17, S. 625]</w:t>
          </w:r>
          <w:r w:rsidR="008C02B2" w:rsidRPr="007C45C9">
            <w:rPr>
              <w:noProof w:val="0"/>
            </w:rPr>
            <w:fldChar w:fldCharType="end"/>
          </w:r>
        </w:sdtContent>
      </w:sdt>
      <w:r w:rsidR="00DB4732" w:rsidRPr="007C45C9">
        <w:rPr>
          <w:noProof w:val="0"/>
        </w:rPr>
        <w:t>.</w:t>
      </w:r>
    </w:p>
    <w:p w14:paraId="43EC6268" w14:textId="77777777" w:rsidR="0009735C" w:rsidRPr="007C45C9" w:rsidRDefault="0009735C" w:rsidP="0092667D">
      <w:pPr>
        <w:pStyle w:val="berschrift2"/>
      </w:pPr>
      <w:bookmarkStart w:id="86" w:name="_Toc512245437"/>
      <w:bookmarkStart w:id="87" w:name="_Toc512808537"/>
      <w:bookmarkStart w:id="88" w:name="_Toc518555970"/>
      <w:r w:rsidRPr="007C45C9">
        <w:t>Cloud-Computing</w:t>
      </w:r>
      <w:bookmarkEnd w:id="86"/>
      <w:bookmarkEnd w:id="87"/>
      <w:bookmarkEnd w:id="88"/>
    </w:p>
    <w:p w14:paraId="2B81A74C" w14:textId="3A54D08B" w:rsidR="002A2D20" w:rsidRDefault="00217D1E" w:rsidP="00A47118">
      <w:pPr>
        <w:pStyle w:val="FlietextersterAbsatz"/>
        <w:rPr>
          <w:rFonts w:cs="Arial"/>
          <w:noProof w:val="0"/>
        </w:rPr>
      </w:pPr>
      <w:r w:rsidRPr="007C45C9">
        <w:rPr>
          <w:noProof w:val="0"/>
        </w:rPr>
        <w:t>In der Literatur finden sich unterschiedlichste Version</w:t>
      </w:r>
      <w:r w:rsidR="004A5840" w:rsidRPr="007C45C9">
        <w:rPr>
          <w:noProof w:val="0"/>
        </w:rPr>
        <w:t>en von Definitionen des</w:t>
      </w:r>
      <w:r w:rsidR="005C4190" w:rsidRPr="007C45C9">
        <w:rPr>
          <w:noProof w:val="0"/>
        </w:rPr>
        <w:t xml:space="preserve"> Cloud-</w:t>
      </w:r>
      <w:r w:rsidR="00CB464F" w:rsidRPr="007C45C9">
        <w:rPr>
          <w:noProof w:val="0"/>
        </w:rPr>
        <w:t>Computing-</w:t>
      </w:r>
      <w:r w:rsidR="004A5840" w:rsidRPr="007C45C9">
        <w:rPr>
          <w:noProof w:val="0"/>
        </w:rPr>
        <w:t>Begriffs</w:t>
      </w:r>
      <w:r w:rsidRPr="007C45C9">
        <w:rPr>
          <w:noProof w:val="0"/>
        </w:rPr>
        <w:t xml:space="preserve">. 2011 hat das </w:t>
      </w:r>
      <w:r w:rsidRPr="007C45C9">
        <w:rPr>
          <w:i/>
          <w:noProof w:val="0"/>
        </w:rPr>
        <w:t>National Institu</w:t>
      </w:r>
      <w:r w:rsidR="00C07348" w:rsidRPr="007C45C9">
        <w:rPr>
          <w:i/>
          <w:noProof w:val="0"/>
        </w:rPr>
        <w:t>t</w:t>
      </w:r>
      <w:r w:rsidRPr="007C45C9">
        <w:rPr>
          <w:i/>
          <w:noProof w:val="0"/>
        </w:rPr>
        <w:t>e of Standards an</w:t>
      </w:r>
      <w:r w:rsidR="00C07348" w:rsidRPr="007C45C9">
        <w:rPr>
          <w:i/>
          <w:noProof w:val="0"/>
        </w:rPr>
        <w:t>d</w:t>
      </w:r>
      <w:r w:rsidRPr="007C45C9">
        <w:rPr>
          <w:i/>
          <w:noProof w:val="0"/>
        </w:rPr>
        <w:t xml:space="preserve"> Technology</w:t>
      </w:r>
      <w:r w:rsidR="00661E89" w:rsidRPr="007C45C9">
        <w:rPr>
          <w:noProof w:val="0"/>
        </w:rPr>
        <w:t xml:space="preserve"> (NIST)</w:t>
      </w:r>
      <w:r w:rsidRPr="007C45C9">
        <w:rPr>
          <w:noProof w:val="0"/>
        </w:rPr>
        <w:t xml:space="preserve"> zur Entwirrung beigetragen und eine </w:t>
      </w:r>
      <w:r w:rsidR="005C4190" w:rsidRPr="007C45C9">
        <w:rPr>
          <w:noProof w:val="0"/>
        </w:rPr>
        <w:t>offizielle Definition von Cloud-</w:t>
      </w:r>
      <w:r w:rsidRPr="007C45C9">
        <w:rPr>
          <w:noProof w:val="0"/>
        </w:rPr>
        <w:t>Computing publiziert</w:t>
      </w:r>
      <w:sdt>
        <w:sdtPr>
          <w:rPr>
            <w:noProof w:val="0"/>
          </w:rPr>
          <w:id w:val="-339774509"/>
          <w:citation/>
        </w:sdtPr>
        <w:sdtContent>
          <w:r w:rsidR="00A9360B" w:rsidRPr="007C45C9">
            <w:rPr>
              <w:noProof w:val="0"/>
            </w:rPr>
            <w:fldChar w:fldCharType="begin"/>
          </w:r>
          <w:r w:rsidR="00A9360B" w:rsidRPr="007C45C9">
            <w:rPr>
              <w:noProof w:val="0"/>
            </w:rPr>
            <w:instrText xml:space="preserve"> CITATION MellGrance2011TheNISTdefi \l 1031 </w:instrText>
          </w:r>
          <w:r w:rsidR="00A9360B" w:rsidRPr="007C45C9">
            <w:rPr>
              <w:noProof w:val="0"/>
            </w:rPr>
            <w:fldChar w:fldCharType="separate"/>
          </w:r>
          <w:r w:rsidR="000C5CB8">
            <w:t xml:space="preserve"> [18]</w:t>
          </w:r>
          <w:r w:rsidR="00A9360B" w:rsidRPr="007C45C9">
            <w:rPr>
              <w:noProof w:val="0"/>
            </w:rPr>
            <w:fldChar w:fldCharType="end"/>
          </w:r>
        </w:sdtContent>
      </w:sdt>
      <w:r w:rsidRPr="007C45C9">
        <w:rPr>
          <w:noProof w:val="0"/>
        </w:rPr>
        <w:t xml:space="preserve">, </w:t>
      </w:r>
      <w:r w:rsidR="00B260B2" w:rsidRPr="007C45C9">
        <w:rPr>
          <w:noProof w:val="0"/>
        </w:rPr>
        <w:t>die</w:t>
      </w:r>
      <w:r w:rsidRPr="007C45C9">
        <w:rPr>
          <w:noProof w:val="0"/>
        </w:rPr>
        <w:t xml:space="preserve"> Charakteristika, Serv</w:t>
      </w:r>
      <w:r w:rsidR="005C4190" w:rsidRPr="007C45C9">
        <w:rPr>
          <w:noProof w:val="0"/>
        </w:rPr>
        <w:t>ice-</w:t>
      </w:r>
      <w:r w:rsidRPr="007C45C9">
        <w:rPr>
          <w:noProof w:val="0"/>
        </w:rPr>
        <w:t>Modelle und Verteilungsmodelle festlegt.</w:t>
      </w:r>
    </w:p>
    <w:p w14:paraId="27FBE7C7" w14:textId="77777777" w:rsidR="00946861" w:rsidRPr="007C45C9" w:rsidRDefault="00946861" w:rsidP="00031661">
      <w:pPr>
        <w:pStyle w:val="Abbildung"/>
        <w:framePr w:wrap="auto" w:vAnchor="margin" w:yAlign="inline"/>
        <w:rPr>
          <w:lang w:eastAsia="zh-CN"/>
        </w:rPr>
      </w:pPr>
      <w:r w:rsidRPr="007C45C9">
        <w:rPr>
          <w:lang w:eastAsia="zh-CN"/>
        </w:rPr>
        <w:lastRenderedPageBreak/>
        <w:drawing>
          <wp:inline distT="0" distB="0" distL="0" distR="0" wp14:anchorId="17D91E03" wp14:editId="2C78367C">
            <wp:extent cx="8758294" cy="3883799"/>
            <wp:effectExtent l="0" t="1270" r="381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4">
                      <a:extLst>
                        <a:ext uri="{28A0092B-C50C-407E-A947-70E740481C1C}">
                          <a14:useLocalDpi xmlns:a14="http://schemas.microsoft.com/office/drawing/2010/main" val="0"/>
                        </a:ext>
                      </a:extLst>
                    </a:blip>
                    <a:srcRect t="16879" b="4262"/>
                    <a:stretch/>
                  </pic:blipFill>
                  <pic:spPr bwMode="auto">
                    <a:xfrm rot="16200000">
                      <a:off x="0" y="0"/>
                      <a:ext cx="8810143" cy="3906791"/>
                    </a:xfrm>
                    <a:prstGeom prst="rect">
                      <a:avLst/>
                    </a:prstGeom>
                    <a:ln>
                      <a:noFill/>
                    </a:ln>
                    <a:extLst>
                      <a:ext uri="{53640926-AAD7-44D8-BBD7-CCE9431645EC}">
                        <a14:shadowObscured xmlns:a14="http://schemas.microsoft.com/office/drawing/2010/main"/>
                      </a:ext>
                    </a:extLst>
                  </pic:spPr>
                </pic:pic>
              </a:graphicData>
            </a:graphic>
          </wp:inline>
        </w:drawing>
      </w:r>
    </w:p>
    <w:p w14:paraId="5738BD94" w14:textId="6F21061A" w:rsidR="005F0FD3" w:rsidRDefault="001E2F57" w:rsidP="00BC02C8">
      <w:pPr>
        <w:pStyle w:val="BeschriftungvonAbbildungenetcBA-Format"/>
      </w:pPr>
      <w:bookmarkStart w:id="89" w:name="_Ref511306305"/>
      <w:bookmarkStart w:id="90" w:name="_Toc512245466"/>
      <w:bookmarkStart w:id="91" w:name="_Toc512808570"/>
      <w:bookmarkStart w:id="92" w:name="_Toc518556006"/>
      <w:r w:rsidRPr="00414555">
        <w:t xml:space="preserve">Abbildung </w:t>
      </w:r>
      <w:fldSimple w:instr=" SEQ Abbildung \* ARABIC ">
        <w:r w:rsidR="00BA22F1">
          <w:rPr>
            <w:noProof/>
          </w:rPr>
          <w:t>1</w:t>
        </w:r>
      </w:fldSimple>
      <w:bookmarkEnd w:id="89"/>
      <w:r w:rsidR="009D3681" w:rsidRPr="00414555">
        <w:t>: Dienste</w:t>
      </w:r>
      <w:r w:rsidRPr="00414555">
        <w:t>benen in der Cloud</w:t>
      </w:r>
      <w:bookmarkEnd w:id="90"/>
      <w:bookmarkEnd w:id="91"/>
      <w:bookmarkEnd w:id="92"/>
    </w:p>
    <w:p w14:paraId="5BEB74B0" w14:textId="518D6017" w:rsidR="00BC02C8" w:rsidRPr="00E648AB" w:rsidRDefault="00FD4BF5" w:rsidP="00E648AB">
      <w:pPr>
        <w:pStyle w:val="Bildquelle"/>
      </w:pPr>
      <w:r>
        <w:t>(</w:t>
      </w:r>
      <w:r w:rsidR="00BC02C8" w:rsidRPr="00E648AB">
        <w:t>Quelle:</w:t>
      </w:r>
      <w:sdt>
        <w:sdtPr>
          <w:id w:val="505792426"/>
          <w:citation/>
        </w:sdtPr>
        <w:sdtContent>
          <w:r w:rsidR="00BC02C8" w:rsidRPr="00BC02C8">
            <w:rPr>
              <w:rStyle w:val="BildquelleZchn"/>
              <w:b/>
            </w:rPr>
            <w:fldChar w:fldCharType="begin"/>
          </w:r>
          <w:r w:rsidR="00BC02C8" w:rsidRPr="00BC02C8">
            <w:rPr>
              <w:rStyle w:val="BildquelleZchn"/>
              <w:b/>
            </w:rPr>
            <w:instrText xml:space="preserve"> CITATION Gil15 \l 1031 </w:instrText>
          </w:r>
          <w:r w:rsidR="00BC02C8" w:rsidRPr="00BC02C8">
            <w:rPr>
              <w:rStyle w:val="BildquelleZchn"/>
              <w:b/>
            </w:rPr>
            <w:fldChar w:fldCharType="separate"/>
          </w:r>
          <w:r w:rsidR="000C5CB8">
            <w:rPr>
              <w:rStyle w:val="BildquelleZchn"/>
              <w:b/>
              <w:noProof/>
            </w:rPr>
            <w:t xml:space="preserve"> </w:t>
          </w:r>
          <w:r w:rsidR="000C5CB8">
            <w:rPr>
              <w:noProof/>
            </w:rPr>
            <w:t>[19]</w:t>
          </w:r>
          <w:r w:rsidR="00BC02C8" w:rsidRPr="00BC02C8">
            <w:rPr>
              <w:rStyle w:val="BildquelleZchn"/>
              <w:b/>
            </w:rPr>
            <w:fldChar w:fldCharType="end"/>
          </w:r>
        </w:sdtContent>
      </w:sdt>
      <w:r>
        <w:t>)</w:t>
      </w:r>
    </w:p>
    <w:p w14:paraId="5FE0F49B" w14:textId="6C10C5DD" w:rsidR="00A47118" w:rsidRPr="007C45C9" w:rsidRDefault="00A47118" w:rsidP="00A47118">
      <w:pPr>
        <w:pStyle w:val="FlietextersterAbsatz"/>
        <w:rPr>
          <w:noProof w:val="0"/>
        </w:rPr>
      </w:pPr>
      <w:r w:rsidRPr="007C45C9">
        <w:rPr>
          <w:noProof w:val="0"/>
        </w:rPr>
        <w:lastRenderedPageBreak/>
        <w:t>Da sich auch in der deutschsprachigen Literatur mehrere Bezüge auf diese Definition finden</w:t>
      </w:r>
      <w:sdt>
        <w:sdtPr>
          <w:rPr>
            <w:noProof w:val="0"/>
          </w:rPr>
          <w:id w:val="-173881493"/>
          <w:citation/>
        </w:sdtPr>
        <w:sdtContent>
          <w:r w:rsidRPr="007C45C9">
            <w:rPr>
              <w:noProof w:val="0"/>
            </w:rPr>
            <w:fldChar w:fldCharType="begin"/>
          </w:r>
          <w:r w:rsidRPr="007C45C9">
            <w:rPr>
              <w:noProof w:val="0"/>
            </w:rPr>
            <w:instrText xml:space="preserve">CITATION BaunCloudComputing \p 5 \l 1031 </w:instrText>
          </w:r>
          <w:r w:rsidRPr="007C45C9">
            <w:rPr>
              <w:noProof w:val="0"/>
            </w:rPr>
            <w:fldChar w:fldCharType="separate"/>
          </w:r>
          <w:r w:rsidR="000C5CB8">
            <w:t xml:space="preserve"> [20, S. 5]</w:t>
          </w:r>
          <w:r w:rsidRPr="007C45C9">
            <w:rPr>
              <w:noProof w:val="0"/>
            </w:rPr>
            <w:fldChar w:fldCharType="end"/>
          </w:r>
        </w:sdtContent>
      </w:sdt>
      <w:r w:rsidRPr="007C45C9">
        <w:rPr>
          <w:noProof w:val="0"/>
        </w:rPr>
        <w:t xml:space="preserve">, </w:t>
      </w:r>
      <w:sdt>
        <w:sdtPr>
          <w:rPr>
            <w:noProof w:val="0"/>
          </w:rPr>
          <w:id w:val="-1295677049"/>
          <w:citation/>
        </w:sdtPr>
        <w:sdtContent>
          <w:r w:rsidRPr="007C45C9">
            <w:rPr>
              <w:noProof w:val="0"/>
            </w:rPr>
            <w:fldChar w:fldCharType="begin"/>
          </w:r>
          <w:r w:rsidRPr="007C45C9">
            <w:rPr>
              <w:noProof w:val="0"/>
            </w:rPr>
            <w:instrText xml:space="preserve">CITATION AlparAnwendungsorientierteWirts \p 95 \l 1031 </w:instrText>
          </w:r>
          <w:r w:rsidRPr="007C45C9">
            <w:rPr>
              <w:noProof w:val="0"/>
            </w:rPr>
            <w:fldChar w:fldCharType="separate"/>
          </w:r>
          <w:r w:rsidR="000C5CB8">
            <w:t>[16, S. 95]</w:t>
          </w:r>
          <w:r w:rsidRPr="007C45C9">
            <w:rPr>
              <w:noProof w:val="0"/>
            </w:rPr>
            <w:fldChar w:fldCharType="end"/>
          </w:r>
        </w:sdtContent>
      </w:sdt>
      <w:r w:rsidRPr="007C45C9">
        <w:rPr>
          <w:noProof w:val="0"/>
        </w:rPr>
        <w:t xml:space="preserve">, </w:t>
      </w:r>
      <w:sdt>
        <w:sdtPr>
          <w:rPr>
            <w:noProof w:val="0"/>
          </w:rPr>
          <w:id w:val="1768266114"/>
          <w:citation/>
        </w:sdtPr>
        <w:sdtContent>
          <w:r w:rsidRPr="007C45C9">
            <w:rPr>
              <w:noProof w:val="0"/>
            </w:rPr>
            <w:fldChar w:fldCharType="begin"/>
          </w:r>
          <w:r w:rsidRPr="007C45C9">
            <w:rPr>
              <w:noProof w:val="0"/>
            </w:rPr>
            <w:instrText xml:space="preserve">CITATION Wag12 \p 69 \l 1031 </w:instrText>
          </w:r>
          <w:r w:rsidRPr="007C45C9">
            <w:rPr>
              <w:noProof w:val="0"/>
            </w:rPr>
            <w:fldChar w:fldCharType="separate"/>
          </w:r>
          <w:r w:rsidR="000C5CB8">
            <w:t>[21, S. 69]</w:t>
          </w:r>
          <w:r w:rsidRPr="007C45C9">
            <w:rPr>
              <w:noProof w:val="0"/>
            </w:rPr>
            <w:fldChar w:fldCharType="end"/>
          </w:r>
        </w:sdtContent>
      </w:sdt>
      <w:r w:rsidRPr="007C45C9">
        <w:rPr>
          <w:noProof w:val="0"/>
        </w:rPr>
        <w:t>, sei sie auch in dieser Arbeit verwendet. Das NIST definiert fünf wesentliche Merkmale für Cloud-Computing:</w:t>
      </w:r>
    </w:p>
    <w:p w14:paraId="5414B6CC" w14:textId="77777777" w:rsidR="00A47118" w:rsidRPr="007C45C9" w:rsidRDefault="00A47118" w:rsidP="00A47118">
      <w:pPr>
        <w:pStyle w:val="Listenabsatz"/>
      </w:pPr>
      <w:r w:rsidRPr="007C45C9">
        <w:t>Der Zugriff des Nutzers auf die ihm zur Verfügung gestellten Dienste erfolgt nach Bedarf selbstständig und ohne menschliche Interaktion.</w:t>
      </w:r>
    </w:p>
    <w:p w14:paraId="39B59DCE" w14:textId="77777777" w:rsidR="00A47118" w:rsidRPr="007C45C9" w:rsidRDefault="00A47118" w:rsidP="00A47118">
      <w:pPr>
        <w:pStyle w:val="Listenabsatz"/>
      </w:pPr>
      <w:r w:rsidRPr="007C45C9">
        <w:t>Die Dienste sind auf verschi</w:t>
      </w:r>
      <w:r>
        <w:t>edenen Endgeräten (PC, Laptop</w:t>
      </w:r>
      <w:r w:rsidRPr="007C45C9">
        <w:t>, Smartphones und Tablets) erreichbar.</w:t>
      </w:r>
    </w:p>
    <w:p w14:paraId="0773BEAE" w14:textId="77777777" w:rsidR="00A47118" w:rsidRPr="007C45C9" w:rsidRDefault="00A47118" w:rsidP="00A47118">
      <w:pPr>
        <w:pStyle w:val="Listenabsatz"/>
      </w:pPr>
      <w:r w:rsidRPr="007C45C9">
        <w:t>Die Dienste des Anbieters sind in einem Ressourcenvorrat gesammelt und werden von mehreren Nutzern zeitgleich unter Berücksichtigung derer Bedarfe genutzt.</w:t>
      </w:r>
    </w:p>
    <w:p w14:paraId="7E66E0B0" w14:textId="77777777" w:rsidR="00A47118" w:rsidRPr="007C45C9" w:rsidRDefault="00A47118" w:rsidP="00A47118">
      <w:pPr>
        <w:pStyle w:val="Listenabsatz"/>
      </w:pPr>
      <w:r w:rsidRPr="007C45C9">
        <w:t>Die Dienste können schnell und in einigen Fällen sogar automatisch gebucht und freigegeben werden, um sich „elastisch“ dem Bedarf des Nutzers anzupassen. Der Nutzer hat dabei den Eindruck, dass ihm unbegrenzte Ressourcen zur Verfügung stehen.</w:t>
      </w:r>
    </w:p>
    <w:p w14:paraId="4BC6CB14" w14:textId="77777777" w:rsidR="00A47118" w:rsidRPr="007C45C9" w:rsidRDefault="00A47118" w:rsidP="00A47118">
      <w:pPr>
        <w:pStyle w:val="Listenabsatz"/>
      </w:pPr>
      <w:r w:rsidRPr="007C45C9">
        <w:t>Die Dienste können automatisch kontrolliert und der Ressourcenverbrauch optimiert werden. Diese Messung der Dienste mit Hilfe geeigneter Ressourcen sorgt für Transparenz für den Anbieter und den Nutzer der Cloud.</w:t>
      </w:r>
    </w:p>
    <w:p w14:paraId="2469A3F2" w14:textId="1F580D18" w:rsidR="00A47118" w:rsidRPr="007C45C9" w:rsidRDefault="00A47118" w:rsidP="00A47118">
      <w:pPr>
        <w:pStyle w:val="FlietextersterAbsatz"/>
        <w:rPr>
          <w:noProof w:val="0"/>
        </w:rPr>
      </w:pPr>
      <w:r w:rsidRPr="007C45C9">
        <w:rPr>
          <w:noProof w:val="0"/>
        </w:rPr>
        <w:t xml:space="preserve">Die in der Cloud angebotenen Dienste werden allgemein in drei Dienstebenen unterteilt: </w:t>
      </w:r>
      <w:r w:rsidRPr="007C45C9">
        <w:rPr>
          <w:i/>
          <w:noProof w:val="0"/>
        </w:rPr>
        <w:t>Infrastructure-as-a-Service</w:t>
      </w:r>
      <w:r w:rsidRPr="007C45C9">
        <w:rPr>
          <w:noProof w:val="0"/>
        </w:rPr>
        <w:t xml:space="preserve"> (IaaS), </w:t>
      </w:r>
      <w:r w:rsidRPr="007C45C9">
        <w:rPr>
          <w:i/>
          <w:noProof w:val="0"/>
        </w:rPr>
        <w:t>Platform-as-a-Service</w:t>
      </w:r>
      <w:r w:rsidRPr="007C45C9">
        <w:rPr>
          <w:noProof w:val="0"/>
        </w:rPr>
        <w:t xml:space="preserve"> (PaaS) und </w:t>
      </w:r>
      <w:r w:rsidRPr="007C45C9">
        <w:rPr>
          <w:i/>
          <w:noProof w:val="0"/>
        </w:rPr>
        <w:t>Software-as-a-Service</w:t>
      </w:r>
      <w:r w:rsidRPr="007C45C9">
        <w:rPr>
          <w:noProof w:val="0"/>
        </w:rPr>
        <w:t xml:space="preserve"> (SaaS). </w:t>
      </w:r>
      <w:r w:rsidRPr="007C45C9">
        <w:rPr>
          <w:i/>
          <w:noProof w:val="0"/>
        </w:rPr>
        <w:t>Baun</w:t>
      </w:r>
      <w:r w:rsidRPr="007C45C9">
        <w:rPr>
          <w:noProof w:val="0"/>
        </w:rPr>
        <w:t xml:space="preserve"> </w:t>
      </w:r>
      <w:sdt>
        <w:sdtPr>
          <w:rPr>
            <w:noProof w:val="0"/>
          </w:rPr>
          <w:id w:val="-1366977535"/>
          <w:citation/>
        </w:sdtPr>
        <w:sdtContent>
          <w:r w:rsidRPr="007C45C9">
            <w:rPr>
              <w:noProof w:val="0"/>
            </w:rPr>
            <w:fldChar w:fldCharType="begin"/>
          </w:r>
          <w:r w:rsidRPr="007C45C9">
            <w:rPr>
              <w:noProof w:val="0"/>
            </w:rPr>
            <w:instrText xml:space="preserve">CITATION BaunCloudComputing \p 39 \l 1031 </w:instrText>
          </w:r>
          <w:r w:rsidRPr="007C45C9">
            <w:rPr>
              <w:noProof w:val="0"/>
            </w:rPr>
            <w:fldChar w:fldCharType="separate"/>
          </w:r>
          <w:r w:rsidR="000C5CB8">
            <w:t>[20, S. 39]</w:t>
          </w:r>
          <w:r w:rsidRPr="007C45C9">
            <w:rPr>
              <w:noProof w:val="0"/>
            </w:rPr>
            <w:fldChar w:fldCharType="end"/>
          </w:r>
        </w:sdtContent>
      </w:sdt>
      <w:r w:rsidRPr="007C45C9">
        <w:rPr>
          <w:noProof w:val="0"/>
        </w:rPr>
        <w:t xml:space="preserve"> erwähnt eine vierte Ebene, </w:t>
      </w:r>
      <w:r w:rsidRPr="007C45C9">
        <w:rPr>
          <w:i/>
          <w:noProof w:val="0"/>
        </w:rPr>
        <w:t>Humans-as-a-Service</w:t>
      </w:r>
      <w:r w:rsidRPr="007C45C9">
        <w:rPr>
          <w:noProof w:val="0"/>
        </w:rPr>
        <w:t xml:space="preserve"> (HuaaS). Wie in </w:t>
      </w:r>
      <w:r w:rsidRPr="007C45C9">
        <w:rPr>
          <w:noProof w:val="0"/>
        </w:rPr>
        <w:fldChar w:fldCharType="begin"/>
      </w:r>
      <w:r w:rsidRPr="007C45C9">
        <w:rPr>
          <w:noProof w:val="0"/>
        </w:rPr>
        <w:instrText xml:space="preserve"> REF _Ref511306305 \h  \* MERGEFORMAT </w:instrText>
      </w:r>
      <w:r w:rsidRPr="007C45C9">
        <w:rPr>
          <w:noProof w:val="0"/>
        </w:rPr>
      </w:r>
      <w:r w:rsidRPr="007C45C9">
        <w:rPr>
          <w:noProof w:val="0"/>
        </w:rPr>
        <w:fldChar w:fldCharType="separate"/>
      </w:r>
      <w:r w:rsidR="00BA22F1" w:rsidRPr="00414555">
        <w:rPr>
          <w:noProof w:val="0"/>
        </w:rPr>
        <w:t xml:space="preserve">Abbildung </w:t>
      </w:r>
      <w:r w:rsidR="00BA22F1">
        <w:rPr>
          <w:noProof w:val="0"/>
        </w:rPr>
        <w:t>1</w:t>
      </w:r>
      <w:r w:rsidRPr="007C45C9">
        <w:rPr>
          <w:noProof w:val="0"/>
        </w:rPr>
        <w:fldChar w:fldCharType="end"/>
      </w:r>
      <w:r w:rsidRPr="007C45C9">
        <w:rPr>
          <w:noProof w:val="0"/>
        </w:rPr>
        <w:t xml:space="preserve"> erkennbar, unterscheiden sich die Ebenen darin, welcher Teil der IT vom Dienstleister betreut wird und welches Fachwissen der Kunde selbst braucht, um Angebote auf dieser Ebene zu nutzen. Bei IaaS wird dem Nutzer, etwa der IT-Abteilung eines Unternehmens, eine abstrahierte Sicht auf die vom Cloud-Anbieter zur Verfügung gestellte Hardware geboten. Er kann diese nutzen, um Betriebssysteme zu installieren, Netzwerktopologien zu definieren oder um beanspruchte Kapazitäten zu skalieren </w:t>
      </w:r>
      <w:sdt>
        <w:sdtPr>
          <w:rPr>
            <w:noProof w:val="0"/>
          </w:rPr>
          <w:id w:val="-1760437768"/>
          <w:citation/>
        </w:sdtPr>
        <w:sdtContent>
          <w:r w:rsidRPr="007C45C9">
            <w:rPr>
              <w:noProof w:val="0"/>
            </w:rPr>
            <w:fldChar w:fldCharType="begin"/>
          </w:r>
          <w:r w:rsidRPr="007C45C9">
            <w:rPr>
              <w:noProof w:val="0"/>
            </w:rPr>
            <w:instrText xml:space="preserve">CITATION BaunCloudComputing \p 32 \l 1031 </w:instrText>
          </w:r>
          <w:r w:rsidRPr="007C45C9">
            <w:rPr>
              <w:noProof w:val="0"/>
            </w:rPr>
            <w:fldChar w:fldCharType="separate"/>
          </w:r>
          <w:r w:rsidR="000C5CB8">
            <w:t>[20, S. 32]</w:t>
          </w:r>
          <w:r w:rsidRPr="007C45C9">
            <w:rPr>
              <w:noProof w:val="0"/>
            </w:rPr>
            <w:fldChar w:fldCharType="end"/>
          </w:r>
        </w:sdtContent>
      </w:sdt>
      <w:r w:rsidRPr="007C45C9">
        <w:rPr>
          <w:noProof w:val="0"/>
        </w:rPr>
        <w:t xml:space="preserve">. Große Anbieter in dieser Kategorie sind Amazon Web Services, Microsoft und Google. Die Berechnung der Kosten auf dieser Ebene gestaltet sich komplex, da Kosten für Rechenzeit und –leistung, für Datenbanken und </w:t>
      </w:r>
      <w:ins w:id="93" w:author="Lippmann, Daniel, NMU-CT" w:date="2018-07-06T09:07:00Z">
        <w:r w:rsidR="00B178A3">
          <w:rPr>
            <w:noProof w:val="0"/>
          </w:rPr>
          <w:t>-</w:t>
        </w:r>
      </w:ins>
      <w:del w:id="94" w:author="Lippmann, Daniel, NMU-CT" w:date="2018-07-06T09:07:00Z">
        <w:r w:rsidRPr="007C45C9" w:rsidDel="00B178A3">
          <w:rPr>
            <w:noProof w:val="0"/>
          </w:rPr>
          <w:delText>–</w:delText>
        </w:r>
      </w:del>
      <w:r w:rsidRPr="007C45C9">
        <w:rPr>
          <w:noProof w:val="0"/>
        </w:rPr>
        <w:t xml:space="preserve">speicher, für Anfragen zwischen Client und Server und für übertragene Daten anfallen können </w:t>
      </w:r>
      <w:sdt>
        <w:sdtPr>
          <w:rPr>
            <w:noProof w:val="0"/>
          </w:rPr>
          <w:id w:val="1748612630"/>
          <w:citation/>
        </w:sdtPr>
        <w:sdtContent>
          <w:r w:rsidRPr="007C45C9">
            <w:rPr>
              <w:noProof w:val="0"/>
            </w:rPr>
            <w:fldChar w:fldCharType="begin"/>
          </w:r>
          <w:r w:rsidRPr="007C45C9">
            <w:rPr>
              <w:noProof w:val="0"/>
            </w:rPr>
            <w:instrText xml:space="preserve">CITATION BartonEBusinessmitCloudCompu \p 47 \l 1031 </w:instrText>
          </w:r>
          <w:r w:rsidRPr="007C45C9">
            <w:rPr>
              <w:noProof w:val="0"/>
            </w:rPr>
            <w:fldChar w:fldCharType="separate"/>
          </w:r>
          <w:r w:rsidR="000C5CB8">
            <w:t>[22, S. 47]</w:t>
          </w:r>
          <w:r w:rsidRPr="007C45C9">
            <w:rPr>
              <w:noProof w:val="0"/>
            </w:rPr>
            <w:fldChar w:fldCharType="end"/>
          </w:r>
        </w:sdtContent>
      </w:sdt>
      <w:r w:rsidRPr="007C45C9">
        <w:rPr>
          <w:noProof w:val="0"/>
        </w:rPr>
        <w:t>.</w:t>
      </w:r>
      <w:r w:rsidRPr="001842A8">
        <w:t xml:space="preserve"> </w:t>
      </w:r>
      <w:r w:rsidRPr="0076777B">
        <w:t xml:space="preserve">Der Begriff Client stammt aus der Systemarchitektur Client-Server-Architektur, </w:t>
      </w:r>
      <w:r>
        <w:t>die</w:t>
      </w:r>
      <w:r w:rsidRPr="0076777B">
        <w:t xml:space="preserve"> verteilte Anwendungssysteme in den Dienstnehmer (Client) und den Dienstgeber (Server) unterteilen. Dabei können nur Clients einen Server anfragen, eine bestimmte Aufgabe für sie zu erledigen, woraufhin der Se</w:t>
      </w:r>
      <w:r>
        <w:t xml:space="preserve">rver entsprechend antwortet </w:t>
      </w:r>
      <w:sdt>
        <w:sdtPr>
          <w:id w:val="-365286147"/>
          <w:citation/>
        </w:sdtPr>
        <w:sdtContent>
          <w:r>
            <w:fldChar w:fldCharType="begin"/>
          </w:r>
          <w:r>
            <w:instrText xml:space="preserve"> CITATION FetEn16 \l 1031 </w:instrText>
          </w:r>
          <w:r>
            <w:fldChar w:fldCharType="separate"/>
          </w:r>
          <w:r w:rsidR="000C5CB8">
            <w:t>[23]</w:t>
          </w:r>
          <w:r>
            <w:fldChar w:fldCharType="end"/>
          </w:r>
        </w:sdtContent>
      </w:sdt>
      <w:r>
        <w:t>.</w:t>
      </w:r>
    </w:p>
    <w:p w14:paraId="03C3410D" w14:textId="0AF1A587" w:rsidR="00A47118" w:rsidRDefault="00A47118" w:rsidP="00A47118">
      <w:pPr>
        <w:pStyle w:val="Flietext"/>
        <w:rPr>
          <w:rFonts w:cs="Arial"/>
          <w:noProof w:val="0"/>
        </w:rPr>
      </w:pPr>
      <w:r w:rsidRPr="007C45C9">
        <w:rPr>
          <w:noProof w:val="0"/>
        </w:rPr>
        <w:t>Dienste der PaaS-Ebene richten sich typischerweise an Softwareentwickler oder IT-Architekten und beinhalten Entwicklungs- und Laufzeitumgebungen</w:t>
      </w:r>
      <w:sdt>
        <w:sdtPr>
          <w:rPr>
            <w:noProof w:val="0"/>
          </w:rPr>
          <w:id w:val="-252437602"/>
          <w:citation/>
        </w:sdtPr>
        <w:sdtContent>
          <w:r w:rsidRPr="007C45C9">
            <w:rPr>
              <w:noProof w:val="0"/>
            </w:rPr>
            <w:fldChar w:fldCharType="begin"/>
          </w:r>
          <w:r w:rsidRPr="007C45C9">
            <w:rPr>
              <w:noProof w:val="0"/>
            </w:rPr>
            <w:instrText xml:space="preserve">CITATION BaunCloudComputing \p 35 \l 1031 </w:instrText>
          </w:r>
          <w:r w:rsidRPr="007C45C9">
            <w:rPr>
              <w:noProof w:val="0"/>
            </w:rPr>
            <w:fldChar w:fldCharType="separate"/>
          </w:r>
          <w:r w:rsidR="000C5CB8">
            <w:t xml:space="preserve"> [20, S. 35]</w:t>
          </w:r>
          <w:r w:rsidRPr="007C45C9">
            <w:rPr>
              <w:noProof w:val="0"/>
            </w:rPr>
            <w:fldChar w:fldCharType="end"/>
          </w:r>
        </w:sdtContent>
      </w:sdt>
      <w:r w:rsidRPr="007C45C9">
        <w:rPr>
          <w:noProof w:val="0"/>
        </w:rPr>
        <w:t xml:space="preserve">, welche die  Zeit bis zur Fertigstellung der Anwendung deutlich verkürzen können, da sich der Nutzer </w:t>
      </w:r>
      <w:r w:rsidRPr="007C45C9">
        <w:rPr>
          <w:noProof w:val="0"/>
        </w:rPr>
        <w:lastRenderedPageBreak/>
        <w:t xml:space="preserve">nicht zusätzlich um die zugrunde liegende Hardware kümmern muss </w:t>
      </w:r>
      <w:sdt>
        <w:sdtPr>
          <w:rPr>
            <w:noProof w:val="0"/>
          </w:rPr>
          <w:id w:val="1144619233"/>
          <w:citation/>
        </w:sdtPr>
        <w:sdtContent>
          <w:r w:rsidRPr="007C45C9">
            <w:rPr>
              <w:noProof w:val="0"/>
            </w:rPr>
            <w:fldChar w:fldCharType="begin"/>
          </w:r>
          <w:r w:rsidRPr="007C45C9">
            <w:rPr>
              <w:noProof w:val="0"/>
            </w:rPr>
            <w:instrText xml:space="preserve">CITATION BartonEBusinessmitCloudCompu \p 44 \l 1031 </w:instrText>
          </w:r>
          <w:r w:rsidRPr="007C45C9">
            <w:rPr>
              <w:noProof w:val="0"/>
            </w:rPr>
            <w:fldChar w:fldCharType="separate"/>
          </w:r>
          <w:r w:rsidR="000C5CB8">
            <w:t>[22, S. 44]</w:t>
          </w:r>
          <w:r w:rsidRPr="007C45C9">
            <w:rPr>
              <w:noProof w:val="0"/>
            </w:rPr>
            <w:fldChar w:fldCharType="end"/>
          </w:r>
        </w:sdtContent>
      </w:sdt>
      <w:r w:rsidRPr="007C45C9">
        <w:rPr>
          <w:noProof w:val="0"/>
        </w:rPr>
        <w:t xml:space="preserve">. </w:t>
      </w:r>
      <w:r w:rsidRPr="007C45C9">
        <w:rPr>
          <w:rFonts w:cs="Arial"/>
          <w:noProof w:val="0"/>
        </w:rPr>
        <w:t xml:space="preserve">Auf dieser Ebene entstehen Entwicklungskosten, die nach Anzahl der Entwickler pro Monat berechnet werden und zusätzlich Entwicklerlizenzen enthalten können. Eventuell muss auch der Transfer von Daten bei der Berechnung beachtet werden </w:t>
      </w:r>
      <w:sdt>
        <w:sdtPr>
          <w:rPr>
            <w:rFonts w:cs="Arial"/>
            <w:noProof w:val="0"/>
          </w:rPr>
          <w:id w:val="-799533109"/>
          <w:citation/>
        </w:sdtPr>
        <w:sdtContent>
          <w:r w:rsidRPr="007C45C9">
            <w:rPr>
              <w:rFonts w:cs="Arial"/>
              <w:noProof w:val="0"/>
            </w:rPr>
            <w:fldChar w:fldCharType="begin"/>
          </w:r>
          <w:r w:rsidRPr="007C45C9">
            <w:rPr>
              <w:rFonts w:cs="Arial"/>
              <w:noProof w:val="0"/>
            </w:rPr>
            <w:instrText xml:space="preserve">CITATION BartonEBusinessmitCloudCompu \p 47 \l 1031 </w:instrText>
          </w:r>
          <w:r w:rsidRPr="007C45C9">
            <w:rPr>
              <w:rFonts w:cs="Arial"/>
              <w:noProof w:val="0"/>
            </w:rPr>
            <w:fldChar w:fldCharType="separate"/>
          </w:r>
          <w:r w:rsidR="000C5CB8" w:rsidRPr="000C5CB8">
            <w:rPr>
              <w:rFonts w:cs="Arial"/>
            </w:rPr>
            <w:t>[22, S. 47]</w:t>
          </w:r>
          <w:r w:rsidRPr="007C45C9">
            <w:rPr>
              <w:rFonts w:cs="Arial"/>
              <w:noProof w:val="0"/>
            </w:rPr>
            <w:fldChar w:fldCharType="end"/>
          </w:r>
        </w:sdtContent>
      </w:sdt>
      <w:r w:rsidRPr="007C45C9">
        <w:rPr>
          <w:rFonts w:cs="Arial"/>
          <w:noProof w:val="0"/>
        </w:rPr>
        <w:t>.</w:t>
      </w:r>
    </w:p>
    <w:p w14:paraId="018E3D28" w14:textId="630CFB51" w:rsidR="00C30FAC" w:rsidRPr="007C45C9" w:rsidRDefault="00C30FAC" w:rsidP="00C30FAC">
      <w:pPr>
        <w:pStyle w:val="FlietextersterAbsatz"/>
        <w:rPr>
          <w:noProof w:val="0"/>
          <w:lang w:eastAsia="zh-CN"/>
        </w:rPr>
      </w:pPr>
      <w:r w:rsidRPr="007C45C9">
        <w:rPr>
          <w:noProof w:val="0"/>
        </w:rPr>
        <w:t xml:space="preserve">Auf der obersten Ebene können Endnutzer von SaaS profitieren. Sie nutzen eine Anwendung von jedem cloudfähigen Endgerät aus an jedem Ort und müssen nicht über die Ressourcen nachdenken, welche die Anwendung benötigt. Dafür müssen Sie jedoch auch in manchen Fällen Einschränkungen in der Konfigurierbarkeit der Software akzeptieren </w:t>
      </w:r>
      <w:sdt>
        <w:sdtPr>
          <w:rPr>
            <w:noProof w:val="0"/>
          </w:rPr>
          <w:id w:val="-186364015"/>
          <w:citation/>
        </w:sdtPr>
        <w:sdtContent>
          <w:r w:rsidRPr="007C45C9">
            <w:rPr>
              <w:noProof w:val="0"/>
            </w:rPr>
            <w:fldChar w:fldCharType="begin"/>
          </w:r>
          <w:r w:rsidRPr="007C45C9">
            <w:rPr>
              <w:noProof w:val="0"/>
            </w:rPr>
            <w:instrText xml:space="preserve">CITATION MellGrance2011TheNISTdefi \p 6 \l 1031 </w:instrText>
          </w:r>
          <w:r w:rsidRPr="007C45C9">
            <w:rPr>
              <w:noProof w:val="0"/>
            </w:rPr>
            <w:fldChar w:fldCharType="separate"/>
          </w:r>
          <w:r w:rsidR="000C5CB8">
            <w:t>[18, S. 6]</w:t>
          </w:r>
          <w:r w:rsidRPr="007C45C9">
            <w:rPr>
              <w:noProof w:val="0"/>
            </w:rPr>
            <w:fldChar w:fldCharType="end"/>
          </w:r>
        </w:sdtContent>
      </w:sdt>
      <w:r w:rsidRPr="007C45C9">
        <w:rPr>
          <w:noProof w:val="0"/>
        </w:rPr>
        <w:t xml:space="preserve">. Ein populäres Beispiel hierfür ist das Cloud-Gaming, </w:t>
      </w:r>
      <w:r w:rsidR="007A18BD" w:rsidRPr="007C45C9">
        <w:rPr>
          <w:noProof w:val="0"/>
        </w:rPr>
        <w:t>das</w:t>
      </w:r>
      <w:r w:rsidRPr="007C45C9">
        <w:rPr>
          <w:noProof w:val="0"/>
        </w:rPr>
        <w:t xml:space="preserve"> dem Nutzer ein </w:t>
      </w:r>
      <w:r w:rsidR="007A18BD" w:rsidRPr="007C45C9">
        <w:rPr>
          <w:noProof w:val="0"/>
        </w:rPr>
        <w:t>Computers</w:t>
      </w:r>
      <w:r w:rsidRPr="007C45C9">
        <w:rPr>
          <w:noProof w:val="0"/>
        </w:rPr>
        <w:t>piel</w:t>
      </w:r>
      <w:r w:rsidR="007A18BD" w:rsidRPr="007C45C9">
        <w:rPr>
          <w:noProof w:val="0"/>
        </w:rPr>
        <w:t xml:space="preserve"> bereitstellt</w:t>
      </w:r>
      <w:r w:rsidRPr="007C45C9">
        <w:rPr>
          <w:noProof w:val="0"/>
        </w:rPr>
        <w:t xml:space="preserve">, </w:t>
      </w:r>
      <w:r w:rsidR="00133F5D" w:rsidRPr="007C45C9">
        <w:rPr>
          <w:noProof w:val="0"/>
        </w:rPr>
        <w:t>das</w:t>
      </w:r>
      <w:r w:rsidRPr="007C45C9">
        <w:rPr>
          <w:noProof w:val="0"/>
        </w:rPr>
        <w:t xml:space="preserve"> </w:t>
      </w:r>
      <w:r w:rsidR="007A18BD" w:rsidRPr="007C45C9">
        <w:rPr>
          <w:noProof w:val="0"/>
        </w:rPr>
        <w:t xml:space="preserve">trotz </w:t>
      </w:r>
      <w:r w:rsidRPr="007C45C9">
        <w:rPr>
          <w:noProof w:val="0"/>
        </w:rPr>
        <w:t>hohe</w:t>
      </w:r>
      <w:r w:rsidR="007A18BD" w:rsidRPr="007C45C9">
        <w:rPr>
          <w:noProof w:val="0"/>
        </w:rPr>
        <w:t>r</w:t>
      </w:r>
      <w:r w:rsidRPr="007C45C9">
        <w:rPr>
          <w:noProof w:val="0"/>
        </w:rPr>
        <w:t xml:space="preserve"> Anforderungen an die Grafikkarte </w:t>
      </w:r>
      <w:r w:rsidR="007A18BD" w:rsidRPr="007C45C9">
        <w:rPr>
          <w:noProof w:val="0"/>
        </w:rPr>
        <w:t>auf einem leistungsschwachen Computer oder mobilen Endgerät gespielt werden kann</w:t>
      </w:r>
      <w:r w:rsidRPr="007C45C9">
        <w:rPr>
          <w:noProof w:val="0"/>
        </w:rPr>
        <w:t xml:space="preserve"> </w:t>
      </w:r>
      <w:sdt>
        <w:sdtPr>
          <w:rPr>
            <w:noProof w:val="0"/>
          </w:rPr>
          <w:id w:val="1255860882"/>
          <w:citation/>
        </w:sdtPr>
        <w:sdtContent>
          <w:r w:rsidRPr="007C45C9">
            <w:rPr>
              <w:noProof w:val="0"/>
            </w:rPr>
            <w:fldChar w:fldCharType="begin"/>
          </w:r>
          <w:r w:rsidRPr="007C45C9">
            <w:rPr>
              <w:noProof w:val="0"/>
            </w:rPr>
            <w:instrText xml:space="preserve">CITATION BaunCloudComputing \p 70 \l 1031 </w:instrText>
          </w:r>
          <w:r w:rsidRPr="007C45C9">
            <w:rPr>
              <w:noProof w:val="0"/>
            </w:rPr>
            <w:fldChar w:fldCharType="separate"/>
          </w:r>
          <w:r w:rsidR="000C5CB8">
            <w:t>[20, S. 70]</w:t>
          </w:r>
          <w:r w:rsidRPr="007C45C9">
            <w:rPr>
              <w:noProof w:val="0"/>
            </w:rPr>
            <w:fldChar w:fldCharType="end"/>
          </w:r>
        </w:sdtContent>
      </w:sdt>
      <w:r w:rsidRPr="007C45C9">
        <w:rPr>
          <w:noProof w:val="0"/>
        </w:rPr>
        <w:t xml:space="preserve">. Die Abrechnung der </w:t>
      </w:r>
      <w:r w:rsidR="001075A8" w:rsidRPr="007C45C9">
        <w:rPr>
          <w:noProof w:val="0"/>
        </w:rPr>
        <w:t>Dienste</w:t>
      </w:r>
      <w:r w:rsidRPr="007C45C9">
        <w:rPr>
          <w:noProof w:val="0"/>
        </w:rPr>
        <w:t xml:space="preserve"> erfolgt meist pro Nutzer in Form einer monatlichen Gebühr </w:t>
      </w:r>
      <w:sdt>
        <w:sdtPr>
          <w:rPr>
            <w:noProof w:val="0"/>
          </w:rPr>
          <w:id w:val="1699271479"/>
          <w:citation/>
        </w:sdtPr>
        <w:sdtContent>
          <w:r w:rsidRPr="007C45C9">
            <w:rPr>
              <w:noProof w:val="0"/>
            </w:rPr>
            <w:fldChar w:fldCharType="begin"/>
          </w:r>
          <w:r w:rsidRPr="007C45C9">
            <w:rPr>
              <w:noProof w:val="0"/>
            </w:rPr>
            <w:instrText xml:space="preserve">CITATION BartonEBusinessmitCloudCompu \p 47 \l 1031 </w:instrText>
          </w:r>
          <w:r w:rsidRPr="007C45C9">
            <w:rPr>
              <w:noProof w:val="0"/>
            </w:rPr>
            <w:fldChar w:fldCharType="separate"/>
          </w:r>
          <w:r w:rsidR="000C5CB8">
            <w:t>[22, S. 47]</w:t>
          </w:r>
          <w:r w:rsidRPr="007C45C9">
            <w:rPr>
              <w:noProof w:val="0"/>
            </w:rPr>
            <w:fldChar w:fldCharType="end"/>
          </w:r>
        </w:sdtContent>
      </w:sdt>
      <w:r w:rsidRPr="007C45C9">
        <w:rPr>
          <w:noProof w:val="0"/>
        </w:rPr>
        <w:t>.</w:t>
      </w:r>
    </w:p>
    <w:p w14:paraId="48CCCC05" w14:textId="0F562F4E" w:rsidR="00C30FAC" w:rsidRPr="007C45C9" w:rsidRDefault="00C30FAC" w:rsidP="00C30FAC">
      <w:pPr>
        <w:pStyle w:val="Flietext"/>
        <w:rPr>
          <w:noProof w:val="0"/>
        </w:rPr>
      </w:pPr>
      <w:r w:rsidRPr="007C45C9">
        <w:rPr>
          <w:noProof w:val="0"/>
        </w:rPr>
        <w:t>Die Cloud-Dienste können in unterschiedlichen Cloud-Typen angeboten werden. Eine öffentliche Cloud (</w:t>
      </w:r>
      <w:r w:rsidRPr="007C45C9">
        <w:rPr>
          <w:i/>
          <w:noProof w:val="0"/>
        </w:rPr>
        <w:t>public cloud/external cloud</w:t>
      </w:r>
      <w:r w:rsidRPr="007C45C9">
        <w:rPr>
          <w:noProof w:val="0"/>
        </w:rPr>
        <w:t xml:space="preserve">) wird von einem externen Dienstleister angeboten und betrieben </w:t>
      </w:r>
      <w:sdt>
        <w:sdtPr>
          <w:rPr>
            <w:noProof w:val="0"/>
          </w:rPr>
          <w:id w:val="-616675627"/>
          <w:citation/>
        </w:sdtPr>
        <w:sdtContent>
          <w:r w:rsidRPr="007C45C9">
            <w:rPr>
              <w:noProof w:val="0"/>
            </w:rPr>
            <w:fldChar w:fldCharType="begin"/>
          </w:r>
          <w:r w:rsidRPr="007C45C9">
            <w:rPr>
              <w:noProof w:val="0"/>
            </w:rPr>
            <w:instrText xml:space="preserve">CITATION BartonEBusinessmitCloudCompu \p 45 \l 1031 </w:instrText>
          </w:r>
          <w:r w:rsidRPr="007C45C9">
            <w:rPr>
              <w:noProof w:val="0"/>
            </w:rPr>
            <w:fldChar w:fldCharType="separate"/>
          </w:r>
          <w:r w:rsidR="000C5CB8">
            <w:t>[22, S. 45]</w:t>
          </w:r>
          <w:r w:rsidRPr="007C45C9">
            <w:rPr>
              <w:noProof w:val="0"/>
            </w:rPr>
            <w:fldChar w:fldCharType="end"/>
          </w:r>
        </w:sdtContent>
      </w:sdt>
      <w:r w:rsidRPr="007C45C9">
        <w:rPr>
          <w:noProof w:val="0"/>
        </w:rPr>
        <w:t xml:space="preserve">. Der Nutzer kann meist mit Hilfe eines </w:t>
      </w:r>
      <w:r w:rsidR="003F16EE" w:rsidRPr="007C45C9">
        <w:rPr>
          <w:noProof w:val="0"/>
        </w:rPr>
        <w:t>Selbstbedienungsp</w:t>
      </w:r>
      <w:r w:rsidRPr="007C45C9">
        <w:rPr>
          <w:noProof w:val="0"/>
        </w:rPr>
        <w:t>ortals</w:t>
      </w:r>
      <w:r w:rsidR="003F16EE" w:rsidRPr="007C45C9">
        <w:rPr>
          <w:rStyle w:val="Funotenzeichen"/>
          <w:noProof w:val="0"/>
        </w:rPr>
        <w:footnoteReference w:id="5"/>
      </w:r>
      <w:r w:rsidRPr="007C45C9">
        <w:rPr>
          <w:noProof w:val="0"/>
        </w:rPr>
        <w:t xml:space="preserve"> selbstständig den benötigten Leistungsumfang angeben </w:t>
      </w:r>
      <w:sdt>
        <w:sdtPr>
          <w:rPr>
            <w:noProof w:val="0"/>
          </w:rPr>
          <w:id w:val="797187979"/>
          <w:citation/>
        </w:sdtPr>
        <w:sdtContent>
          <w:r w:rsidRPr="007C45C9">
            <w:rPr>
              <w:noProof w:val="0"/>
            </w:rPr>
            <w:fldChar w:fldCharType="begin"/>
          </w:r>
          <w:r w:rsidRPr="007C45C9">
            <w:rPr>
              <w:noProof w:val="0"/>
            </w:rPr>
            <w:instrText xml:space="preserve">CITATION BaunCloudComputing \p 27-28 \l 1031 </w:instrText>
          </w:r>
          <w:r w:rsidRPr="007C45C9">
            <w:rPr>
              <w:noProof w:val="0"/>
            </w:rPr>
            <w:fldChar w:fldCharType="separate"/>
          </w:r>
          <w:r w:rsidR="000C5CB8">
            <w:t>[20, S. 27-28]</w:t>
          </w:r>
          <w:r w:rsidRPr="007C45C9">
            <w:rPr>
              <w:noProof w:val="0"/>
            </w:rPr>
            <w:fldChar w:fldCharType="end"/>
          </w:r>
        </w:sdtContent>
      </w:sdt>
      <w:r w:rsidRPr="007C45C9">
        <w:rPr>
          <w:noProof w:val="0"/>
        </w:rPr>
        <w:t>.</w:t>
      </w:r>
    </w:p>
    <w:p w14:paraId="73BBC743" w14:textId="0C3EDE25" w:rsidR="00C30FAC" w:rsidRPr="007C45C9" w:rsidRDefault="00C30FAC" w:rsidP="00C30FAC">
      <w:pPr>
        <w:pStyle w:val="Flietext"/>
        <w:rPr>
          <w:noProof w:val="0"/>
        </w:rPr>
      </w:pPr>
      <w:r w:rsidRPr="007C45C9">
        <w:rPr>
          <w:noProof w:val="0"/>
        </w:rPr>
        <w:t>Bei einer privaten Cloud (</w:t>
      </w:r>
      <w:r w:rsidRPr="007C45C9">
        <w:rPr>
          <w:i/>
          <w:noProof w:val="0"/>
        </w:rPr>
        <w:t>private cloud</w:t>
      </w:r>
      <w:r w:rsidRPr="007C45C9">
        <w:rPr>
          <w:noProof w:val="0"/>
        </w:rPr>
        <w:t xml:space="preserve">, </w:t>
      </w:r>
      <w:r w:rsidR="00F051F1" w:rsidRPr="007C45C9">
        <w:rPr>
          <w:noProof w:val="0"/>
        </w:rPr>
        <w:t>teilweise</w:t>
      </w:r>
      <w:r w:rsidRPr="007C45C9">
        <w:rPr>
          <w:noProof w:val="0"/>
        </w:rPr>
        <w:t xml:space="preserve"> auch </w:t>
      </w:r>
      <w:r w:rsidRPr="007C45C9">
        <w:rPr>
          <w:i/>
          <w:noProof w:val="0"/>
        </w:rPr>
        <w:t>internal cloud</w:t>
      </w:r>
      <w:r w:rsidRPr="007C45C9">
        <w:rPr>
          <w:noProof w:val="0"/>
        </w:rPr>
        <w:t xml:space="preserve">) gibt es </w:t>
      </w:r>
      <w:r w:rsidR="005271E6" w:rsidRPr="007C45C9">
        <w:rPr>
          <w:noProof w:val="0"/>
        </w:rPr>
        <w:t>v</w:t>
      </w:r>
      <w:r w:rsidRPr="007C45C9">
        <w:rPr>
          <w:noProof w:val="0"/>
        </w:rPr>
        <w:t xml:space="preserve">erschiedene Definition. Laut Baun </w:t>
      </w:r>
      <w:r w:rsidR="00007CAE" w:rsidRPr="007C45C9">
        <w:rPr>
          <w:noProof w:val="0"/>
        </w:rPr>
        <w:t xml:space="preserve">gehören der Anbieter und der Benutzer der Cloud zur selben organisatorischen Einheit, demselben Unternehmen </w:t>
      </w:r>
      <w:sdt>
        <w:sdtPr>
          <w:rPr>
            <w:noProof w:val="0"/>
          </w:rPr>
          <w:id w:val="-1462186274"/>
          <w:citation/>
        </w:sdtPr>
        <w:sdtContent>
          <w:r w:rsidRPr="007C45C9">
            <w:rPr>
              <w:noProof w:val="0"/>
            </w:rPr>
            <w:fldChar w:fldCharType="begin"/>
          </w:r>
          <w:r w:rsidRPr="007C45C9">
            <w:rPr>
              <w:noProof w:val="0"/>
            </w:rPr>
            <w:instrText xml:space="preserve"> CITATION BaunCloudComputing \l 1031 </w:instrText>
          </w:r>
          <w:r w:rsidRPr="007C45C9">
            <w:rPr>
              <w:noProof w:val="0"/>
            </w:rPr>
            <w:fldChar w:fldCharType="separate"/>
          </w:r>
          <w:r w:rsidR="000C5CB8">
            <w:t>[20]</w:t>
          </w:r>
          <w:r w:rsidRPr="007C45C9">
            <w:rPr>
              <w:noProof w:val="0"/>
            </w:rPr>
            <w:fldChar w:fldCharType="end"/>
          </w:r>
        </w:sdtContent>
      </w:sdt>
      <w:r w:rsidRPr="007C45C9">
        <w:rPr>
          <w:noProof w:val="0"/>
        </w:rPr>
        <w:t>.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sie besitzt und wer sie betreibt.</w:t>
      </w:r>
    </w:p>
    <w:p w14:paraId="05D84CC8" w14:textId="148E7CD4" w:rsidR="00EC2C4C" w:rsidRPr="007C45C9" w:rsidRDefault="00C30FAC" w:rsidP="00C30FAC">
      <w:pPr>
        <w:pStyle w:val="FlietextersterAbsatz"/>
        <w:rPr>
          <w:noProof w:val="0"/>
        </w:rPr>
      </w:pPr>
      <w:r w:rsidRPr="007C45C9">
        <w:rPr>
          <w:noProof w:val="0"/>
        </w:rPr>
        <w:t xml:space="preserve">Barton </w:t>
      </w:r>
      <w:sdt>
        <w:sdtPr>
          <w:rPr>
            <w:noProof w:val="0"/>
          </w:rPr>
          <w:id w:val="1117636368"/>
          <w:citation/>
        </w:sdtPr>
        <w:sdtContent>
          <w:r w:rsidRPr="007C45C9">
            <w:rPr>
              <w:noProof w:val="0"/>
            </w:rPr>
            <w:fldChar w:fldCharType="begin"/>
          </w:r>
          <w:r w:rsidRPr="007C45C9">
            <w:rPr>
              <w:noProof w:val="0"/>
            </w:rPr>
            <w:instrText xml:space="preserve">CITATION BartonEBusinessmitCloudCompu \p 46 \l 1031 </w:instrText>
          </w:r>
          <w:r w:rsidRPr="007C45C9">
            <w:rPr>
              <w:noProof w:val="0"/>
            </w:rPr>
            <w:fldChar w:fldCharType="separate"/>
          </w:r>
          <w:r w:rsidR="000C5CB8">
            <w:t>[22, S. 46]</w:t>
          </w:r>
          <w:r w:rsidRPr="007C45C9">
            <w:rPr>
              <w:noProof w:val="0"/>
            </w:rPr>
            <w:fldChar w:fldCharType="end"/>
          </w:r>
        </w:sdtContent>
      </w:sdt>
      <w:r w:rsidRPr="007C45C9">
        <w:rPr>
          <w:noProof w:val="0"/>
        </w:rPr>
        <w:t xml:space="preserve"> beschreibt Unterformen der privaten Cloud, </w:t>
      </w:r>
      <w:r w:rsidR="00EC7A3F" w:rsidRPr="007C45C9">
        <w:rPr>
          <w:noProof w:val="0"/>
        </w:rPr>
        <w:t>die</w:t>
      </w:r>
      <w:r w:rsidRPr="007C45C9">
        <w:rPr>
          <w:noProof w:val="0"/>
        </w:rPr>
        <w:t xml:space="preserve"> von genau diesen Faktoren abhängen. Eine private Cloud, </w:t>
      </w:r>
      <w:r w:rsidR="00AB6ED3" w:rsidRPr="007C45C9">
        <w:rPr>
          <w:noProof w:val="0"/>
        </w:rPr>
        <w:t>die</w:t>
      </w:r>
      <w:r w:rsidRPr="007C45C9">
        <w:rPr>
          <w:noProof w:val="0"/>
        </w:rPr>
        <w:t xml:space="preserve"> der Nutzer selbst im eigenen Rechenzentrum betreibt, nennt er </w:t>
      </w:r>
      <w:r w:rsidRPr="007C45C9">
        <w:rPr>
          <w:i/>
          <w:noProof w:val="0"/>
        </w:rPr>
        <w:t>insourced private cloud</w:t>
      </w:r>
      <w:r w:rsidRPr="007C45C9">
        <w:rPr>
          <w:noProof w:val="0"/>
        </w:rPr>
        <w:t xml:space="preserve">. Wird der Betrieb an externe Dienstleister übergeben, hängt seine Definition davon ab, ob die </w:t>
      </w:r>
      <w:r w:rsidR="001023E9" w:rsidRPr="007C45C9">
        <w:rPr>
          <w:noProof w:val="0"/>
        </w:rPr>
        <w:t>IT-</w:t>
      </w:r>
      <w:r w:rsidRPr="007C45C9">
        <w:rPr>
          <w:noProof w:val="0"/>
        </w:rPr>
        <w:t xml:space="preserve">Infrastruktur dem externen Dienstleister gehört und </w:t>
      </w:r>
      <w:r w:rsidR="00CB3B7F" w:rsidRPr="007C45C9">
        <w:rPr>
          <w:noProof w:val="0"/>
        </w:rPr>
        <w:t xml:space="preserve">sich </w:t>
      </w:r>
      <w:r w:rsidRPr="007C45C9">
        <w:rPr>
          <w:noProof w:val="0"/>
        </w:rPr>
        <w:t>physis</w:t>
      </w:r>
      <w:r w:rsidR="00364434" w:rsidRPr="007C45C9">
        <w:rPr>
          <w:noProof w:val="0"/>
        </w:rPr>
        <w:t>ch bei ihm befindet (outso</w:t>
      </w:r>
      <w:ins w:id="95" w:author="Lippmann, Daniel, NMU-CT" w:date="2018-07-06T09:10:00Z">
        <w:r w:rsidR="00B178A3">
          <w:rPr>
            <w:noProof w:val="0"/>
          </w:rPr>
          <w:t>u</w:t>
        </w:r>
      </w:ins>
      <w:r w:rsidR="00364434" w:rsidRPr="007C45C9">
        <w:rPr>
          <w:noProof w:val="0"/>
        </w:rPr>
        <w:t>rced)</w:t>
      </w:r>
      <w:r w:rsidRPr="007C45C9">
        <w:rPr>
          <w:noProof w:val="0"/>
        </w:rPr>
        <w:t xml:space="preserve"> oder ob er auf</w:t>
      </w:r>
      <w:r w:rsidR="002F31EC" w:rsidRPr="007C45C9">
        <w:rPr>
          <w:noProof w:val="0"/>
        </w:rPr>
        <w:t xml:space="preserve"> die</w:t>
      </w:r>
      <w:r w:rsidRPr="007C45C9">
        <w:rPr>
          <w:noProof w:val="0"/>
        </w:rPr>
        <w:t xml:space="preserve"> Infrastruktur des Kunden zurückgreift (managed). Der Nutzer bleibt bei allen Formen von privaten Clouds Besitzer seiner Daten und hat die volle Kontrolle über die Einhaltung von Datenschutzverordnungen in Bezug auf personenbezogene Daten </w:t>
      </w:r>
      <w:sdt>
        <w:sdtPr>
          <w:rPr>
            <w:noProof w:val="0"/>
          </w:rPr>
          <w:id w:val="-1755112836"/>
          <w:citation/>
        </w:sdtPr>
        <w:sdtContent>
          <w:r w:rsidRPr="007C45C9">
            <w:rPr>
              <w:noProof w:val="0"/>
            </w:rPr>
            <w:fldChar w:fldCharType="begin"/>
          </w:r>
          <w:r w:rsidRPr="007C45C9">
            <w:rPr>
              <w:noProof w:val="0"/>
            </w:rPr>
            <w:instrText xml:space="preserve">CITATION BaunCloudComputing \p 27-28 \l 1031 </w:instrText>
          </w:r>
          <w:r w:rsidRPr="007C45C9">
            <w:rPr>
              <w:noProof w:val="0"/>
            </w:rPr>
            <w:fldChar w:fldCharType="separate"/>
          </w:r>
          <w:r w:rsidR="000C5CB8">
            <w:t>[20, S. 27-28]</w:t>
          </w:r>
          <w:r w:rsidRPr="007C45C9">
            <w:rPr>
              <w:noProof w:val="0"/>
            </w:rPr>
            <w:fldChar w:fldCharType="end"/>
          </w:r>
        </w:sdtContent>
      </w:sdt>
      <w:r w:rsidRPr="007C45C9">
        <w:rPr>
          <w:noProof w:val="0"/>
        </w:rPr>
        <w:t>.</w:t>
      </w:r>
    </w:p>
    <w:p w14:paraId="56063673" w14:textId="347C45B9" w:rsidR="00C30FAC" w:rsidRPr="007C45C9" w:rsidRDefault="00C30FAC" w:rsidP="005F7600">
      <w:pPr>
        <w:pStyle w:val="FlietextersterAbsatz"/>
        <w:rPr>
          <w:lang w:eastAsia="zh-CN"/>
        </w:rPr>
      </w:pPr>
      <w:r w:rsidRPr="007C45C9">
        <w:t xml:space="preserve">Werden Dienste aus privaten und öffentlichen Clouds zusammengesetzt, spricht man von einer hybriden Cloud. Bei Lastspitzen oder bestimmten, eigenständigen Funktionen kann </w:t>
      </w:r>
      <w:r w:rsidRPr="007C45C9">
        <w:lastRenderedPageBreak/>
        <w:t>es sinnvoll sein, diese in eine öffentliche Cloud auszulagern, während der Rest des Systems in einer privaten Cloud verwaltet wird. Hierbei ist es wichtig</w:t>
      </w:r>
      <w:r w:rsidR="00EC2C4C" w:rsidRPr="007C45C9">
        <w:t>,</w:t>
      </w:r>
      <w:r w:rsidRPr="007C45C9">
        <w:t xml:space="preserve"> zu prüfen, ob die </w:t>
      </w:r>
      <w:r w:rsidR="00D379A6" w:rsidRPr="007C45C9">
        <w:t>Auslagerung im</w:t>
      </w:r>
      <w:r w:rsidRPr="007C45C9">
        <w:t xml:space="preserve"> Konflikt mit den Sicherheitsbestimmungen des Nutzers </w:t>
      </w:r>
      <w:r w:rsidR="00EC2C4C" w:rsidRPr="007C45C9">
        <w:t>steht</w:t>
      </w:r>
      <w:r w:rsidRPr="007C45C9">
        <w:t xml:space="preserve">. Personenbezogene Daten sollten auch bei hybrider Cloudnutzung im privaten Systemteil verbleiben </w:t>
      </w:r>
      <w:sdt>
        <w:sdtPr>
          <w:id w:val="-1493333576"/>
          <w:citation/>
        </w:sdtPr>
        <w:sdtContent>
          <w:r w:rsidRPr="007C45C9">
            <w:fldChar w:fldCharType="begin"/>
          </w:r>
          <w:r w:rsidRPr="007C45C9">
            <w:instrText xml:space="preserve">CITATION BaunCloudComputing \p 29 \l 1031 </w:instrText>
          </w:r>
          <w:r w:rsidRPr="007C45C9">
            <w:fldChar w:fldCharType="separate"/>
          </w:r>
          <w:r w:rsidR="000C5CB8">
            <w:t>[20, S. 29]</w:t>
          </w:r>
          <w:r w:rsidRPr="007C45C9">
            <w:fldChar w:fldCharType="end"/>
          </w:r>
        </w:sdtContent>
      </w:sdt>
      <w:r w:rsidRPr="007C45C9">
        <w:t xml:space="preserve">. Ebenfalls spricht man von einer hybriden Cloud, wenn eine Cloud mit einer traditionellen IT-Landschaft verbunden wird </w:t>
      </w:r>
      <w:sdt>
        <w:sdtPr>
          <w:id w:val="1649323315"/>
          <w:citation/>
        </w:sdtPr>
        <w:sdtContent>
          <w:r w:rsidRPr="007C45C9">
            <w:fldChar w:fldCharType="begin"/>
          </w:r>
          <w:r w:rsidRPr="007C45C9">
            <w:instrText xml:space="preserve">CITATION BartonEBusinessmitCloudCompu \p 46 \l 1031 </w:instrText>
          </w:r>
          <w:r w:rsidRPr="007C45C9">
            <w:fldChar w:fldCharType="separate"/>
          </w:r>
          <w:r w:rsidR="000C5CB8">
            <w:t>[22, S. 46]</w:t>
          </w:r>
          <w:r w:rsidRPr="007C45C9">
            <w:fldChar w:fldCharType="end"/>
          </w:r>
        </w:sdtContent>
      </w:sdt>
      <w:r w:rsidRPr="007C45C9">
        <w:t>.</w:t>
      </w:r>
      <w:r w:rsidR="007B0763">
        <w:t xml:space="preserve"> Traditionell bedeutet in diesem Zusammenhang, dass die gesamte Infrastruktur im eigenen Rechenzentrum des Unternehmens untergebracht ist.</w:t>
      </w:r>
    </w:p>
    <w:p w14:paraId="4763B08B" w14:textId="140C2F14" w:rsidR="00DC6FA8" w:rsidRPr="007C45C9" w:rsidRDefault="00DC6FA8" w:rsidP="0092667D">
      <w:pPr>
        <w:pStyle w:val="berschrift2"/>
      </w:pPr>
      <w:bookmarkStart w:id="96" w:name="_Toc512245438"/>
      <w:bookmarkStart w:id="97" w:name="_Ref512767223"/>
      <w:bookmarkStart w:id="98" w:name="_Toc512808538"/>
      <w:bookmarkStart w:id="99" w:name="_Toc518555971"/>
      <w:r w:rsidRPr="007C45C9">
        <w:t>SAP Cloud Platform</w:t>
      </w:r>
      <w:bookmarkEnd w:id="96"/>
      <w:bookmarkEnd w:id="97"/>
      <w:bookmarkEnd w:id="98"/>
      <w:bookmarkEnd w:id="99"/>
    </w:p>
    <w:p w14:paraId="5678AB5F" w14:textId="1D1D40A0" w:rsidR="00405BAB" w:rsidRPr="007C45C9" w:rsidRDefault="002B7BDC" w:rsidP="00F63675">
      <w:pPr>
        <w:pStyle w:val="FlietextersterAbsatz"/>
        <w:rPr>
          <w:noProof w:val="0"/>
        </w:rPr>
      </w:pPr>
      <w:r w:rsidRPr="007C45C9">
        <w:rPr>
          <w:noProof w:val="0"/>
        </w:rPr>
        <w:t>Bei der SAP Cloud Platform handelt sich um ein Platform-as-a-Service</w:t>
      </w:r>
      <w:r w:rsidR="00E858C1" w:rsidRPr="007C45C9">
        <w:rPr>
          <w:noProof w:val="0"/>
        </w:rPr>
        <w:t xml:space="preserve">-Angebot, </w:t>
      </w:r>
      <w:r w:rsidR="000761F4" w:rsidRPr="007C45C9">
        <w:rPr>
          <w:noProof w:val="0"/>
        </w:rPr>
        <w:t>das</w:t>
      </w:r>
      <w:r w:rsidR="00E858C1" w:rsidRPr="007C45C9">
        <w:rPr>
          <w:noProof w:val="0"/>
        </w:rPr>
        <w:t xml:space="preserve"> umfassende </w:t>
      </w:r>
      <w:r w:rsidR="002E5FBA" w:rsidRPr="007C45C9">
        <w:rPr>
          <w:noProof w:val="0"/>
        </w:rPr>
        <w:t>Dienste</w:t>
      </w:r>
      <w:r w:rsidR="00E858C1" w:rsidRPr="007C45C9">
        <w:rPr>
          <w:noProof w:val="0"/>
        </w:rPr>
        <w:t xml:space="preserve"> und Fähigkeiten der Applikations</w:t>
      </w:r>
      <w:r w:rsidR="00496BF6" w:rsidRPr="007C45C9">
        <w:rPr>
          <w:noProof w:val="0"/>
        </w:rPr>
        <w:t>entwicklung bereitstellt, die</w:t>
      </w:r>
      <w:r w:rsidR="00E858C1" w:rsidRPr="007C45C9">
        <w:rPr>
          <w:noProof w:val="0"/>
        </w:rPr>
        <w:t xml:space="preserve"> es dem Nutzer ermöglichen</w:t>
      </w:r>
      <w:r w:rsidR="00254B64" w:rsidRPr="007C45C9">
        <w:rPr>
          <w:noProof w:val="0"/>
        </w:rPr>
        <w:t>,</w:t>
      </w:r>
      <w:r w:rsidR="00E858C1" w:rsidRPr="007C45C9">
        <w:rPr>
          <w:noProof w:val="0"/>
        </w:rPr>
        <w:t xml:space="preserve"> Geschäftsanwendungen in d</w:t>
      </w:r>
      <w:r w:rsidR="00771804" w:rsidRPr="007C45C9">
        <w:rPr>
          <w:noProof w:val="0"/>
        </w:rPr>
        <w:t xml:space="preserve">er Cloud zu </w:t>
      </w:r>
      <w:r w:rsidR="00254B64" w:rsidRPr="007C45C9">
        <w:rPr>
          <w:noProof w:val="0"/>
        </w:rPr>
        <w:t>entwickeln</w:t>
      </w:r>
      <w:r w:rsidR="00771804" w:rsidRPr="007C45C9">
        <w:rPr>
          <w:noProof w:val="0"/>
        </w:rPr>
        <w:t>, zu erweitern</w:t>
      </w:r>
      <w:r w:rsidR="00E858C1" w:rsidRPr="007C45C9">
        <w:rPr>
          <w:noProof w:val="0"/>
        </w:rPr>
        <w:t xml:space="preserve"> und</w:t>
      </w:r>
      <w:r w:rsidR="0038398E" w:rsidRPr="007C45C9">
        <w:rPr>
          <w:noProof w:val="0"/>
        </w:rPr>
        <w:t xml:space="preserve"> mit jeder modernen SAP-Software </w:t>
      </w:r>
      <w:sdt>
        <w:sdtPr>
          <w:rPr>
            <w:noProof w:val="0"/>
          </w:rPr>
          <w:id w:val="236137057"/>
          <w:citation/>
        </w:sdtPr>
        <w:sdtContent>
          <w:r w:rsidR="0038398E" w:rsidRPr="007C45C9">
            <w:rPr>
              <w:noProof w:val="0"/>
            </w:rPr>
            <w:fldChar w:fldCharType="begin"/>
          </w:r>
          <w:r w:rsidR="0038398E" w:rsidRPr="007C45C9">
            <w:rPr>
              <w:noProof w:val="0"/>
            </w:rPr>
            <w:instrText xml:space="preserve">CITATION Den17 \p 126 \l 1031 </w:instrText>
          </w:r>
          <w:r w:rsidR="0038398E" w:rsidRPr="007C45C9">
            <w:rPr>
              <w:noProof w:val="0"/>
            </w:rPr>
            <w:fldChar w:fldCharType="separate"/>
          </w:r>
          <w:r w:rsidR="000C5CB8">
            <w:t>[24, S. 126]</w:t>
          </w:r>
          <w:r w:rsidR="0038398E" w:rsidRPr="007C45C9">
            <w:rPr>
              <w:noProof w:val="0"/>
            </w:rPr>
            <w:fldChar w:fldCharType="end"/>
          </w:r>
        </w:sdtContent>
      </w:sdt>
      <w:r w:rsidR="00E858C1" w:rsidRPr="007C45C9">
        <w:rPr>
          <w:noProof w:val="0"/>
        </w:rPr>
        <w:t xml:space="preserve"> </w:t>
      </w:r>
      <w:r w:rsidR="00C77C45" w:rsidRPr="007C45C9">
        <w:rPr>
          <w:noProof w:val="0"/>
        </w:rPr>
        <w:t xml:space="preserve">sowie mit Software anderer Anbieter </w:t>
      </w:r>
      <w:r w:rsidR="00254B64" w:rsidRPr="007C45C9">
        <w:rPr>
          <w:noProof w:val="0"/>
        </w:rPr>
        <w:t>zu kombinieren</w:t>
      </w:r>
      <w:r w:rsidR="00E858C1" w:rsidRPr="007C45C9">
        <w:rPr>
          <w:noProof w:val="0"/>
        </w:rPr>
        <w:t xml:space="preserve"> </w:t>
      </w:r>
      <w:sdt>
        <w:sdtPr>
          <w:rPr>
            <w:noProof w:val="0"/>
          </w:rPr>
          <w:id w:val="312913747"/>
          <w:citation/>
        </w:sdtPr>
        <w:sdtContent>
          <w:r w:rsidR="00E858C1" w:rsidRPr="007C45C9">
            <w:rPr>
              <w:noProof w:val="0"/>
            </w:rPr>
            <w:fldChar w:fldCharType="begin"/>
          </w:r>
          <w:r w:rsidR="00BF2EF1" w:rsidRPr="007C45C9">
            <w:rPr>
              <w:noProof w:val="0"/>
            </w:rPr>
            <w:instrText xml:space="preserve">CITATION documentation \p 8 \l 1031 </w:instrText>
          </w:r>
          <w:r w:rsidR="00E858C1" w:rsidRPr="007C45C9">
            <w:rPr>
              <w:noProof w:val="0"/>
            </w:rPr>
            <w:fldChar w:fldCharType="separate"/>
          </w:r>
          <w:r w:rsidR="000C5CB8">
            <w:t>[25, S. 8]</w:t>
          </w:r>
          <w:r w:rsidR="00E858C1" w:rsidRPr="007C45C9">
            <w:rPr>
              <w:noProof w:val="0"/>
            </w:rPr>
            <w:fldChar w:fldCharType="end"/>
          </w:r>
        </w:sdtContent>
      </w:sdt>
      <w:r w:rsidR="00E858C1" w:rsidRPr="007C45C9">
        <w:rPr>
          <w:noProof w:val="0"/>
        </w:rPr>
        <w:t>.</w:t>
      </w:r>
    </w:p>
    <w:p w14:paraId="6E534469" w14:textId="77777777" w:rsidR="00135E90" w:rsidRPr="007C45C9" w:rsidRDefault="00135E90" w:rsidP="00E8112E">
      <w:pPr>
        <w:pStyle w:val="FlietextersterAbsatz"/>
        <w:rPr>
          <w:noProof w:val="0"/>
        </w:rPr>
      </w:pPr>
      <w:r w:rsidRPr="007C45C9">
        <w:rPr>
          <w:lang w:eastAsia="zh-CN"/>
        </w:rPr>
        <w:drawing>
          <wp:inline distT="0" distB="0" distL="0" distR="0" wp14:anchorId="496E055F" wp14:editId="7DF4E274">
            <wp:extent cx="6061540" cy="3937000"/>
            <wp:effectExtent l="0" t="0" r="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4605" cy="3971466"/>
                    </a:xfrm>
                    <a:prstGeom prst="rect">
                      <a:avLst/>
                    </a:prstGeom>
                  </pic:spPr>
                </pic:pic>
              </a:graphicData>
            </a:graphic>
          </wp:inline>
        </w:drawing>
      </w:r>
    </w:p>
    <w:p w14:paraId="0B745560" w14:textId="0B0ABA0A" w:rsidR="00135E90" w:rsidRDefault="00135E90" w:rsidP="00BC02C8">
      <w:pPr>
        <w:pStyle w:val="BeschriftungvonAbbildungenetcBA-Format"/>
        <w:spacing w:before="0"/>
      </w:pPr>
      <w:bookmarkStart w:id="100" w:name="_Ref511908608"/>
      <w:bookmarkStart w:id="101" w:name="_Toc512245467"/>
      <w:bookmarkStart w:id="102" w:name="_Toc512808571"/>
      <w:bookmarkStart w:id="103" w:name="_Toc518556007"/>
      <w:r w:rsidRPr="007C45C9">
        <w:t xml:space="preserve">Abbildung </w:t>
      </w:r>
      <w:fldSimple w:instr=" SEQ Abbildung \* ARABIC ">
        <w:r w:rsidR="00BA22F1">
          <w:rPr>
            <w:noProof/>
          </w:rPr>
          <w:t>2</w:t>
        </w:r>
      </w:fldSimple>
      <w:bookmarkEnd w:id="100"/>
      <w:r w:rsidRPr="007C45C9">
        <w:t>: SAP HANA Cloud Platform</w:t>
      </w:r>
      <w:bookmarkEnd w:id="101"/>
      <w:bookmarkEnd w:id="102"/>
      <w:bookmarkEnd w:id="103"/>
    </w:p>
    <w:p w14:paraId="79126326" w14:textId="0F57DF44" w:rsidR="00BC02C8" w:rsidRPr="007C45C9" w:rsidRDefault="00FD4BF5" w:rsidP="00BC02C8">
      <w:pPr>
        <w:pStyle w:val="Bildquelle"/>
      </w:pPr>
      <w:r>
        <w:t>(</w:t>
      </w:r>
      <w:r w:rsidR="00BC02C8">
        <w:t xml:space="preserve">Quelle: </w:t>
      </w:r>
      <w:sdt>
        <w:sdtPr>
          <w:id w:val="-904985096"/>
          <w:citation/>
        </w:sdtPr>
        <w:sdtContent>
          <w:r w:rsidR="00BC02C8" w:rsidRPr="007C45C9">
            <w:fldChar w:fldCharType="begin"/>
          </w:r>
          <w:r w:rsidR="00BC02C8" w:rsidRPr="007C45C9">
            <w:instrText xml:space="preserve"> CITATION Ste13 \l 1031 </w:instrText>
          </w:r>
          <w:r w:rsidR="00BC02C8" w:rsidRPr="007C45C9">
            <w:fldChar w:fldCharType="separate"/>
          </w:r>
          <w:r w:rsidR="000C5CB8">
            <w:rPr>
              <w:noProof/>
            </w:rPr>
            <w:t>[26]</w:t>
          </w:r>
          <w:r w:rsidR="00BC02C8" w:rsidRPr="007C45C9">
            <w:fldChar w:fldCharType="end"/>
          </w:r>
        </w:sdtContent>
      </w:sdt>
      <w:r>
        <w:t>)</w:t>
      </w:r>
    </w:p>
    <w:p w14:paraId="08FC06A4" w14:textId="56C38D18" w:rsidR="00342AE2" w:rsidRPr="007C45C9" w:rsidRDefault="00342AE2" w:rsidP="0092667D">
      <w:pPr>
        <w:pStyle w:val="FlietextersterAbsatz"/>
        <w:rPr>
          <w:noProof w:val="0"/>
        </w:rPr>
      </w:pPr>
      <w:r w:rsidRPr="007C45C9">
        <w:rPr>
          <w:noProof w:val="0"/>
        </w:rPr>
        <w:t xml:space="preserve">Ihren Beginn fand die SAP Cloud Platform im Oktober 2012 als </w:t>
      </w:r>
      <w:r w:rsidRPr="007C45C9">
        <w:rPr>
          <w:i/>
          <w:noProof w:val="0"/>
        </w:rPr>
        <w:t>SAP HANA Cloud</w:t>
      </w:r>
      <w:r w:rsidRPr="007C45C9">
        <w:rPr>
          <w:noProof w:val="0"/>
        </w:rPr>
        <w:t xml:space="preserve"> mit den Hauptbestandteilen </w:t>
      </w:r>
      <w:r w:rsidRPr="007C45C9">
        <w:rPr>
          <w:i/>
          <w:noProof w:val="0"/>
        </w:rPr>
        <w:t>SAP HANA AppServices</w:t>
      </w:r>
      <w:r w:rsidRPr="007C45C9">
        <w:rPr>
          <w:noProof w:val="0"/>
        </w:rPr>
        <w:t xml:space="preserve"> und </w:t>
      </w:r>
      <w:r w:rsidRPr="007C45C9">
        <w:rPr>
          <w:i/>
          <w:noProof w:val="0"/>
        </w:rPr>
        <w:t>SAP HANA DBServices</w:t>
      </w:r>
      <w:r w:rsidRPr="007C45C9">
        <w:rPr>
          <w:noProof w:val="0"/>
        </w:rPr>
        <w:t xml:space="preserve">, wie </w:t>
      </w:r>
      <w:r w:rsidRPr="007C45C9">
        <w:rPr>
          <w:noProof w:val="0"/>
        </w:rPr>
        <w:fldChar w:fldCharType="begin"/>
      </w:r>
      <w:r w:rsidRPr="007C45C9">
        <w:rPr>
          <w:noProof w:val="0"/>
        </w:rPr>
        <w:instrText xml:space="preserve"> REF _Ref511908608 \h </w:instrText>
      </w:r>
      <w:r w:rsidRPr="007C45C9">
        <w:rPr>
          <w:noProof w:val="0"/>
        </w:rPr>
      </w:r>
      <w:r w:rsidRPr="007C45C9">
        <w:rPr>
          <w:noProof w:val="0"/>
        </w:rPr>
        <w:fldChar w:fldCharType="separate"/>
      </w:r>
      <w:r w:rsidR="00BA22F1" w:rsidRPr="007C45C9">
        <w:t xml:space="preserve">Abbildung </w:t>
      </w:r>
      <w:r w:rsidR="00BA22F1">
        <w:t>2</w:t>
      </w:r>
      <w:r w:rsidRPr="007C45C9">
        <w:rPr>
          <w:noProof w:val="0"/>
        </w:rPr>
        <w:fldChar w:fldCharType="end"/>
      </w:r>
      <w:r w:rsidRPr="007C45C9">
        <w:rPr>
          <w:noProof w:val="0"/>
        </w:rPr>
        <w:t xml:space="preserve"> zeigt. SAP HAN</w:t>
      </w:r>
      <w:r w:rsidR="00B53370" w:rsidRPr="007C45C9">
        <w:rPr>
          <w:noProof w:val="0"/>
        </w:rPr>
        <w:t>A DBServices bezeichnet die SAP-HANA-</w:t>
      </w:r>
      <w:r w:rsidRPr="007C45C9">
        <w:rPr>
          <w:noProof w:val="0"/>
        </w:rPr>
        <w:t xml:space="preserve">Datenbank selbst und Hilfsmittel, mit </w:t>
      </w:r>
      <w:r w:rsidR="00164E7B" w:rsidRPr="007C45C9">
        <w:rPr>
          <w:noProof w:val="0"/>
        </w:rPr>
        <w:t>denen</w:t>
      </w:r>
      <w:r w:rsidRPr="007C45C9">
        <w:rPr>
          <w:noProof w:val="0"/>
        </w:rPr>
        <w:t xml:space="preserve"> die Daten durchsucht oder bearbeitet werden können</w:t>
      </w:r>
      <w:r w:rsidR="00BA3D34" w:rsidRPr="007C45C9">
        <w:rPr>
          <w:noProof w:val="0"/>
        </w:rPr>
        <w:t>,</w:t>
      </w:r>
      <w:r w:rsidRPr="007C45C9">
        <w:rPr>
          <w:noProof w:val="0"/>
        </w:rPr>
        <w:t xml:space="preserve"> um anschließend als </w:t>
      </w:r>
      <w:r w:rsidRPr="007C45C9">
        <w:rPr>
          <w:noProof w:val="0"/>
        </w:rPr>
        <w:lastRenderedPageBreak/>
        <w:t xml:space="preserve">Grundlage für Vorhersagen zu dienen. </w:t>
      </w:r>
      <w:r w:rsidR="00BA3D34" w:rsidRPr="007C45C9">
        <w:rPr>
          <w:noProof w:val="0"/>
        </w:rPr>
        <w:t>Dabei werden sowohl spezielle Such- und Strukturerkennungsalgorithmen, als auch raumbezogene Analysen und Diagramme verwenden und eingesetzt.</w:t>
      </w:r>
      <w:r w:rsidR="00E70281">
        <w:rPr>
          <w:noProof w:val="0"/>
        </w:rPr>
        <w:t xml:space="preserve"> </w:t>
      </w:r>
      <w:r w:rsidR="001E2B9E">
        <w:t>Strukturerkennungsalgorithmen werden genutzt um Muster und Zusammenhänge in Texten und Daten zu finden und Entscheidungen daraus abzuleiten</w:t>
      </w:r>
      <w:r w:rsidR="00E70281">
        <w:t xml:space="preserve"> </w:t>
      </w:r>
      <w:sdt>
        <w:sdtPr>
          <w:id w:val="-1559463890"/>
          <w:citation/>
        </w:sdtPr>
        <w:sdtContent>
          <w:r w:rsidR="00E70281">
            <w:fldChar w:fldCharType="begin"/>
          </w:r>
          <w:r w:rsidR="00E70281">
            <w:instrText xml:space="preserve"> CITATION Gei18 \l 1031 </w:instrText>
          </w:r>
          <w:r w:rsidR="00E70281">
            <w:fldChar w:fldCharType="separate"/>
          </w:r>
          <w:r w:rsidR="000C5CB8">
            <w:t>[27]</w:t>
          </w:r>
          <w:r w:rsidR="00E70281">
            <w:fldChar w:fldCharType="end"/>
          </w:r>
        </w:sdtContent>
      </w:sdt>
      <w:r w:rsidR="001E2B9E">
        <w:t>.</w:t>
      </w:r>
    </w:p>
    <w:p w14:paraId="47976EFC" w14:textId="77777777" w:rsidR="00342AE2" w:rsidRPr="007C45C9" w:rsidRDefault="00342AE2" w:rsidP="00342AE2">
      <w:pPr>
        <w:pStyle w:val="Flietext"/>
        <w:rPr>
          <w:noProof w:val="0"/>
        </w:rPr>
      </w:pPr>
      <w:r w:rsidRPr="007C45C9">
        <w:rPr>
          <w:noProof w:val="0"/>
        </w:rPr>
        <w:t xml:space="preserve">Darauf aufbauend </w:t>
      </w:r>
      <w:r w:rsidR="00AA4767" w:rsidRPr="007C45C9">
        <w:rPr>
          <w:noProof w:val="0"/>
        </w:rPr>
        <w:t>existieren</w:t>
      </w:r>
      <w:r w:rsidRPr="007C45C9">
        <w:rPr>
          <w:noProof w:val="0"/>
        </w:rPr>
        <w:t xml:space="preserve"> zwei Arten von </w:t>
      </w:r>
      <w:r w:rsidRPr="007C45C9">
        <w:rPr>
          <w:i/>
          <w:noProof w:val="0"/>
        </w:rPr>
        <w:t>SAP AppServices</w:t>
      </w:r>
      <w:r w:rsidRPr="007C45C9">
        <w:rPr>
          <w:noProof w:val="0"/>
        </w:rPr>
        <w:t xml:space="preserve">: die </w:t>
      </w:r>
      <w:r w:rsidRPr="007C45C9">
        <w:rPr>
          <w:i/>
          <w:noProof w:val="0"/>
        </w:rPr>
        <w:t>En</w:t>
      </w:r>
      <w:r w:rsidR="00B53370" w:rsidRPr="007C45C9">
        <w:rPr>
          <w:i/>
          <w:noProof w:val="0"/>
        </w:rPr>
        <w:t>ablement Services</w:t>
      </w:r>
      <w:r w:rsidR="00B53370" w:rsidRPr="007C45C9">
        <w:rPr>
          <w:noProof w:val="0"/>
        </w:rPr>
        <w:t xml:space="preserve"> und die </w:t>
      </w:r>
      <w:r w:rsidR="00B53370" w:rsidRPr="007C45C9">
        <w:rPr>
          <w:i/>
          <w:noProof w:val="0"/>
        </w:rPr>
        <w:t>Applic</w:t>
      </w:r>
      <w:r w:rsidRPr="007C45C9">
        <w:rPr>
          <w:i/>
          <w:noProof w:val="0"/>
        </w:rPr>
        <w:t>ation Services</w:t>
      </w:r>
      <w:r w:rsidRPr="007C45C9">
        <w:rPr>
          <w:noProof w:val="0"/>
        </w:rPr>
        <w:t>. Erstere stellen Dienste zur Verwaltung von Applikationen und Systemen zur Ve</w:t>
      </w:r>
      <w:r w:rsidR="00A70EE5" w:rsidRPr="007C45C9">
        <w:rPr>
          <w:noProof w:val="0"/>
        </w:rPr>
        <w:t>rfügung, welche unter anderem</w:t>
      </w:r>
      <w:r w:rsidR="00636AC4" w:rsidRPr="007C45C9">
        <w:rPr>
          <w:noProof w:val="0"/>
        </w:rPr>
        <w:t xml:space="preserve"> Persistenz</w:t>
      </w:r>
      <w:r w:rsidRPr="007C45C9">
        <w:rPr>
          <w:noProof w:val="0"/>
        </w:rPr>
        <w:t>, Konnekti</w:t>
      </w:r>
      <w:r w:rsidR="00636AC4" w:rsidRPr="007C45C9">
        <w:rPr>
          <w:noProof w:val="0"/>
        </w:rPr>
        <w:t xml:space="preserve">vität, sowie </w:t>
      </w:r>
      <w:r w:rsidRPr="007C45C9">
        <w:rPr>
          <w:noProof w:val="0"/>
        </w:rPr>
        <w:t>Identitäts- und Dokumenten</w:t>
      </w:r>
      <w:r w:rsidR="00DA434C" w:rsidRPr="007C45C9">
        <w:rPr>
          <w:noProof w:val="0"/>
        </w:rPr>
        <w:t>verwaltung ermöglichen. Letztere</w:t>
      </w:r>
      <w:r w:rsidRPr="007C45C9">
        <w:rPr>
          <w:noProof w:val="0"/>
        </w:rPr>
        <w:t xml:space="preserve"> enthalten Werkzeuge für spezielle Szenarien, </w:t>
      </w:r>
      <w:r w:rsidR="00A70EE5" w:rsidRPr="007C45C9">
        <w:rPr>
          <w:noProof w:val="0"/>
        </w:rPr>
        <w:t>beispielsweise für mobile Applikationen und</w:t>
      </w:r>
      <w:r w:rsidRPr="007C45C9">
        <w:rPr>
          <w:noProof w:val="0"/>
        </w:rPr>
        <w:t xml:space="preserve"> Portale, für die Zusammenarbeit innerhalb der Firma und mit Partnern sowie zur Integration</w:t>
      </w:r>
      <w:r w:rsidR="00E07A62" w:rsidRPr="007C45C9">
        <w:rPr>
          <w:noProof w:val="0"/>
        </w:rPr>
        <w:t xml:space="preserve"> von Systemen</w:t>
      </w:r>
      <w:r w:rsidRPr="007C45C9">
        <w:rPr>
          <w:noProof w:val="0"/>
        </w:rPr>
        <w:t>.</w:t>
      </w:r>
    </w:p>
    <w:p w14:paraId="1789963C" w14:textId="4AFA409F" w:rsidR="00887077" w:rsidRPr="007C45C9" w:rsidRDefault="007A45E1" w:rsidP="00937F6A">
      <w:pPr>
        <w:pStyle w:val="Flietext"/>
        <w:rPr>
          <w:noProof w:val="0"/>
        </w:rPr>
      </w:pPr>
      <w:r w:rsidRPr="007C45C9">
        <w:rPr>
          <w:noProof w:val="0"/>
        </w:rPr>
        <w:t xml:space="preserve"> In den folgenden Jahren hat SAP die Plat</w:t>
      </w:r>
      <w:r w:rsidR="00501E0C" w:rsidRPr="007C45C9">
        <w:rPr>
          <w:noProof w:val="0"/>
        </w:rPr>
        <w:t>t</w:t>
      </w:r>
      <w:r w:rsidR="00AD3ED4" w:rsidRPr="007C45C9">
        <w:rPr>
          <w:noProof w:val="0"/>
        </w:rPr>
        <w:t xml:space="preserve">form erweitert, </w:t>
      </w:r>
      <w:r w:rsidRPr="007C45C9">
        <w:rPr>
          <w:noProof w:val="0"/>
        </w:rPr>
        <w:t xml:space="preserve">ausgebaut und sie schließlich im Februar 2017 neu unter dem Namen </w:t>
      </w:r>
      <w:r w:rsidRPr="007C45C9">
        <w:rPr>
          <w:i/>
          <w:noProof w:val="0"/>
        </w:rPr>
        <w:t xml:space="preserve">SAP </w:t>
      </w:r>
      <w:ins w:id="104" w:author="Lippmann, Daniel, NMU-CT" w:date="2018-07-06T09:11:00Z">
        <w:r w:rsidR="00B178A3">
          <w:rPr>
            <w:i/>
            <w:noProof w:val="0"/>
          </w:rPr>
          <w:t xml:space="preserve">HANA </w:t>
        </w:r>
      </w:ins>
      <w:r w:rsidRPr="007C45C9">
        <w:rPr>
          <w:i/>
          <w:noProof w:val="0"/>
        </w:rPr>
        <w:t>Cloud Platform</w:t>
      </w:r>
      <w:r w:rsidRPr="007C45C9">
        <w:rPr>
          <w:noProof w:val="0"/>
        </w:rPr>
        <w:t xml:space="preserve"> veröffentlicht.</w:t>
      </w:r>
      <w:r w:rsidR="00696D82" w:rsidRPr="007C45C9">
        <w:rPr>
          <w:noProof w:val="0"/>
        </w:rPr>
        <w:t xml:space="preserve"> Im April 2018 stehen dem Nutzer auf der SAP</w:t>
      </w:r>
      <w:r w:rsidR="00A94BB3" w:rsidRPr="007C45C9">
        <w:rPr>
          <w:noProof w:val="0"/>
        </w:rPr>
        <w:t xml:space="preserve"> Cloud Platform</w:t>
      </w:r>
      <w:r w:rsidR="00696D82" w:rsidRPr="007C45C9">
        <w:rPr>
          <w:noProof w:val="0"/>
        </w:rPr>
        <w:t xml:space="preserve"> Dienste </w:t>
      </w:r>
      <w:r w:rsidR="00EC4125" w:rsidRPr="007C45C9">
        <w:rPr>
          <w:noProof w:val="0"/>
        </w:rPr>
        <w:t xml:space="preserve">in </w:t>
      </w:r>
      <w:r w:rsidR="00696D82" w:rsidRPr="007C45C9">
        <w:rPr>
          <w:noProof w:val="0"/>
        </w:rPr>
        <w:t>zwölf verschiedene</w:t>
      </w:r>
      <w:r w:rsidR="00EC4125" w:rsidRPr="007C45C9">
        <w:rPr>
          <w:noProof w:val="0"/>
        </w:rPr>
        <w:t>n</w:t>
      </w:r>
      <w:r w:rsidR="00696D82" w:rsidRPr="007C45C9">
        <w:rPr>
          <w:noProof w:val="0"/>
        </w:rPr>
        <w:t xml:space="preserve"> Kategorien zur Verfügung</w:t>
      </w:r>
      <w:r w:rsidR="00EC4125" w:rsidRPr="007C45C9">
        <w:rPr>
          <w:noProof w:val="0"/>
        </w:rPr>
        <w:t xml:space="preserve">. Diese </w:t>
      </w:r>
      <w:r w:rsidR="00F12B11" w:rsidRPr="007C45C9">
        <w:rPr>
          <w:noProof w:val="0"/>
        </w:rPr>
        <w:t xml:space="preserve">werden in Abschnitt </w:t>
      </w:r>
      <w:r w:rsidR="0017575F" w:rsidRPr="007C45C9">
        <w:rPr>
          <w:noProof w:val="0"/>
        </w:rPr>
        <w:fldChar w:fldCharType="begin"/>
      </w:r>
      <w:r w:rsidR="0017575F" w:rsidRPr="007C45C9">
        <w:rPr>
          <w:noProof w:val="0"/>
        </w:rPr>
        <w:instrText xml:space="preserve"> REF _Ref515281013 \r \h </w:instrText>
      </w:r>
      <w:r w:rsidR="0017575F" w:rsidRPr="007C45C9">
        <w:rPr>
          <w:noProof w:val="0"/>
        </w:rPr>
      </w:r>
      <w:r w:rsidR="0017575F" w:rsidRPr="007C45C9">
        <w:rPr>
          <w:noProof w:val="0"/>
        </w:rPr>
        <w:fldChar w:fldCharType="separate"/>
      </w:r>
      <w:r w:rsidR="00BA22F1">
        <w:rPr>
          <w:noProof w:val="0"/>
        </w:rPr>
        <w:t>2.3.3</w:t>
      </w:r>
      <w:r w:rsidR="0017575F" w:rsidRPr="007C45C9">
        <w:rPr>
          <w:noProof w:val="0"/>
        </w:rPr>
        <w:fldChar w:fldCharType="end"/>
      </w:r>
      <w:r w:rsidR="00F12B11" w:rsidRPr="007C45C9">
        <w:rPr>
          <w:noProof w:val="0"/>
        </w:rPr>
        <w:t xml:space="preserve"> detailliert behandelt.</w:t>
      </w:r>
    </w:p>
    <w:p w14:paraId="145549BA" w14:textId="7ABEC978" w:rsidR="0068135D" w:rsidRPr="007C45C9" w:rsidRDefault="0068135D" w:rsidP="00C736C7">
      <w:pPr>
        <w:pStyle w:val="berschrift3"/>
        <w:spacing w:before="240"/>
      </w:pPr>
      <w:bookmarkStart w:id="105" w:name="_Toc512245439"/>
      <w:bookmarkStart w:id="106" w:name="_Toc512808539"/>
      <w:bookmarkStart w:id="107" w:name="_Toc518555972"/>
      <w:r w:rsidRPr="007C45C9">
        <w:t>Zielgruppe</w:t>
      </w:r>
      <w:bookmarkEnd w:id="105"/>
      <w:bookmarkEnd w:id="106"/>
      <w:bookmarkEnd w:id="107"/>
    </w:p>
    <w:p w14:paraId="26FA1474" w14:textId="1F7312BB" w:rsidR="00557B85" w:rsidRPr="007C45C9" w:rsidRDefault="005765C9" w:rsidP="00F63675">
      <w:pPr>
        <w:pStyle w:val="FlietextersterAbsatz"/>
        <w:rPr>
          <w:noProof w:val="0"/>
        </w:rPr>
      </w:pPr>
      <w:r w:rsidRPr="007C45C9">
        <w:rPr>
          <w:noProof w:val="0"/>
        </w:rPr>
        <w:t xml:space="preserve">Nach Aussage von Matthias Steiner, einem </w:t>
      </w:r>
      <w:del w:id="108" w:author="Lippmann, Daniel, NMU-CT" w:date="2018-07-06T09:11:00Z">
        <w:r w:rsidRPr="007C45C9" w:rsidDel="00B178A3">
          <w:rPr>
            <w:noProof w:val="0"/>
          </w:rPr>
          <w:delText>Technik</w:delText>
        </w:r>
      </w:del>
      <w:ins w:id="109" w:author="Lippmann, Daniel, NMU-CT" w:date="2018-07-06T09:11:00Z">
        <w:r w:rsidR="00B178A3" w:rsidRPr="007C45C9">
          <w:rPr>
            <w:noProof w:val="0"/>
          </w:rPr>
          <w:t>Techn</w:t>
        </w:r>
        <w:r w:rsidR="00B178A3">
          <w:rPr>
            <w:noProof w:val="0"/>
          </w:rPr>
          <w:t>ologie</w:t>
        </w:r>
      </w:ins>
      <w:r w:rsidRPr="007C45C9">
        <w:rPr>
          <w:noProof w:val="0"/>
        </w:rPr>
        <w:t>-</w:t>
      </w:r>
      <w:r w:rsidR="006F1FDA" w:rsidRPr="007C45C9">
        <w:rPr>
          <w:noProof w:val="0"/>
        </w:rPr>
        <w:t>Experte</w:t>
      </w:r>
      <w:r w:rsidR="00262AF0" w:rsidRPr="007C45C9">
        <w:rPr>
          <w:noProof w:val="0"/>
        </w:rPr>
        <w:t>n</w:t>
      </w:r>
      <w:r w:rsidRPr="007C45C9">
        <w:rPr>
          <w:noProof w:val="0"/>
        </w:rPr>
        <w:t xml:space="preserve"> von SAP, bietet die SAP</w:t>
      </w:r>
      <w:r w:rsidR="00A94BB3" w:rsidRPr="007C45C9">
        <w:rPr>
          <w:noProof w:val="0"/>
        </w:rPr>
        <w:t xml:space="preserve"> Cloud Platform</w:t>
      </w:r>
      <w:r w:rsidRPr="007C45C9">
        <w:rPr>
          <w:noProof w:val="0"/>
        </w:rPr>
        <w:t xml:space="preserve"> einen Mehrwert für neugegründete Firmen, </w:t>
      </w:r>
      <w:r w:rsidR="00B4382F" w:rsidRPr="007C45C9">
        <w:rPr>
          <w:noProof w:val="0"/>
        </w:rPr>
        <w:t>die</w:t>
      </w:r>
      <w:r w:rsidRPr="007C45C9">
        <w:rPr>
          <w:noProof w:val="0"/>
        </w:rPr>
        <w:t xml:space="preserve"> eine Applikation auf Basis von SAP HANA </w:t>
      </w:r>
      <w:r w:rsidR="009C1A1F" w:rsidRPr="007C45C9">
        <w:rPr>
          <w:noProof w:val="0"/>
        </w:rPr>
        <w:t>entwickeln</w:t>
      </w:r>
      <w:r w:rsidR="00124DDD" w:rsidRPr="007C45C9">
        <w:rPr>
          <w:noProof w:val="0"/>
        </w:rPr>
        <w:t xml:space="preserve"> wollen - entweder</w:t>
      </w:r>
      <w:r w:rsidRPr="007C45C9">
        <w:rPr>
          <w:noProof w:val="0"/>
        </w:rPr>
        <w:t xml:space="preserve"> für Partner, die ei</w:t>
      </w:r>
      <w:r w:rsidR="00124DDD" w:rsidRPr="007C45C9">
        <w:rPr>
          <w:noProof w:val="0"/>
        </w:rPr>
        <w:t>ne Erweiterung anbieten möchten</w:t>
      </w:r>
      <w:r w:rsidRPr="007C45C9">
        <w:rPr>
          <w:noProof w:val="0"/>
        </w:rPr>
        <w:t xml:space="preserve"> oder für Kunden, denen eine speziell angepasste Lösung </w:t>
      </w:r>
      <w:r w:rsidR="008421C3" w:rsidRPr="007C45C9">
        <w:rPr>
          <w:noProof w:val="0"/>
        </w:rPr>
        <w:t>für die von ihnen genutzten</w:t>
      </w:r>
      <w:r w:rsidR="00B53370" w:rsidRPr="007C45C9">
        <w:rPr>
          <w:noProof w:val="0"/>
        </w:rPr>
        <w:t xml:space="preserve"> SAP-</w:t>
      </w:r>
      <w:r w:rsidRPr="007C45C9">
        <w:rPr>
          <w:noProof w:val="0"/>
        </w:rPr>
        <w:t xml:space="preserve">Anwendungen fehlt </w:t>
      </w:r>
      <w:sdt>
        <w:sdtPr>
          <w:rPr>
            <w:noProof w:val="0"/>
          </w:rPr>
          <w:id w:val="171926930"/>
          <w:citation/>
        </w:sdtPr>
        <w:sdtContent>
          <w:r w:rsidRPr="007C45C9">
            <w:rPr>
              <w:noProof w:val="0"/>
            </w:rPr>
            <w:fldChar w:fldCharType="begin"/>
          </w:r>
          <w:r w:rsidRPr="007C45C9">
            <w:rPr>
              <w:noProof w:val="0"/>
            </w:rPr>
            <w:instrText xml:space="preserve"> CITATION Ste13 \l 1031 </w:instrText>
          </w:r>
          <w:r w:rsidRPr="007C45C9">
            <w:rPr>
              <w:noProof w:val="0"/>
            </w:rPr>
            <w:fldChar w:fldCharType="separate"/>
          </w:r>
          <w:r w:rsidR="000C5CB8">
            <w:t>[26]</w:t>
          </w:r>
          <w:r w:rsidRPr="007C45C9">
            <w:rPr>
              <w:noProof w:val="0"/>
            </w:rPr>
            <w:fldChar w:fldCharType="end"/>
          </w:r>
        </w:sdtContent>
      </w:sdt>
      <w:r w:rsidRPr="007C45C9">
        <w:rPr>
          <w:noProof w:val="0"/>
        </w:rPr>
        <w:t>.</w:t>
      </w:r>
      <w:r w:rsidR="00DD151D" w:rsidRPr="007C45C9">
        <w:rPr>
          <w:noProof w:val="0"/>
        </w:rPr>
        <w:t xml:space="preserve"> Doch nicht nur neu</w:t>
      </w:r>
      <w:ins w:id="110" w:author="Lippmann, Daniel, NMU-CT" w:date="2018-07-06T09:12:00Z">
        <w:r w:rsidR="00B178A3">
          <w:rPr>
            <w:noProof w:val="0"/>
          </w:rPr>
          <w:t>gegründet</w:t>
        </w:r>
      </w:ins>
      <w:r w:rsidR="008455EC" w:rsidRPr="007C45C9">
        <w:rPr>
          <w:noProof w:val="0"/>
        </w:rPr>
        <w:t>e</w:t>
      </w:r>
      <w:r w:rsidR="00792F87" w:rsidRPr="007C45C9">
        <w:rPr>
          <w:noProof w:val="0"/>
        </w:rPr>
        <w:t xml:space="preserve"> Firmen, sondern auch die Firmen </w:t>
      </w:r>
      <w:r w:rsidR="00792F87" w:rsidRPr="007C45C9">
        <w:rPr>
          <w:i/>
          <w:noProof w:val="0"/>
        </w:rPr>
        <w:t>Bosch</w:t>
      </w:r>
      <w:r w:rsidR="00792F87" w:rsidRPr="007C45C9">
        <w:rPr>
          <w:noProof w:val="0"/>
        </w:rPr>
        <w:t xml:space="preserve"> und</w:t>
      </w:r>
      <w:r w:rsidR="00DD151D" w:rsidRPr="007C45C9">
        <w:rPr>
          <w:noProof w:val="0"/>
        </w:rPr>
        <w:t xml:space="preserve"> </w:t>
      </w:r>
      <w:r w:rsidR="00DD151D" w:rsidRPr="007C45C9">
        <w:rPr>
          <w:i/>
          <w:noProof w:val="0"/>
        </w:rPr>
        <w:t>Siemens</w:t>
      </w:r>
      <w:r w:rsidR="00342DA7" w:rsidRPr="007C45C9">
        <w:rPr>
          <w:noProof w:val="0"/>
        </w:rPr>
        <w:t xml:space="preserve">, die </w:t>
      </w:r>
      <w:r w:rsidR="00342DA7" w:rsidRPr="007C45C9">
        <w:rPr>
          <w:i/>
          <w:noProof w:val="0"/>
        </w:rPr>
        <w:t>Hamburger Hafenbehörde</w:t>
      </w:r>
      <w:r w:rsidR="000F5010" w:rsidRPr="007C45C9">
        <w:rPr>
          <w:noProof w:val="0"/>
        </w:rPr>
        <w:t xml:space="preserve"> und</w:t>
      </w:r>
      <w:r w:rsidR="00DD151D" w:rsidRPr="007C45C9">
        <w:rPr>
          <w:noProof w:val="0"/>
        </w:rPr>
        <w:t xml:space="preserve"> der </w:t>
      </w:r>
      <w:r w:rsidR="008421C3" w:rsidRPr="007C45C9">
        <w:rPr>
          <w:noProof w:val="0"/>
        </w:rPr>
        <w:t>Gabel</w:t>
      </w:r>
      <w:r w:rsidR="00DD151D" w:rsidRPr="007C45C9">
        <w:rPr>
          <w:noProof w:val="0"/>
        </w:rPr>
        <w:t>staplerhersteller</w:t>
      </w:r>
      <w:r w:rsidR="00DD151D" w:rsidRPr="007C45C9">
        <w:rPr>
          <w:i/>
          <w:noProof w:val="0"/>
        </w:rPr>
        <w:t xml:space="preserve"> Still GmbH</w:t>
      </w:r>
      <w:r w:rsidR="00DD151D" w:rsidRPr="007C45C9">
        <w:rPr>
          <w:noProof w:val="0"/>
        </w:rPr>
        <w:t xml:space="preserve"> </w:t>
      </w:r>
      <w:r w:rsidR="001F28BE" w:rsidRPr="007C45C9">
        <w:rPr>
          <w:noProof w:val="0"/>
        </w:rPr>
        <w:t>haben bereits Projekte mit der SAP</w:t>
      </w:r>
      <w:r w:rsidR="00A94BB3" w:rsidRPr="007C45C9">
        <w:rPr>
          <w:noProof w:val="0"/>
        </w:rPr>
        <w:t xml:space="preserve"> </w:t>
      </w:r>
      <w:ins w:id="111" w:author="Lippmann, Daniel, NMU-CT" w:date="2018-07-06T09:12:00Z">
        <w:r w:rsidR="00B178A3">
          <w:rPr>
            <w:noProof w:val="0"/>
          </w:rPr>
          <w:t xml:space="preserve">HANA </w:t>
        </w:r>
      </w:ins>
      <w:r w:rsidR="00A94BB3" w:rsidRPr="007C45C9">
        <w:rPr>
          <w:noProof w:val="0"/>
        </w:rPr>
        <w:t>Cloud Platform</w:t>
      </w:r>
      <w:r w:rsidR="001F28BE" w:rsidRPr="007C45C9">
        <w:rPr>
          <w:noProof w:val="0"/>
        </w:rPr>
        <w:t xml:space="preserve"> umgesetzt. Siemens ist dadurch </w:t>
      </w:r>
      <w:r w:rsidR="0024294D" w:rsidRPr="007C45C9">
        <w:rPr>
          <w:noProof w:val="0"/>
        </w:rPr>
        <w:t xml:space="preserve">in der Lage, </w:t>
      </w:r>
      <w:r w:rsidR="001F28BE" w:rsidRPr="007C45C9">
        <w:rPr>
          <w:noProof w:val="0"/>
        </w:rPr>
        <w:t xml:space="preserve">Vorhersagen über anfallende Wartungen </w:t>
      </w:r>
      <w:r w:rsidR="0024294D" w:rsidRPr="007C45C9">
        <w:rPr>
          <w:noProof w:val="0"/>
        </w:rPr>
        <w:t>zu treffen.</w:t>
      </w:r>
      <w:r w:rsidR="001F28BE" w:rsidRPr="007C45C9">
        <w:rPr>
          <w:noProof w:val="0"/>
        </w:rPr>
        <w:t xml:space="preserve"> Bosch ermöglicht </w:t>
      </w:r>
      <w:r w:rsidR="000C088B" w:rsidRPr="007C45C9">
        <w:rPr>
          <w:noProof w:val="0"/>
        </w:rPr>
        <w:t>LKW-Fahrern</w:t>
      </w:r>
      <w:ins w:id="112" w:author="Lippmann, Daniel, NMU-CT" w:date="2018-07-06T09:12:00Z">
        <w:r w:rsidR="00FE2687">
          <w:rPr>
            <w:noProof w:val="0"/>
          </w:rPr>
          <w:t>,</w:t>
        </w:r>
      </w:ins>
      <w:r w:rsidR="000C088B" w:rsidRPr="007C45C9">
        <w:rPr>
          <w:noProof w:val="0"/>
        </w:rPr>
        <w:t xml:space="preserve"> per App einen sicheren Ste</w:t>
      </w:r>
      <w:r w:rsidR="00246583" w:rsidRPr="007C45C9">
        <w:rPr>
          <w:noProof w:val="0"/>
        </w:rPr>
        <w:t>llplatz für die Nacht zu finden.</w:t>
      </w:r>
      <w:r w:rsidR="000C088B" w:rsidRPr="007C45C9">
        <w:rPr>
          <w:noProof w:val="0"/>
        </w:rPr>
        <w:t xml:space="preserve"> </w:t>
      </w:r>
      <w:r w:rsidR="00246583" w:rsidRPr="007C45C9">
        <w:rPr>
          <w:noProof w:val="0"/>
        </w:rPr>
        <w:t>I</w:t>
      </w:r>
      <w:r w:rsidR="006169D4" w:rsidRPr="007C45C9">
        <w:rPr>
          <w:noProof w:val="0"/>
        </w:rPr>
        <w:t xml:space="preserve">m Hamburger Hafen werden in Echtzeit Containerschiffe koordiniert und </w:t>
      </w:r>
      <w:r w:rsidR="00645B34" w:rsidRPr="007C45C9">
        <w:rPr>
          <w:noProof w:val="0"/>
        </w:rPr>
        <w:t xml:space="preserve">bei Still GmbH </w:t>
      </w:r>
      <w:r w:rsidR="006169D4" w:rsidRPr="007C45C9">
        <w:rPr>
          <w:noProof w:val="0"/>
        </w:rPr>
        <w:t>Gabelstapler zu autonomem Handeln befähigt</w:t>
      </w:r>
      <w:r w:rsidR="00FF1433" w:rsidRPr="007C45C9">
        <w:rPr>
          <w:noProof w:val="0"/>
        </w:rPr>
        <w:t xml:space="preserve"> </w:t>
      </w:r>
      <w:sdt>
        <w:sdtPr>
          <w:rPr>
            <w:noProof w:val="0"/>
          </w:rPr>
          <w:id w:val="1255787610"/>
          <w:citation/>
        </w:sdtPr>
        <w:sdtContent>
          <w:r w:rsidR="00FF1433" w:rsidRPr="007C45C9">
            <w:rPr>
              <w:noProof w:val="0"/>
            </w:rPr>
            <w:fldChar w:fldCharType="begin"/>
          </w:r>
          <w:r w:rsidR="00FF1433" w:rsidRPr="007C45C9">
            <w:rPr>
              <w:noProof w:val="0"/>
            </w:rPr>
            <w:instrText xml:space="preserve">CITATION success \l 1031 </w:instrText>
          </w:r>
          <w:r w:rsidR="00FF1433" w:rsidRPr="007C45C9">
            <w:rPr>
              <w:noProof w:val="0"/>
            </w:rPr>
            <w:fldChar w:fldCharType="separate"/>
          </w:r>
          <w:r w:rsidR="000C5CB8">
            <w:t>[28]</w:t>
          </w:r>
          <w:r w:rsidR="00FF1433" w:rsidRPr="007C45C9">
            <w:rPr>
              <w:noProof w:val="0"/>
            </w:rPr>
            <w:fldChar w:fldCharType="end"/>
          </w:r>
        </w:sdtContent>
      </w:sdt>
      <w:r w:rsidR="006169D4" w:rsidRPr="007C45C9">
        <w:rPr>
          <w:noProof w:val="0"/>
        </w:rPr>
        <w:t>.</w:t>
      </w:r>
    </w:p>
    <w:p w14:paraId="62EF5C3D" w14:textId="5C8D72A5" w:rsidR="00E20C9B" w:rsidRDefault="005B2C69" w:rsidP="006B7DD6">
      <w:pPr>
        <w:pStyle w:val="Flietext"/>
        <w:rPr>
          <w:noProof w:val="0"/>
        </w:rPr>
      </w:pPr>
      <w:r w:rsidRPr="007C45C9">
        <w:rPr>
          <w:noProof w:val="0"/>
        </w:rPr>
        <w:t xml:space="preserve">Partner von SAP nutzen die Fähigkeiten der </w:t>
      </w:r>
      <w:ins w:id="113" w:author="Lippmann, Daniel, NMU-CT" w:date="2018-07-06T09:12:00Z">
        <w:r w:rsidR="00FE2687">
          <w:rPr>
            <w:noProof w:val="0"/>
          </w:rPr>
          <w:t xml:space="preserve">SAP </w:t>
        </w:r>
      </w:ins>
      <w:r w:rsidRPr="007C45C9">
        <w:rPr>
          <w:noProof w:val="0"/>
        </w:rPr>
        <w:t>Cl</w:t>
      </w:r>
      <w:r w:rsidR="00BC174B" w:rsidRPr="007C45C9">
        <w:rPr>
          <w:noProof w:val="0"/>
        </w:rPr>
        <w:t xml:space="preserve">oud Platform zur Erstellung von Erweiterungen bestehender SAP-Systeme und verkaufen diese dann im </w:t>
      </w:r>
      <w:r w:rsidR="00BC174B" w:rsidRPr="007C45C9">
        <w:rPr>
          <w:i/>
          <w:noProof w:val="0"/>
        </w:rPr>
        <w:t>SAP App Center</w:t>
      </w:r>
      <w:r w:rsidR="00BC174B" w:rsidRPr="007C45C9">
        <w:rPr>
          <w:noProof w:val="0"/>
        </w:rPr>
        <w:t xml:space="preserve">. </w:t>
      </w:r>
      <w:r w:rsidR="000C5261" w:rsidRPr="007C45C9">
        <w:rPr>
          <w:noProof w:val="0"/>
        </w:rPr>
        <w:t>Bestehende SAP-Kunden</w:t>
      </w:r>
      <w:r w:rsidR="00BC174B" w:rsidRPr="007C45C9">
        <w:rPr>
          <w:noProof w:val="0"/>
        </w:rPr>
        <w:t xml:space="preserve"> suchen dort nach einer passenden Lösung für ihr Proble</w:t>
      </w:r>
      <w:r w:rsidR="00FA7A7D" w:rsidRPr="007C45C9">
        <w:rPr>
          <w:noProof w:val="0"/>
        </w:rPr>
        <w:t>m. Wenn sie nicht fündig werden</w:t>
      </w:r>
      <w:r w:rsidR="00BC174B" w:rsidRPr="007C45C9">
        <w:rPr>
          <w:noProof w:val="0"/>
        </w:rPr>
        <w:t xml:space="preserve"> oder nicht bereit sind</w:t>
      </w:r>
      <w:r w:rsidR="001E720B" w:rsidRPr="007C45C9">
        <w:rPr>
          <w:noProof w:val="0"/>
        </w:rPr>
        <w:t>,</w:t>
      </w:r>
      <w:r w:rsidR="00BC174B" w:rsidRPr="007C45C9">
        <w:rPr>
          <w:noProof w:val="0"/>
        </w:rPr>
        <w:t xml:space="preserve"> einer anderen Firma den gewünschten Betrag für eine Anwendung zu zahlen,</w:t>
      </w:r>
      <w:r w:rsidR="000C5261" w:rsidRPr="007C45C9">
        <w:rPr>
          <w:noProof w:val="0"/>
        </w:rPr>
        <w:t xml:space="preserve"> können</w:t>
      </w:r>
      <w:r w:rsidR="00BC174B" w:rsidRPr="007C45C9">
        <w:rPr>
          <w:noProof w:val="0"/>
        </w:rPr>
        <w:t xml:space="preserve"> sie</w:t>
      </w:r>
      <w:r w:rsidR="000C5261" w:rsidRPr="007C45C9">
        <w:rPr>
          <w:noProof w:val="0"/>
        </w:rPr>
        <w:t xml:space="preserve"> die S</w:t>
      </w:r>
      <w:r w:rsidR="00B53370" w:rsidRPr="007C45C9">
        <w:rPr>
          <w:noProof w:val="0"/>
        </w:rPr>
        <w:t>AP Cloud Platform nutzen</w:t>
      </w:r>
      <w:r w:rsidR="00FA7A7D" w:rsidRPr="007C45C9">
        <w:rPr>
          <w:noProof w:val="0"/>
        </w:rPr>
        <w:t>,</w:t>
      </w:r>
      <w:r w:rsidR="00B53370" w:rsidRPr="007C45C9">
        <w:rPr>
          <w:noProof w:val="0"/>
        </w:rPr>
        <w:t xml:space="preserve"> um SAP-</w:t>
      </w:r>
      <w:r w:rsidR="000C5261" w:rsidRPr="007C45C9">
        <w:rPr>
          <w:noProof w:val="0"/>
        </w:rPr>
        <w:t>Systeme nach ihren Wünschen anzupassen und zu erweitern</w:t>
      </w:r>
      <w:r w:rsidR="00BC174B" w:rsidRPr="007C45C9">
        <w:rPr>
          <w:noProof w:val="0"/>
        </w:rPr>
        <w:t>.</w:t>
      </w:r>
      <w:bookmarkStart w:id="114" w:name="_Toc512245441"/>
      <w:bookmarkStart w:id="115" w:name="_Toc512808540"/>
      <w:bookmarkStart w:id="116" w:name="_Ref515389755"/>
    </w:p>
    <w:p w14:paraId="13B26F8C" w14:textId="77777777" w:rsidR="00BF2D97" w:rsidRPr="007C45C9" w:rsidRDefault="0068135D" w:rsidP="0068135D">
      <w:pPr>
        <w:pStyle w:val="berschrift3"/>
      </w:pPr>
      <w:bookmarkStart w:id="117" w:name="_Ref515608654"/>
      <w:bookmarkStart w:id="118" w:name="_Ref516725472"/>
      <w:bookmarkStart w:id="119" w:name="_Toc518555973"/>
      <w:r w:rsidRPr="007C45C9">
        <w:t>Umgebungen</w:t>
      </w:r>
      <w:bookmarkEnd w:id="114"/>
      <w:bookmarkEnd w:id="115"/>
      <w:bookmarkEnd w:id="116"/>
      <w:bookmarkEnd w:id="117"/>
      <w:r w:rsidR="00B5486B" w:rsidRPr="007C45C9">
        <w:t xml:space="preserve"> und Regionen</w:t>
      </w:r>
      <w:bookmarkEnd w:id="118"/>
      <w:bookmarkEnd w:id="119"/>
    </w:p>
    <w:p w14:paraId="3F6E0A1A" w14:textId="0F439DFE" w:rsidR="00732AB8" w:rsidRPr="007C45C9" w:rsidRDefault="00B5486B" w:rsidP="00732AB8">
      <w:pPr>
        <w:pStyle w:val="FlietextersterAbsatz"/>
        <w:rPr>
          <w:noProof w:val="0"/>
        </w:rPr>
      </w:pPr>
      <w:r w:rsidRPr="007C45C9">
        <w:rPr>
          <w:noProof w:val="0"/>
        </w:rPr>
        <w:lastRenderedPageBreak/>
        <w:t>Meldet sich ein Nutzer an der Testversion der SAP Cloud Platform an, empfängt ihn eine Startseite</w:t>
      </w:r>
      <w:r w:rsidR="006B7DD6" w:rsidRPr="007C45C9">
        <w:rPr>
          <w:noProof w:val="0"/>
        </w:rPr>
        <w:t xml:space="preserve">, </w:t>
      </w:r>
      <w:r w:rsidR="001E720B" w:rsidRPr="007C45C9">
        <w:rPr>
          <w:noProof w:val="0"/>
        </w:rPr>
        <w:t>die</w:t>
      </w:r>
      <w:r w:rsidR="006B7DD6" w:rsidRPr="007C45C9">
        <w:rPr>
          <w:noProof w:val="0"/>
        </w:rPr>
        <w:t xml:space="preserve"> bereits einige Navigationsziele</w:t>
      </w:r>
      <w:r w:rsidR="00D74B5C" w:rsidRPr="007C45C9">
        <w:rPr>
          <w:noProof w:val="0"/>
        </w:rPr>
        <w:t xml:space="preserve"> (</w:t>
      </w:r>
      <w:r w:rsidR="0011617D" w:rsidRPr="007C45C9">
        <w:rPr>
          <w:noProof w:val="0"/>
        </w:rPr>
        <w:t>siehe</w:t>
      </w:r>
      <w:r w:rsidR="00F6214F" w:rsidRPr="007C45C9">
        <w:rPr>
          <w:noProof w:val="0"/>
        </w:rPr>
        <w:t xml:space="preserve"> </w:t>
      </w:r>
      <w:r w:rsidR="00F6214F" w:rsidRPr="007C45C9">
        <w:rPr>
          <w:noProof w:val="0"/>
        </w:rPr>
        <w:fldChar w:fldCharType="begin"/>
      </w:r>
      <w:r w:rsidR="00F6214F" w:rsidRPr="007C45C9">
        <w:rPr>
          <w:noProof w:val="0"/>
        </w:rPr>
        <w:instrText xml:space="preserve"> REF _Ref516835935 \h </w:instrText>
      </w:r>
      <w:r w:rsidR="00F6214F" w:rsidRPr="007C45C9">
        <w:rPr>
          <w:noProof w:val="0"/>
        </w:rPr>
      </w:r>
      <w:r w:rsidR="00F6214F" w:rsidRPr="007C45C9">
        <w:rPr>
          <w:noProof w:val="0"/>
        </w:rPr>
        <w:fldChar w:fldCharType="separate"/>
      </w:r>
      <w:r w:rsidR="00BA22F1" w:rsidRPr="007C45C9">
        <w:t xml:space="preserve">Abbildung </w:t>
      </w:r>
      <w:r w:rsidR="00BA22F1">
        <w:t>3</w:t>
      </w:r>
      <w:r w:rsidR="00F6214F" w:rsidRPr="007C45C9">
        <w:rPr>
          <w:noProof w:val="0"/>
        </w:rPr>
        <w:fldChar w:fldCharType="end"/>
      </w:r>
      <w:r w:rsidR="00D74B5C" w:rsidRPr="007C45C9">
        <w:rPr>
          <w:noProof w:val="0"/>
        </w:rPr>
        <w:t>)</w:t>
      </w:r>
      <w:r w:rsidR="006B7DD6" w:rsidRPr="007C45C9">
        <w:rPr>
          <w:noProof w:val="0"/>
        </w:rPr>
        <w:t xml:space="preserve"> enthält. </w:t>
      </w:r>
      <w:r w:rsidRPr="007C45C9">
        <w:rPr>
          <w:noProof w:val="0"/>
        </w:rPr>
        <w:t xml:space="preserve">Links </w:t>
      </w:r>
      <w:r w:rsidR="006B7DD6" w:rsidRPr="007C45C9">
        <w:rPr>
          <w:noProof w:val="0"/>
        </w:rPr>
        <w:t xml:space="preserve">oben </w:t>
      </w:r>
      <w:r w:rsidRPr="007C45C9">
        <w:rPr>
          <w:noProof w:val="0"/>
        </w:rPr>
        <w:t>befindet sich ein Menü</w:t>
      </w:r>
      <w:r w:rsidR="006B7DD6" w:rsidRPr="007C45C9">
        <w:rPr>
          <w:noProof w:val="0"/>
        </w:rPr>
        <w:t xml:space="preserve">. </w:t>
      </w:r>
      <w:r w:rsidRPr="007C45C9">
        <w:rPr>
          <w:noProof w:val="0"/>
        </w:rPr>
        <w:t>Links unten findet sich eine Verknüpfung zu</w:t>
      </w:r>
      <w:r w:rsidR="001D53D4" w:rsidRPr="007C45C9">
        <w:rPr>
          <w:noProof w:val="0"/>
        </w:rPr>
        <w:t xml:space="preserve"> für den Anwender</w:t>
      </w:r>
      <w:r w:rsidRPr="007C45C9">
        <w:rPr>
          <w:noProof w:val="0"/>
        </w:rPr>
        <w:t xml:space="preserve"> nützlichen Internetadressen (</w:t>
      </w:r>
      <w:r w:rsidRPr="007C45C9">
        <w:rPr>
          <w:i/>
          <w:noProof w:val="0"/>
        </w:rPr>
        <w:t>Useful Links</w:t>
      </w:r>
      <w:r w:rsidR="00FA7A7D" w:rsidRPr="007C45C9">
        <w:rPr>
          <w:noProof w:val="0"/>
        </w:rPr>
        <w:t>). Darunter ist</w:t>
      </w:r>
      <w:r w:rsidRPr="007C45C9">
        <w:rPr>
          <w:noProof w:val="0"/>
        </w:rPr>
        <w:t xml:space="preserve"> </w:t>
      </w:r>
      <w:r w:rsidR="00AD5F33" w:rsidRPr="007C45C9">
        <w:rPr>
          <w:noProof w:val="0"/>
        </w:rPr>
        <w:t>z.B.</w:t>
      </w:r>
      <w:r w:rsidRPr="007C45C9">
        <w:rPr>
          <w:noProof w:val="0"/>
        </w:rPr>
        <w:t xml:space="preserve"> die Dokumentation der Entwicklungsplattform. Rechts oben </w:t>
      </w:r>
      <w:r w:rsidR="00073BB7" w:rsidRPr="007C45C9">
        <w:rPr>
          <w:noProof w:val="0"/>
        </w:rPr>
        <w:t xml:space="preserve">erreicht </w:t>
      </w:r>
      <w:r w:rsidR="00454D19" w:rsidRPr="007C45C9">
        <w:rPr>
          <w:noProof w:val="0"/>
        </w:rPr>
        <w:t xml:space="preserve">der Nutzer Informationen zu seinem </w:t>
      </w:r>
      <w:r w:rsidR="003C57A6" w:rsidRPr="007C45C9">
        <w:rPr>
          <w:noProof w:val="0"/>
        </w:rPr>
        <w:t>Benutzerkonto</w:t>
      </w:r>
      <w:r w:rsidR="00454D19" w:rsidRPr="007C45C9">
        <w:rPr>
          <w:noProof w:val="0"/>
        </w:rPr>
        <w:t>.</w:t>
      </w:r>
      <w:r w:rsidR="006B7DD6" w:rsidRPr="007C45C9">
        <w:rPr>
          <w:noProof w:val="0"/>
        </w:rPr>
        <w:t xml:space="preserve"> </w:t>
      </w:r>
      <w:r w:rsidR="00F3304B" w:rsidRPr="007C45C9">
        <w:rPr>
          <w:noProof w:val="0"/>
        </w:rPr>
        <w:t>Dort kann er sich für eine der angebotenen Sprachen Englisch, vereinfachtes Chinesisch, Koreani</w:t>
      </w:r>
      <w:r w:rsidR="00985C55" w:rsidRPr="007C45C9">
        <w:rPr>
          <w:noProof w:val="0"/>
        </w:rPr>
        <w:t>sch oder Japanisch entscheiden.</w:t>
      </w:r>
    </w:p>
    <w:p w14:paraId="6D887C9A" w14:textId="77777777" w:rsidR="00F6214F" w:rsidRPr="007C45C9" w:rsidRDefault="00B71653" w:rsidP="00F6214F">
      <w:pPr>
        <w:pStyle w:val="Abbildung"/>
        <w:keepNext/>
        <w:framePr w:wrap="notBeside"/>
        <w:rPr>
          <w:noProof w:val="0"/>
        </w:rPr>
      </w:pPr>
      <w:bookmarkStart w:id="120" w:name="_Ref515611250"/>
      <w:r w:rsidRPr="007C45C9">
        <w:rPr>
          <w:lang w:eastAsia="zh-CN"/>
        </w:rPr>
        <w:drawing>
          <wp:inline distT="0" distB="0" distL="0" distR="0" wp14:anchorId="1844D6F8" wp14:editId="3B1817FC">
            <wp:extent cx="6119493" cy="3598977"/>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6">
                      <a:extLst>
                        <a:ext uri="{28A0092B-C50C-407E-A947-70E740481C1C}">
                          <a14:useLocalDpi xmlns:a14="http://schemas.microsoft.com/office/drawing/2010/main" val="0"/>
                        </a:ext>
                      </a:extLst>
                    </a:blip>
                    <a:stretch>
                      <a:fillRect/>
                    </a:stretch>
                  </pic:blipFill>
                  <pic:spPr>
                    <a:xfrm>
                      <a:off x="0" y="0"/>
                      <a:ext cx="6119493" cy="3598977"/>
                    </a:xfrm>
                    <a:prstGeom prst="rect">
                      <a:avLst/>
                    </a:prstGeom>
                  </pic:spPr>
                </pic:pic>
              </a:graphicData>
            </a:graphic>
          </wp:inline>
        </w:drawing>
      </w:r>
    </w:p>
    <w:p w14:paraId="10BA9DA6" w14:textId="4E390CC6" w:rsidR="00D94AD5" w:rsidRDefault="00F6214F" w:rsidP="00D94AD5">
      <w:pPr>
        <w:pStyle w:val="BeschriftungvonAbbildungenetcBA-Format"/>
      </w:pPr>
      <w:bookmarkStart w:id="121" w:name="_Ref516835935"/>
      <w:bookmarkStart w:id="122" w:name="_Toc518556008"/>
      <w:r w:rsidRPr="007C45C9">
        <w:t xml:space="preserve">Abbildung </w:t>
      </w:r>
      <w:fldSimple w:instr=" SEQ Abbildung \* ARABIC ">
        <w:r w:rsidR="00BA22F1">
          <w:rPr>
            <w:noProof/>
          </w:rPr>
          <w:t>3</w:t>
        </w:r>
      </w:fldSimple>
      <w:bookmarkEnd w:id="121"/>
      <w:r w:rsidRPr="007C45C9">
        <w:t>: SAP Cloud Platform Cockpit der Neo-Umgebung</w:t>
      </w:r>
      <w:bookmarkEnd w:id="120"/>
      <w:bookmarkEnd w:id="122"/>
    </w:p>
    <w:p w14:paraId="2EFCF6FE" w14:textId="44E90852" w:rsidR="00E3683D" w:rsidRPr="00E3683D" w:rsidRDefault="00E3683D" w:rsidP="00E3683D">
      <w:pPr>
        <w:pStyle w:val="Bildquelle"/>
      </w:pPr>
      <w:r w:rsidRPr="00E3683D">
        <w:t>(Quelle: eigener Screenshot)</w:t>
      </w:r>
    </w:p>
    <w:p w14:paraId="0F4EBA21" w14:textId="45DD5657" w:rsidR="00C7258C" w:rsidRPr="007C45C9" w:rsidRDefault="00C7258C" w:rsidP="00C7258C">
      <w:pPr>
        <w:pStyle w:val="FlietextersterAbsatz"/>
        <w:rPr>
          <w:noProof w:val="0"/>
        </w:rPr>
      </w:pPr>
      <w:r w:rsidRPr="007C45C9">
        <w:rPr>
          <w:noProof w:val="0"/>
        </w:rPr>
        <w:t xml:space="preserve">Die SAP Cloud Platform bietet Entwicklern zwei Umgebungen für ihre Entwicklungen an. Die </w:t>
      </w:r>
      <w:r w:rsidRPr="007C45C9">
        <w:rPr>
          <w:i/>
          <w:noProof w:val="0"/>
        </w:rPr>
        <w:t>Cloud-Foundry</w:t>
      </w:r>
      <w:r w:rsidRPr="007C45C9">
        <w:rPr>
          <w:noProof w:val="0"/>
        </w:rPr>
        <w:t xml:space="preserve">- und die </w:t>
      </w:r>
      <w:r w:rsidRPr="007C45C9">
        <w:rPr>
          <w:i/>
          <w:noProof w:val="0"/>
        </w:rPr>
        <w:t>Neo</w:t>
      </w:r>
      <w:r w:rsidRPr="007C45C9">
        <w:rPr>
          <w:noProof w:val="0"/>
        </w:rPr>
        <w:t xml:space="preserve">-Umgebung. Cloud Foundry ist ein quelloffenens PaaS zur Entwicklung von Anwendungen, das sich durch die unternehmensfähige Architektur, Portabilität, Multi-Cloud-Funktionen und offenen Standardprotokollen von den Konkurrenten abhebt </w:t>
      </w:r>
      <w:sdt>
        <w:sdtPr>
          <w:rPr>
            <w:noProof w:val="0"/>
          </w:rPr>
          <w:id w:val="-1249655117"/>
          <w:citation/>
        </w:sdtPr>
        <w:sdtContent>
          <w:r w:rsidRPr="007C45C9">
            <w:rPr>
              <w:noProof w:val="0"/>
            </w:rPr>
            <w:fldChar w:fldCharType="begin"/>
          </w:r>
          <w:r w:rsidRPr="007C45C9">
            <w:rPr>
              <w:noProof w:val="0"/>
            </w:rPr>
            <w:instrText xml:space="preserve"> CITATION Gea17 \l 1031 </w:instrText>
          </w:r>
          <w:r w:rsidRPr="007C45C9">
            <w:rPr>
              <w:noProof w:val="0"/>
            </w:rPr>
            <w:fldChar w:fldCharType="separate"/>
          </w:r>
          <w:r w:rsidR="000C5CB8">
            <w:t>[29]</w:t>
          </w:r>
          <w:r w:rsidRPr="007C45C9">
            <w:rPr>
              <w:noProof w:val="0"/>
            </w:rPr>
            <w:fldChar w:fldCharType="end"/>
          </w:r>
        </w:sdtContent>
      </w:sdt>
      <w:r w:rsidRPr="007C45C9">
        <w:rPr>
          <w:noProof w:val="0"/>
        </w:rPr>
        <w:t xml:space="preserve">. Unter </w:t>
      </w:r>
      <w:r w:rsidRPr="007C45C9">
        <w:rPr>
          <w:i/>
          <w:noProof w:val="0"/>
        </w:rPr>
        <w:t>Multi-Cloud</w:t>
      </w:r>
      <w:r w:rsidRPr="007C45C9">
        <w:rPr>
          <w:noProof w:val="0"/>
        </w:rPr>
        <w:t xml:space="preserve"> ist zu verstehen, dass die Plattform auf Infrastrukturdiensten von unterschiedlichen Anbietern betrieben wird</w:t>
      </w:r>
      <w:sdt>
        <w:sdtPr>
          <w:rPr>
            <w:noProof w:val="0"/>
          </w:rPr>
          <w:id w:val="-537121989"/>
          <w:citation/>
        </w:sdtPr>
        <w:sdtContent>
          <w:r w:rsidRPr="007C45C9">
            <w:rPr>
              <w:noProof w:val="0"/>
            </w:rPr>
            <w:fldChar w:fldCharType="begin"/>
          </w:r>
          <w:r w:rsidRPr="007C45C9">
            <w:rPr>
              <w:noProof w:val="0"/>
            </w:rPr>
            <w:instrText xml:space="preserve"> CITATION Sha17 \l 1031 </w:instrText>
          </w:r>
          <w:r w:rsidRPr="007C45C9">
            <w:rPr>
              <w:noProof w:val="0"/>
            </w:rPr>
            <w:fldChar w:fldCharType="separate"/>
          </w:r>
          <w:r w:rsidR="000C5CB8">
            <w:t xml:space="preserve"> [30]</w:t>
          </w:r>
          <w:r w:rsidRPr="007C45C9">
            <w:rPr>
              <w:noProof w:val="0"/>
            </w:rPr>
            <w:fldChar w:fldCharType="end"/>
          </w:r>
        </w:sdtContent>
      </w:sdt>
      <w:r w:rsidRPr="007C45C9">
        <w:rPr>
          <w:noProof w:val="0"/>
        </w:rPr>
        <w:t>.</w:t>
      </w:r>
    </w:p>
    <w:p w14:paraId="2F6E2B97" w14:textId="4B9FA435" w:rsidR="00A94D0A" w:rsidRDefault="000E0596" w:rsidP="00C7258C">
      <w:pPr>
        <w:pStyle w:val="Flietext"/>
        <w:rPr>
          <w:noProof w:val="0"/>
        </w:rPr>
      </w:pPr>
      <w:r w:rsidRPr="007C45C9">
        <w:rPr>
          <w:noProof w:val="0"/>
        </w:rPr>
        <w:t xml:space="preserve">SAP empfiehlt die Cloud Foundry Umgebung für </w:t>
      </w:r>
      <w:r w:rsidR="00A94D0A">
        <w:rPr>
          <w:noProof w:val="0"/>
        </w:rPr>
        <w:t>folgende Entwicklungen</w:t>
      </w:r>
      <w:r w:rsidR="00D42F6A">
        <w:rPr>
          <w:noProof w:val="0"/>
        </w:rPr>
        <w:t xml:space="preserve"> </w:t>
      </w:r>
      <w:sdt>
        <w:sdtPr>
          <w:id w:val="-240266117"/>
          <w:citation/>
        </w:sdtPr>
        <w:sdtContent>
          <w:r w:rsidR="00D42F6A" w:rsidRPr="007C45C9">
            <w:fldChar w:fldCharType="begin"/>
          </w:r>
          <w:r w:rsidR="00D42F6A" w:rsidRPr="007C45C9">
            <w:instrText xml:space="preserve">CITATION documentation \p 11 \l 1031 </w:instrText>
          </w:r>
          <w:r w:rsidR="00D42F6A" w:rsidRPr="007C45C9">
            <w:fldChar w:fldCharType="separate"/>
          </w:r>
          <w:r w:rsidR="000C5CB8">
            <w:t>[25, S. 11]</w:t>
          </w:r>
          <w:r w:rsidR="00D42F6A" w:rsidRPr="007C45C9">
            <w:fldChar w:fldCharType="end"/>
          </w:r>
        </w:sdtContent>
      </w:sdt>
      <w:r w:rsidR="00A94D0A">
        <w:rPr>
          <w:noProof w:val="0"/>
        </w:rPr>
        <w:t>:</w:t>
      </w:r>
    </w:p>
    <w:p w14:paraId="3D5E9B34" w14:textId="0D3471A7" w:rsidR="00A94D0A" w:rsidRDefault="000E0596" w:rsidP="00A94D0A">
      <w:pPr>
        <w:pStyle w:val="Listenabsatz"/>
        <w:rPr>
          <w:lang w:eastAsia="zh-CN"/>
        </w:rPr>
      </w:pPr>
      <w:r w:rsidRPr="00D418DC">
        <w:rPr>
          <w:b/>
        </w:rPr>
        <w:t>12-Faktor</w:t>
      </w:r>
      <w:r w:rsidR="00A94D0A" w:rsidRPr="00D418DC">
        <w:rPr>
          <w:b/>
        </w:rPr>
        <w:t>-basierte Anwendungen</w:t>
      </w:r>
      <w:r w:rsidR="00D418DC" w:rsidRPr="00D418DC">
        <w:rPr>
          <w:b/>
        </w:rPr>
        <w:t>:</w:t>
      </w:r>
      <w:r w:rsidR="00D418DC">
        <w:t xml:space="preserve"> „Das 12 Factor App Manifest gibt einige Empfehlungen dafür, wie Web-Apps für die Cloud am Besten entwickelt werden können“. Darin stehen 12 Faktoren, die bei einer SaaS-Anwendung für bessere Skalierbarkeit, und Portierbarkeit sorgen</w:t>
      </w:r>
      <w:sdt>
        <w:sdtPr>
          <w:id w:val="855543925"/>
          <w:citation/>
        </w:sdtPr>
        <w:sdtContent>
          <w:r w:rsidR="00D418DC">
            <w:fldChar w:fldCharType="begin"/>
          </w:r>
          <w:r w:rsidR="00D418DC">
            <w:instrText xml:space="preserve"> CITATION Klo15 \l 1031 </w:instrText>
          </w:r>
          <w:r w:rsidR="00D418DC">
            <w:fldChar w:fldCharType="separate"/>
          </w:r>
          <w:r w:rsidR="000C5CB8">
            <w:rPr>
              <w:noProof/>
            </w:rPr>
            <w:t xml:space="preserve"> [31]</w:t>
          </w:r>
          <w:r w:rsidR="00D418DC">
            <w:fldChar w:fldCharType="end"/>
          </w:r>
        </w:sdtContent>
      </w:sdt>
      <w:r w:rsidR="00D418DC">
        <w:t>.</w:t>
      </w:r>
    </w:p>
    <w:p w14:paraId="6D52A2B6" w14:textId="5AF4ED71" w:rsidR="00A94D0A" w:rsidRDefault="000E0596" w:rsidP="00A94D0A">
      <w:pPr>
        <w:pStyle w:val="Listenabsatz"/>
        <w:rPr>
          <w:lang w:eastAsia="zh-CN"/>
        </w:rPr>
      </w:pPr>
      <w:r w:rsidRPr="00D418DC">
        <w:rPr>
          <w:b/>
        </w:rPr>
        <w:lastRenderedPageBreak/>
        <w:t>Mikrodienst</w:t>
      </w:r>
      <w:r w:rsidR="00A94D0A" w:rsidRPr="00D418DC">
        <w:rPr>
          <w:b/>
        </w:rPr>
        <w:t>-basierte</w:t>
      </w:r>
      <w:r w:rsidRPr="00D418DC">
        <w:rPr>
          <w:b/>
        </w:rPr>
        <w:t xml:space="preserve"> Anwendungen</w:t>
      </w:r>
      <w:r w:rsidR="00D418DC">
        <w:rPr>
          <w:b/>
        </w:rPr>
        <w:t xml:space="preserve">: </w:t>
      </w:r>
      <w:r w:rsidR="00D418DC">
        <w:t xml:space="preserve">Jeder Mikrodienst erfüllt nur eine Aufgabe. Durch die Verbindung mehrerer Mikrodienste entsteht eine komplexe Anwendung </w:t>
      </w:r>
      <w:sdt>
        <w:sdtPr>
          <w:id w:val="1052961229"/>
          <w:citation/>
        </w:sdtPr>
        <w:sdtContent>
          <w:r w:rsidR="00D418DC">
            <w:fldChar w:fldCharType="begin"/>
          </w:r>
          <w:r w:rsidR="00D418DC">
            <w:instrText xml:space="preserve">CITATION Aug17 \l 1031 </w:instrText>
          </w:r>
          <w:r w:rsidR="00D418DC">
            <w:fldChar w:fldCharType="separate"/>
          </w:r>
          <w:r w:rsidR="000C5CB8">
            <w:rPr>
              <w:noProof/>
            </w:rPr>
            <w:t>[32]</w:t>
          </w:r>
          <w:r w:rsidR="00D418DC">
            <w:fldChar w:fldCharType="end"/>
          </w:r>
        </w:sdtContent>
      </w:sdt>
      <w:r w:rsidR="00D418DC">
        <w:t>.</w:t>
      </w:r>
    </w:p>
    <w:p w14:paraId="075F266D" w14:textId="0D175B32" w:rsidR="00151A46" w:rsidRPr="00151A46" w:rsidRDefault="00151A46" w:rsidP="00151A46">
      <w:pPr>
        <w:pStyle w:val="Listenabsatz"/>
        <w:rPr>
          <w:b/>
          <w:lang w:eastAsia="zh-CN"/>
        </w:rPr>
      </w:pPr>
      <w:r>
        <w:rPr>
          <w:b/>
        </w:rPr>
        <w:t>N</w:t>
      </w:r>
      <w:r w:rsidRPr="00151A46">
        <w:rPr>
          <w:b/>
        </w:rPr>
        <w:t>ative SAP HANA Anwendungen</w:t>
      </w:r>
      <w:r>
        <w:rPr>
          <w:b/>
        </w:rPr>
        <w:t xml:space="preserve">: </w:t>
      </w:r>
      <w:r>
        <w:t xml:space="preserve">Wenn eine Anwendung speziell für ein bestimmtes Betriebssystem entwickelt wird, gilt sie als nativ. „Dadurch ist sichergestellt, dass alle Schnittstellen zu Hardware einheitlich funktionieren und die Ressourcen des Geräts optimal genutzt werden“ </w:t>
      </w:r>
      <w:sdt>
        <w:sdtPr>
          <w:id w:val="198138228"/>
          <w:citation/>
        </w:sdtPr>
        <w:sdtContent>
          <w:r>
            <w:fldChar w:fldCharType="begin"/>
          </w:r>
          <w:r>
            <w:instrText xml:space="preserve">CITATION Ap17 \l 1031 </w:instrText>
          </w:r>
          <w:r>
            <w:fldChar w:fldCharType="separate"/>
          </w:r>
          <w:r w:rsidR="000C5CB8">
            <w:rPr>
              <w:noProof/>
            </w:rPr>
            <w:t>[33]</w:t>
          </w:r>
          <w:r>
            <w:fldChar w:fldCharType="end"/>
          </w:r>
        </w:sdtContent>
      </w:sdt>
      <w:r>
        <w:t>.</w:t>
      </w:r>
    </w:p>
    <w:p w14:paraId="1D2E9904" w14:textId="34D4D6B6" w:rsidR="004E0001" w:rsidRDefault="00A94D0A" w:rsidP="00A94D0A">
      <w:pPr>
        <w:pStyle w:val="Listenabsatz"/>
        <w:rPr>
          <w:lang w:eastAsia="zh-CN"/>
        </w:rPr>
      </w:pPr>
      <w:r w:rsidRPr="00151A46">
        <w:rPr>
          <w:b/>
        </w:rPr>
        <w:t>Anwendungen mit Bezug auf das</w:t>
      </w:r>
      <w:r w:rsidR="000E0596" w:rsidRPr="00151A46">
        <w:rPr>
          <w:b/>
        </w:rPr>
        <w:t xml:space="preserve"> Internet der Dinge</w:t>
      </w:r>
      <w:r w:rsidR="00151A46" w:rsidRPr="00151A46">
        <w:rPr>
          <w:b/>
        </w:rPr>
        <w:t>:</w:t>
      </w:r>
      <w:r w:rsidR="00D418DC">
        <w:t xml:space="preserve"> „Das Internet der Dinge beschreibt eine globale Netzwerkinfrastruktur, an die Maschinen und Geräte angeschlossen werden“ </w:t>
      </w:r>
      <w:sdt>
        <w:sdtPr>
          <w:id w:val="-1074738553"/>
          <w:citation/>
        </w:sdtPr>
        <w:sdtContent>
          <w:r w:rsidR="00D418DC">
            <w:fldChar w:fldCharType="begin"/>
          </w:r>
          <w:r w:rsidR="00D418DC">
            <w:instrText xml:space="preserve">CITATION industrie4 \p 6 \l 1031 </w:instrText>
          </w:r>
          <w:r w:rsidR="00D418DC">
            <w:fldChar w:fldCharType="separate"/>
          </w:r>
          <w:r w:rsidR="000C5CB8">
            <w:rPr>
              <w:noProof/>
            </w:rPr>
            <w:t>[34, S. 6]</w:t>
          </w:r>
          <w:r w:rsidR="00D418DC">
            <w:fldChar w:fldCharType="end"/>
          </w:r>
        </w:sdtContent>
      </w:sdt>
    </w:p>
    <w:p w14:paraId="7C087D07" w14:textId="684274EE" w:rsidR="00151A46" w:rsidRDefault="004E0001" w:rsidP="00A94D0A">
      <w:pPr>
        <w:pStyle w:val="Listenabsatz"/>
        <w:rPr>
          <w:lang w:eastAsia="zh-CN"/>
        </w:rPr>
      </w:pPr>
      <w:r w:rsidRPr="00151A46">
        <w:rPr>
          <w:b/>
        </w:rPr>
        <w:t>f</w:t>
      </w:r>
      <w:r w:rsidR="000E0596" w:rsidRPr="00151A46">
        <w:rPr>
          <w:b/>
        </w:rPr>
        <w:t>ür maschinelles Lernen</w:t>
      </w:r>
      <w:r w:rsidR="000E0596" w:rsidRPr="007C45C9">
        <w:t xml:space="preserve"> </w:t>
      </w:r>
    </w:p>
    <w:p w14:paraId="18F52DE6" w14:textId="3276C9B7" w:rsidR="000E0596" w:rsidRPr="007C45C9" w:rsidRDefault="000E0596" w:rsidP="007A6A71">
      <w:pPr>
        <w:pStyle w:val="FlietextersterAbsatz"/>
        <w:rPr>
          <w:lang w:eastAsia="zh-CN"/>
        </w:rPr>
      </w:pPr>
      <w:r w:rsidRPr="007C45C9">
        <w:t xml:space="preserve">Aufgrund der offenen Standardprotokolle ist eine Applikation, die in SAP Cloud Foundry entwickelt wurde, auch bei anderen Anbietern von Cloud Foundry </w:t>
      </w:r>
      <w:r w:rsidR="00074FCE" w:rsidRPr="007C45C9">
        <w:t>ausführbar</w:t>
      </w:r>
      <w:r w:rsidRPr="007C45C9">
        <w:t>. Dies wird durch die Zertifizierung der SAP</w:t>
      </w:r>
      <w:r w:rsidR="00A94BB3" w:rsidRPr="007C45C9">
        <w:t xml:space="preserve"> Cloud Platform</w:t>
      </w:r>
      <w:r w:rsidRPr="007C45C9">
        <w:t xml:space="preserve"> durch die </w:t>
      </w:r>
      <w:r w:rsidRPr="007C45C9">
        <w:rPr>
          <w:i/>
        </w:rPr>
        <w:t>Cloud Foundry Stiftung</w:t>
      </w:r>
      <w:r w:rsidRPr="007C45C9">
        <w:t xml:space="preserve"> garantiert </w:t>
      </w:r>
      <w:sdt>
        <w:sdtPr>
          <w:id w:val="566995827"/>
          <w:citation/>
        </w:sdtPr>
        <w:sdtContent>
          <w:r w:rsidRPr="007C45C9">
            <w:fldChar w:fldCharType="begin"/>
          </w:r>
          <w:r w:rsidRPr="007C45C9">
            <w:instrText xml:space="preserve">CITATION Hei15 \l 1031 </w:instrText>
          </w:r>
          <w:r w:rsidRPr="007C45C9">
            <w:fldChar w:fldCharType="separate"/>
          </w:r>
          <w:r w:rsidR="000C5CB8">
            <w:t>[35]</w:t>
          </w:r>
          <w:r w:rsidRPr="007C45C9">
            <w:fldChar w:fldCharType="end"/>
          </w:r>
        </w:sdtContent>
      </w:sdt>
      <w:r w:rsidR="00E77D69" w:rsidRPr="007C45C9">
        <w:t xml:space="preserve">. </w:t>
      </w:r>
      <w:r w:rsidRPr="007C45C9">
        <w:t xml:space="preserve">Im Standard werden Programmiersprachen wie </w:t>
      </w:r>
      <w:r w:rsidRPr="007C45C9">
        <w:rPr>
          <w:i/>
        </w:rPr>
        <w:t>Java</w:t>
      </w:r>
      <w:r w:rsidRPr="007C45C9">
        <w:t xml:space="preserve"> und </w:t>
      </w:r>
      <w:r w:rsidRPr="007C45C9">
        <w:rPr>
          <w:i/>
        </w:rPr>
        <w:t>NodeJS</w:t>
      </w:r>
      <w:r w:rsidRPr="007C45C9">
        <w:t xml:space="preserve"> </w:t>
      </w:r>
      <w:r w:rsidR="00AB22D6" w:rsidRPr="007C45C9">
        <w:t>angeboten</w:t>
      </w:r>
      <w:r w:rsidR="00BD2D6D">
        <w:t xml:space="preserve"> </w:t>
      </w:r>
      <w:sdt>
        <w:sdtPr>
          <w:id w:val="1345512602"/>
          <w:citation/>
        </w:sdtPr>
        <w:sdtContent>
          <w:r w:rsidR="00BD2D6D" w:rsidRPr="007C45C9">
            <w:fldChar w:fldCharType="begin"/>
          </w:r>
          <w:r w:rsidR="00BD2D6D" w:rsidRPr="007C45C9">
            <w:instrText xml:space="preserve">CITATION documentation \p 11 \l 1031 </w:instrText>
          </w:r>
          <w:r w:rsidR="00BD2D6D" w:rsidRPr="007C45C9">
            <w:fldChar w:fldCharType="separate"/>
          </w:r>
          <w:r w:rsidR="000C5CB8">
            <w:t>[25, S. 11]</w:t>
          </w:r>
          <w:r w:rsidR="00BD2D6D" w:rsidRPr="007C45C9">
            <w:fldChar w:fldCharType="end"/>
          </w:r>
        </w:sdtContent>
      </w:sdt>
      <w:r w:rsidR="00AB22D6" w:rsidRPr="007C45C9">
        <w:t>.</w:t>
      </w:r>
      <w:r w:rsidRPr="007C45C9">
        <w:t xml:space="preserve"> </w:t>
      </w:r>
      <w:r w:rsidR="00E22CBF">
        <w:t>„</w:t>
      </w:r>
      <w:r w:rsidR="00E22CBF" w:rsidRPr="00EF52C9">
        <w:t>Mit der Programmiersprache Java lassen sich plattformunabhängige Anwendungen entwickeln. Nur ein Texteditor, das Java SE Development Kit, kurz JDK, mit Java-Laufzeitumgebung und ein wenig Entwicklungsgeschick werden dafür benötigt</w:t>
      </w:r>
      <w:r w:rsidR="00E22CBF">
        <w:t xml:space="preserve">“ </w:t>
      </w:r>
      <w:sdt>
        <w:sdtPr>
          <w:id w:val="191196451"/>
          <w:citation/>
        </w:sdtPr>
        <w:sdtContent>
          <w:r w:rsidR="00E22CBF">
            <w:fldChar w:fldCharType="begin"/>
          </w:r>
          <w:r w:rsidR="00E22CBF">
            <w:instrText xml:space="preserve">CITATION Dev17 \l 1031 </w:instrText>
          </w:r>
          <w:r w:rsidR="00E22CBF">
            <w:fldChar w:fldCharType="separate"/>
          </w:r>
          <w:r w:rsidR="000C5CB8">
            <w:t>[36]</w:t>
          </w:r>
          <w:r w:rsidR="00E22CBF">
            <w:fldChar w:fldCharType="end"/>
          </w:r>
        </w:sdtContent>
      </w:sdt>
      <w:r w:rsidR="00E22CBF" w:rsidRPr="00EF52C9">
        <w:t>.</w:t>
      </w:r>
      <w:r w:rsidR="001D4BAA">
        <w:t xml:space="preserve"> Node.js ist „</w:t>
      </w:r>
      <w:r w:rsidR="001D4BAA">
        <w:rPr>
          <w:shd w:val="clear" w:color="auto" w:fill="FFFFFF"/>
        </w:rPr>
        <w:t xml:space="preserve">eine – wenn auch Server-seitiges – JavaScript-Laufzeitumgebung“ </w:t>
      </w:r>
      <w:sdt>
        <w:sdtPr>
          <w:rPr>
            <w:shd w:val="clear" w:color="auto" w:fill="FFFFFF"/>
          </w:rPr>
          <w:id w:val="912431428"/>
          <w:citation/>
        </w:sdtPr>
        <w:sdtContent>
          <w:r w:rsidR="001D4BAA">
            <w:rPr>
              <w:shd w:val="clear" w:color="auto" w:fill="FFFFFF"/>
            </w:rPr>
            <w:fldChar w:fldCharType="begin"/>
          </w:r>
          <w:r w:rsidR="001D4BAA">
            <w:rPr>
              <w:shd w:val="clear" w:color="auto" w:fill="FFFFFF"/>
            </w:rPr>
            <w:instrText xml:space="preserve">CITATION Dev18 \l 1031 </w:instrText>
          </w:r>
          <w:r w:rsidR="001D4BAA">
            <w:rPr>
              <w:shd w:val="clear" w:color="auto" w:fill="FFFFFF"/>
            </w:rPr>
            <w:fldChar w:fldCharType="separate"/>
          </w:r>
          <w:r w:rsidR="000C5CB8" w:rsidRPr="000C5CB8">
            <w:rPr>
              <w:shd w:val="clear" w:color="auto" w:fill="FFFFFF"/>
            </w:rPr>
            <w:t>[37]</w:t>
          </w:r>
          <w:r w:rsidR="001D4BAA">
            <w:rPr>
              <w:shd w:val="clear" w:color="auto" w:fill="FFFFFF"/>
            </w:rPr>
            <w:fldChar w:fldCharType="end"/>
          </w:r>
        </w:sdtContent>
      </w:sdt>
      <w:r w:rsidR="001D4BAA">
        <w:rPr>
          <w:shd w:val="clear" w:color="auto" w:fill="FFFFFF"/>
        </w:rPr>
        <w:t>.</w:t>
      </w:r>
      <w:r w:rsidR="00E22CBF">
        <w:t xml:space="preserve"> </w:t>
      </w:r>
      <w:r w:rsidRPr="007C45C9">
        <w:t>Cloud Foundry bietet dem Nutzer zusätzlich die Möglichkeit</w:t>
      </w:r>
      <w:r w:rsidR="00AB22D6" w:rsidRPr="007C45C9">
        <w:t>,</w:t>
      </w:r>
      <w:r w:rsidRPr="007C45C9">
        <w:t xml:space="preserve"> weitere Programmiersprachen einzubinden </w:t>
      </w:r>
      <w:sdt>
        <w:sdtPr>
          <w:id w:val="672223748"/>
          <w:citation/>
        </w:sdtPr>
        <w:sdtContent>
          <w:r w:rsidRPr="007C45C9">
            <w:fldChar w:fldCharType="begin"/>
          </w:r>
          <w:r w:rsidRPr="007C45C9">
            <w:instrText xml:space="preserve"> CITATION Ram17 \l 1031 </w:instrText>
          </w:r>
          <w:r w:rsidRPr="007C45C9">
            <w:fldChar w:fldCharType="separate"/>
          </w:r>
          <w:r w:rsidR="000C5CB8">
            <w:t>[38]</w:t>
          </w:r>
          <w:r w:rsidRPr="007C45C9">
            <w:fldChar w:fldCharType="end"/>
          </w:r>
        </w:sdtContent>
      </w:sdt>
      <w:r w:rsidRPr="007C45C9">
        <w:t>.</w:t>
      </w:r>
    </w:p>
    <w:p w14:paraId="59708539" w14:textId="77777777" w:rsidR="00AD30F3" w:rsidRDefault="004375C6" w:rsidP="00AD30F3">
      <w:pPr>
        <w:pStyle w:val="FlietextersterAbsatz"/>
      </w:pPr>
      <w:r w:rsidRPr="007C45C9">
        <w:t xml:space="preserve">Die zweite, </w:t>
      </w:r>
      <w:r w:rsidRPr="007C45C9">
        <w:rPr>
          <w:i/>
        </w:rPr>
        <w:t>Neo</w:t>
      </w:r>
      <w:r w:rsidRPr="007C45C9">
        <w:t xml:space="preserve"> genannte, </w:t>
      </w:r>
      <w:r w:rsidR="00732AB8" w:rsidRPr="007C45C9">
        <w:t xml:space="preserve">Umgebung ist die Weiterentwicklung der SAP NetWeaver Cloud, eines frühen PaaS von SAP, </w:t>
      </w:r>
      <w:r w:rsidR="00F77529" w:rsidRPr="007C45C9">
        <w:t>das</w:t>
      </w:r>
      <w:r w:rsidR="00732AB8" w:rsidRPr="007C45C9">
        <w:t xml:space="preserve"> seit 2011 existiert </w:t>
      </w:r>
      <w:sdt>
        <w:sdtPr>
          <w:id w:val="-611134604"/>
          <w:citation/>
        </w:sdtPr>
        <w:sdtContent>
          <w:r w:rsidR="00732AB8" w:rsidRPr="007C45C9">
            <w:fldChar w:fldCharType="begin"/>
          </w:r>
          <w:r w:rsidR="00732AB8" w:rsidRPr="007C45C9">
            <w:instrText xml:space="preserve"> CITATION Neo \l 1031 </w:instrText>
          </w:r>
          <w:r w:rsidR="00732AB8" w:rsidRPr="007C45C9">
            <w:fldChar w:fldCharType="separate"/>
          </w:r>
          <w:r w:rsidR="000C5CB8">
            <w:t>[39]</w:t>
          </w:r>
          <w:r w:rsidR="00732AB8" w:rsidRPr="007C45C9">
            <w:fldChar w:fldCharType="end"/>
          </w:r>
        </w:sdtContent>
      </w:sdt>
      <w:r w:rsidR="00732AB8" w:rsidRPr="007C45C9">
        <w:t xml:space="preserve"> und im März 2013 in die SAP Cloud Platform integriert wurde </w:t>
      </w:r>
      <w:sdt>
        <w:sdtPr>
          <w:id w:val="-582222779"/>
          <w:citation/>
        </w:sdtPr>
        <w:sdtContent>
          <w:r w:rsidR="00732AB8" w:rsidRPr="007C45C9">
            <w:fldChar w:fldCharType="begin"/>
          </w:r>
          <w:r w:rsidR="00732AB8" w:rsidRPr="007C45C9">
            <w:instrText xml:space="preserve"> CITATION Kaz13 \l 1031 </w:instrText>
          </w:r>
          <w:r w:rsidR="00732AB8" w:rsidRPr="007C45C9">
            <w:fldChar w:fldCharType="separate"/>
          </w:r>
          <w:r w:rsidR="000C5CB8">
            <w:t>[40]</w:t>
          </w:r>
          <w:r w:rsidR="00732AB8" w:rsidRPr="007C45C9">
            <w:fldChar w:fldCharType="end"/>
          </w:r>
        </w:sdtContent>
      </w:sdt>
      <w:r w:rsidR="00732AB8" w:rsidRPr="007C45C9">
        <w:t xml:space="preserve">. Mit ihr kann ein Kunde </w:t>
      </w:r>
      <w:r w:rsidR="00732AB8" w:rsidRPr="007C45C9">
        <w:rPr>
          <w:i/>
        </w:rPr>
        <w:t>Java</w:t>
      </w:r>
      <w:r w:rsidR="00732AB8" w:rsidRPr="007C45C9">
        <w:t xml:space="preserve">- </w:t>
      </w:r>
      <w:sdt>
        <w:sdtPr>
          <w:id w:val="-1545905733"/>
          <w:citation/>
        </w:sdtPr>
        <w:sdtContent>
          <w:r w:rsidR="00732AB8" w:rsidRPr="007C45C9">
            <w:fldChar w:fldCharType="begin"/>
          </w:r>
          <w:r w:rsidR="00675496" w:rsidRPr="007C45C9">
            <w:instrText xml:space="preserve">CITATION Chi12 \l 1031 </w:instrText>
          </w:r>
          <w:r w:rsidR="00732AB8" w:rsidRPr="007C45C9">
            <w:fldChar w:fldCharType="separate"/>
          </w:r>
          <w:r w:rsidR="000C5CB8">
            <w:t>[41]</w:t>
          </w:r>
          <w:r w:rsidR="00732AB8" w:rsidRPr="007C45C9">
            <w:fldChar w:fldCharType="end"/>
          </w:r>
        </w:sdtContent>
      </w:sdt>
      <w:r w:rsidR="00732AB8" w:rsidRPr="007C45C9">
        <w:t xml:space="preserve">, </w:t>
      </w:r>
      <w:r w:rsidR="00732AB8" w:rsidRPr="007C45C9">
        <w:rPr>
          <w:i/>
        </w:rPr>
        <w:t>SAP-HANA-XS</w:t>
      </w:r>
      <w:r w:rsidR="00732AB8" w:rsidRPr="007C45C9">
        <w:t xml:space="preserve">- und </w:t>
      </w:r>
      <w:r w:rsidR="00732AB8" w:rsidRPr="007C45C9">
        <w:rPr>
          <w:i/>
        </w:rPr>
        <w:t>HTML5</w:t>
      </w:r>
      <w:r w:rsidR="00732AB8" w:rsidRPr="007C45C9">
        <w:t>-Anwendungen in der Cloud entwickeln und betreiben</w:t>
      </w:r>
      <w:r w:rsidR="0073260E" w:rsidRPr="007C45C9">
        <w:t xml:space="preserve"> </w:t>
      </w:r>
      <w:sdt>
        <w:sdtPr>
          <w:id w:val="604467664"/>
          <w:citation/>
        </w:sdtPr>
        <w:sdtContent>
          <w:r w:rsidR="0073260E" w:rsidRPr="007C45C9">
            <w:fldChar w:fldCharType="begin"/>
          </w:r>
          <w:r w:rsidR="0073260E" w:rsidRPr="007C45C9">
            <w:instrText xml:space="preserve">CITATION documentation \p 11 \l 1031 </w:instrText>
          </w:r>
          <w:r w:rsidR="0073260E" w:rsidRPr="007C45C9">
            <w:fldChar w:fldCharType="separate"/>
          </w:r>
          <w:r w:rsidR="000C5CB8">
            <w:t>[25, S. 11]</w:t>
          </w:r>
          <w:r w:rsidR="0073260E" w:rsidRPr="007C45C9">
            <w:fldChar w:fldCharType="end"/>
          </w:r>
        </w:sdtContent>
      </w:sdt>
      <w:r w:rsidR="00732AB8" w:rsidRPr="007C45C9">
        <w:t>.</w:t>
      </w:r>
      <w:r w:rsidR="003E1B80">
        <w:t xml:space="preserve"> Die Hauptidee von SAP HANA XS ist es, einen voll funktionsfähigen Applikationsserver, einen Web-Server und eine Entwicklungsumgebung in die SAP-HANA-Datenbank einzubetten </w:t>
      </w:r>
      <w:sdt>
        <w:sdtPr>
          <w:id w:val="313537310"/>
          <w:citation/>
        </w:sdtPr>
        <w:sdtContent>
          <w:r w:rsidR="003E1B80">
            <w:fldChar w:fldCharType="begin"/>
          </w:r>
          <w:r w:rsidR="003E1B80">
            <w:instrText xml:space="preserve"> CITATION Sap18 \l 1031 </w:instrText>
          </w:r>
          <w:r w:rsidR="003E1B80">
            <w:fldChar w:fldCharType="separate"/>
          </w:r>
          <w:r w:rsidR="000C5CB8">
            <w:t>[42]</w:t>
          </w:r>
          <w:r w:rsidR="003E1B80">
            <w:fldChar w:fldCharType="end"/>
          </w:r>
        </w:sdtContent>
      </w:sdt>
      <w:r w:rsidR="003E1B80">
        <w:t>. „</w:t>
      </w:r>
      <w:r w:rsidR="003E1B80">
        <w:rPr>
          <w:shd w:val="clear" w:color="auto" w:fill="FFFFFF"/>
        </w:rPr>
        <w:t>Das Kürzel HTML5 steht für Hypertext Markup Language und bezeichnet die fünfte Version der Internet-Auszeichnungssprache“</w:t>
      </w:r>
      <w:r w:rsidR="003E1B80">
        <w:t xml:space="preserve"> </w:t>
      </w:r>
      <w:sdt>
        <w:sdtPr>
          <w:id w:val="1730258738"/>
          <w:citation/>
        </w:sdtPr>
        <w:sdtContent>
          <w:r w:rsidR="003E1B80">
            <w:fldChar w:fldCharType="begin"/>
          </w:r>
          <w:r w:rsidR="003E1B80">
            <w:instrText xml:space="preserve">CITATION Aug171 \l 1031 </w:instrText>
          </w:r>
          <w:r w:rsidR="003E1B80">
            <w:fldChar w:fldCharType="separate"/>
          </w:r>
          <w:r w:rsidR="000C5CB8">
            <w:t>[43]</w:t>
          </w:r>
          <w:r w:rsidR="003E1B80">
            <w:fldChar w:fldCharType="end"/>
          </w:r>
        </w:sdtContent>
      </w:sdt>
      <w:r w:rsidR="003E1B80">
        <w:t>.</w:t>
      </w:r>
    </w:p>
    <w:p w14:paraId="6B06BC03" w14:textId="3DD1AC4F" w:rsidR="0097260B" w:rsidRDefault="00AD30F3" w:rsidP="003D11D4">
      <w:pPr>
        <w:pStyle w:val="Flietext"/>
      </w:pPr>
      <w:r w:rsidRPr="007C45C9">
        <w:t xml:space="preserve">Wie </w:t>
      </w:r>
      <w:r w:rsidRPr="007C45C9">
        <w:fldChar w:fldCharType="begin"/>
      </w:r>
      <w:r w:rsidRPr="007C45C9">
        <w:instrText xml:space="preserve"> REF _Ref513534280 \h </w:instrText>
      </w:r>
      <w:r w:rsidRPr="007C45C9">
        <w:fldChar w:fldCharType="separate"/>
      </w:r>
      <w:r w:rsidRPr="007C45C9">
        <w:t xml:space="preserve">Abbildung </w:t>
      </w:r>
      <w:r>
        <w:t>4</w:t>
      </w:r>
      <w:r w:rsidRPr="007C45C9">
        <w:fldChar w:fldCharType="end"/>
      </w:r>
      <w:r w:rsidRPr="007C45C9">
        <w:t xml:space="preserve"> zeigt, bietet die SAP Cloud Platform für jede Umgebung verschiedene Rechenzentrumsstandorte (Regionen) an, die der Nutzer wählen kann, um die Leistungsfähigkeit seiner Anwendungen in Bezug auf die Antwortzeit des Servers zu optimieren </w:t>
      </w:r>
      <w:sdt>
        <w:sdtPr>
          <w:id w:val="1998540341"/>
          <w:citation/>
        </w:sdtPr>
        <w:sdtContent>
          <w:r w:rsidRPr="007C45C9">
            <w:fldChar w:fldCharType="begin"/>
          </w:r>
          <w:r w:rsidRPr="007C45C9">
            <w:instrText xml:space="preserve">CITATION documentation \p 7 \l 1031 </w:instrText>
          </w:r>
          <w:r w:rsidRPr="007C45C9">
            <w:fldChar w:fldCharType="separate"/>
          </w:r>
          <w:r>
            <w:t>[25, S. 7]</w:t>
          </w:r>
          <w:r w:rsidRPr="007C45C9">
            <w:fldChar w:fldCharType="end"/>
          </w:r>
        </w:sdtContent>
      </w:sdt>
      <w:r w:rsidRPr="007C45C9">
        <w:t xml:space="preserve">. In der Neo-Umgebung basieren alle Regionen auf Infrastruktur von SAP. In der Cloud-Foundry-Umgebung greift SAP für den weltweiten Betrieb auf Infrastruktur (IaaS) unterschiedlicher Cloud-Anbieter wie </w:t>
      </w:r>
      <w:r w:rsidRPr="007C45C9">
        <w:rPr>
          <w:i/>
        </w:rPr>
        <w:t>Amazon Web Services</w:t>
      </w:r>
      <w:r w:rsidRPr="007C45C9">
        <w:t xml:space="preserve">, </w:t>
      </w:r>
      <w:r w:rsidRPr="007C45C9">
        <w:rPr>
          <w:i/>
        </w:rPr>
        <w:t>Microsoft</w:t>
      </w:r>
      <w:r w:rsidRPr="007C45C9">
        <w:t xml:space="preserve"> </w:t>
      </w:r>
      <w:r w:rsidRPr="007C45C9">
        <w:lastRenderedPageBreak/>
        <w:t xml:space="preserve">und </w:t>
      </w:r>
      <w:r w:rsidRPr="007C45C9">
        <w:rPr>
          <w:i/>
        </w:rPr>
        <w:t>Google</w:t>
      </w:r>
      <w:r w:rsidRPr="007C45C9">
        <w:t xml:space="preserve"> zurück. So wird etwa die Region </w:t>
      </w:r>
      <w:r w:rsidRPr="007C45C9">
        <w:rPr>
          <w:i/>
        </w:rPr>
        <w:t>US East</w:t>
      </w:r>
      <w:r w:rsidRPr="007C45C9">
        <w:t xml:space="preserve"> mit Hilfe von Amazon Web Services betrieben. Einige Regionen sind noch im </w:t>
      </w:r>
      <w:r w:rsidRPr="007C45C9">
        <w:rPr>
          <w:i/>
        </w:rPr>
        <w:t>Beta</w:t>
      </w:r>
      <w:r w:rsidRPr="007C45C9">
        <w:t>-Stadium. Das heißt, dass sie sich in einer Testphase befinden und noch nicht für den produktiven Einsatz geeignet sind.</w:t>
      </w:r>
    </w:p>
    <w:p w14:paraId="5017DA67" w14:textId="77777777" w:rsidR="00A9386A" w:rsidRPr="007C45C9" w:rsidRDefault="00A9386A" w:rsidP="00732AB8">
      <w:pPr>
        <w:pStyle w:val="Abbildung"/>
        <w:framePr w:wrap="auto" w:vAnchor="margin" w:yAlign="inline"/>
        <w:rPr>
          <w:noProof w:val="0"/>
        </w:rPr>
      </w:pPr>
      <w:r w:rsidRPr="007C45C9">
        <w:rPr>
          <w:lang w:eastAsia="zh-CN"/>
        </w:rPr>
        <w:drawing>
          <wp:inline distT="0" distB="0" distL="0" distR="0" wp14:anchorId="6F79664B" wp14:editId="1F562D54">
            <wp:extent cx="6166883" cy="4496569"/>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rotWithShape="1">
                    <a:blip r:embed="rId17">
                      <a:extLst>
                        <a:ext uri="{28A0092B-C50C-407E-A947-70E740481C1C}">
                          <a14:useLocalDpi xmlns:a14="http://schemas.microsoft.com/office/drawing/2010/main" val="0"/>
                        </a:ext>
                      </a:extLst>
                    </a:blip>
                    <a:srcRect r="3916"/>
                    <a:stretch/>
                  </pic:blipFill>
                  <pic:spPr bwMode="auto">
                    <a:xfrm>
                      <a:off x="0" y="0"/>
                      <a:ext cx="6176470" cy="4503559"/>
                    </a:xfrm>
                    <a:prstGeom prst="rect">
                      <a:avLst/>
                    </a:prstGeom>
                    <a:ln>
                      <a:noFill/>
                    </a:ln>
                    <a:extLst>
                      <a:ext uri="{53640926-AAD7-44D8-BBD7-CCE9431645EC}">
                        <a14:shadowObscured xmlns:a14="http://schemas.microsoft.com/office/drawing/2010/main"/>
                      </a:ext>
                    </a:extLst>
                  </pic:spPr>
                </pic:pic>
              </a:graphicData>
            </a:graphic>
          </wp:inline>
        </w:drawing>
      </w:r>
      <w:bookmarkStart w:id="123" w:name="_Ref512342966"/>
      <w:bookmarkStart w:id="124" w:name="_Ref512251132"/>
      <w:r w:rsidRPr="007C45C9">
        <w:rPr>
          <w:noProof w:val="0"/>
        </w:rPr>
        <w:t xml:space="preserve"> </w:t>
      </w:r>
    </w:p>
    <w:p w14:paraId="3E228F0A" w14:textId="43596804" w:rsidR="00267B97" w:rsidRDefault="00A9386A" w:rsidP="00A9386A">
      <w:pPr>
        <w:pStyle w:val="BeschriftungvonAbbildungenetcBA-Format"/>
      </w:pPr>
      <w:bookmarkStart w:id="125" w:name="_Ref513534280"/>
      <w:bookmarkStart w:id="126" w:name="_Toc512808572"/>
      <w:bookmarkStart w:id="127" w:name="_Toc518556009"/>
      <w:r w:rsidRPr="007C45C9">
        <w:t xml:space="preserve">Abbildung </w:t>
      </w:r>
      <w:fldSimple w:instr=" SEQ Abbildung \* ARABIC ">
        <w:r w:rsidR="00BA22F1">
          <w:rPr>
            <w:noProof/>
          </w:rPr>
          <w:t>4</w:t>
        </w:r>
      </w:fldSimple>
      <w:bookmarkEnd w:id="123"/>
      <w:bookmarkEnd w:id="125"/>
      <w:r w:rsidRPr="007C45C9">
        <w:t>: Regionen in der SAP Cloud Platform</w:t>
      </w:r>
      <w:bookmarkEnd w:id="124"/>
      <w:bookmarkEnd w:id="126"/>
      <w:bookmarkEnd w:id="127"/>
    </w:p>
    <w:p w14:paraId="12356688" w14:textId="1D203E9C" w:rsidR="00E3683D" w:rsidRDefault="00E3683D" w:rsidP="00E3683D">
      <w:pPr>
        <w:pStyle w:val="Bildquelle"/>
      </w:pPr>
      <w:r w:rsidRPr="00E3683D">
        <w:t>(Quelle: eigener Screenshot)</w:t>
      </w:r>
    </w:p>
    <w:p w14:paraId="0CC240D5" w14:textId="77777777" w:rsidR="002A50E6" w:rsidRPr="007C45C9" w:rsidRDefault="008609A9" w:rsidP="006E5769">
      <w:pPr>
        <w:pStyle w:val="berschrift3"/>
      </w:pPr>
      <w:bookmarkStart w:id="128" w:name="_Ref515261685"/>
      <w:bookmarkStart w:id="129" w:name="_Ref515281013"/>
      <w:bookmarkStart w:id="130" w:name="_Toc518555974"/>
      <w:r w:rsidRPr="007C45C9">
        <w:t>Dienste</w:t>
      </w:r>
      <w:bookmarkEnd w:id="128"/>
      <w:bookmarkEnd w:id="129"/>
      <w:bookmarkEnd w:id="130"/>
    </w:p>
    <w:p w14:paraId="133DE96C" w14:textId="375BAFF9" w:rsidR="008E4342" w:rsidRDefault="00B86B40" w:rsidP="002A50E6">
      <w:pPr>
        <w:pStyle w:val="FlietextersterAbsatz"/>
        <w:rPr>
          <w:noProof w:val="0"/>
        </w:rPr>
      </w:pPr>
      <w:r w:rsidRPr="007C45C9">
        <w:rPr>
          <w:noProof w:val="0"/>
        </w:rPr>
        <w:t>Mi</w:t>
      </w:r>
      <w:r w:rsidR="0046081E" w:rsidRPr="007C45C9">
        <w:rPr>
          <w:noProof w:val="0"/>
        </w:rPr>
        <w:t xml:space="preserve">t der </w:t>
      </w:r>
      <w:r w:rsidR="007C3FB4" w:rsidRPr="007C45C9">
        <w:rPr>
          <w:noProof w:val="0"/>
        </w:rPr>
        <w:t xml:space="preserve">Navigation zum Menüpunkt </w:t>
      </w:r>
      <w:r w:rsidRPr="007C45C9">
        <w:rPr>
          <w:i/>
          <w:noProof w:val="0"/>
        </w:rPr>
        <w:t>Services</w:t>
      </w:r>
      <w:r w:rsidR="00A85F87">
        <w:rPr>
          <w:i/>
          <w:noProof w:val="0"/>
        </w:rPr>
        <w:t xml:space="preserve"> </w:t>
      </w:r>
      <w:r w:rsidR="00A85F87" w:rsidRPr="00A55D09">
        <w:rPr>
          <w:noProof w:val="0"/>
        </w:rPr>
        <w:t xml:space="preserve">(siehe </w:t>
      </w:r>
      <w:r w:rsidR="00A85F87" w:rsidRPr="00A55D09">
        <w:rPr>
          <w:noProof w:val="0"/>
        </w:rPr>
        <w:fldChar w:fldCharType="begin"/>
      </w:r>
      <w:r w:rsidR="00A85F87" w:rsidRPr="00A55D09">
        <w:rPr>
          <w:noProof w:val="0"/>
        </w:rPr>
        <w:instrText xml:space="preserve"> REF _Ref516835935 \h </w:instrText>
      </w:r>
      <w:r w:rsidR="00A55D09">
        <w:rPr>
          <w:noProof w:val="0"/>
        </w:rPr>
        <w:instrText xml:space="preserve"> \* MERGEFORMAT </w:instrText>
      </w:r>
      <w:r w:rsidR="00A85F87" w:rsidRPr="00A55D09">
        <w:rPr>
          <w:noProof w:val="0"/>
        </w:rPr>
      </w:r>
      <w:r w:rsidR="00A85F87" w:rsidRPr="00A55D09">
        <w:rPr>
          <w:noProof w:val="0"/>
        </w:rPr>
        <w:fldChar w:fldCharType="separate"/>
      </w:r>
      <w:r w:rsidR="00BA22F1" w:rsidRPr="007C45C9">
        <w:t xml:space="preserve">Abbildung </w:t>
      </w:r>
      <w:r w:rsidR="00BA22F1">
        <w:t>3</w:t>
      </w:r>
      <w:r w:rsidR="00A85F87" w:rsidRPr="00A55D09">
        <w:rPr>
          <w:noProof w:val="0"/>
        </w:rPr>
        <w:fldChar w:fldCharType="end"/>
      </w:r>
      <w:r w:rsidR="00A85F87" w:rsidRPr="00A55D09">
        <w:rPr>
          <w:noProof w:val="0"/>
        </w:rPr>
        <w:t>)</w:t>
      </w:r>
      <w:r w:rsidRPr="007C45C9">
        <w:rPr>
          <w:noProof w:val="0"/>
        </w:rPr>
        <w:t xml:space="preserve"> erreicht der Nutzer die in der aktuell gewählten Umgebung vorhandenen Dienste.</w:t>
      </w:r>
      <w:r w:rsidR="00A22BC3" w:rsidRPr="007C45C9">
        <w:rPr>
          <w:noProof w:val="0"/>
        </w:rPr>
        <w:t xml:space="preserve"> </w:t>
      </w:r>
      <w:r w:rsidR="002A50E6" w:rsidRPr="007C45C9">
        <w:rPr>
          <w:noProof w:val="0"/>
        </w:rPr>
        <w:t>W</w:t>
      </w:r>
      <w:r w:rsidR="008E4342" w:rsidRPr="007C45C9">
        <w:rPr>
          <w:noProof w:val="0"/>
        </w:rPr>
        <w:t xml:space="preserve">ie bereits in Abschnitt </w:t>
      </w:r>
      <w:r w:rsidR="008E4342" w:rsidRPr="007C45C9">
        <w:rPr>
          <w:noProof w:val="0"/>
        </w:rPr>
        <w:fldChar w:fldCharType="begin"/>
      </w:r>
      <w:r w:rsidR="008E4342" w:rsidRPr="007C45C9">
        <w:rPr>
          <w:noProof w:val="0"/>
        </w:rPr>
        <w:instrText xml:space="preserve"> REF _Ref512767223 \w \h </w:instrText>
      </w:r>
      <w:r w:rsidR="008E4342" w:rsidRPr="007C45C9">
        <w:rPr>
          <w:noProof w:val="0"/>
        </w:rPr>
      </w:r>
      <w:r w:rsidR="008E4342" w:rsidRPr="007C45C9">
        <w:rPr>
          <w:noProof w:val="0"/>
        </w:rPr>
        <w:fldChar w:fldCharType="separate"/>
      </w:r>
      <w:r w:rsidR="00BA22F1">
        <w:rPr>
          <w:noProof w:val="0"/>
        </w:rPr>
        <w:t>2.3</w:t>
      </w:r>
      <w:r w:rsidR="008E4342" w:rsidRPr="007C45C9">
        <w:rPr>
          <w:noProof w:val="0"/>
        </w:rPr>
        <w:fldChar w:fldCharType="end"/>
      </w:r>
      <w:r w:rsidR="008E4342" w:rsidRPr="007C45C9">
        <w:rPr>
          <w:noProof w:val="0"/>
        </w:rPr>
        <w:t xml:space="preserve"> erwähnt, bietet die </w:t>
      </w:r>
      <w:r w:rsidR="00B53370" w:rsidRPr="007C45C9">
        <w:rPr>
          <w:noProof w:val="0"/>
        </w:rPr>
        <w:t xml:space="preserve">SAP Cloud Platform </w:t>
      </w:r>
      <w:r w:rsidR="004D00F9" w:rsidRPr="007C45C9">
        <w:rPr>
          <w:noProof w:val="0"/>
        </w:rPr>
        <w:t>diese</w:t>
      </w:r>
      <w:r w:rsidR="00B53370" w:rsidRPr="007C45C9">
        <w:rPr>
          <w:noProof w:val="0"/>
        </w:rPr>
        <w:t xml:space="preserve"> in zwölf</w:t>
      </w:r>
      <w:r w:rsidR="008E4342" w:rsidRPr="007C45C9">
        <w:rPr>
          <w:noProof w:val="0"/>
        </w:rPr>
        <w:t xml:space="preserve"> Kategorien an, </w:t>
      </w:r>
      <w:r w:rsidR="00F0000C" w:rsidRPr="007C45C9">
        <w:rPr>
          <w:noProof w:val="0"/>
        </w:rPr>
        <w:t>die</w:t>
      </w:r>
      <w:r w:rsidR="008E4342" w:rsidRPr="007C45C9">
        <w:rPr>
          <w:noProof w:val="0"/>
        </w:rPr>
        <w:t xml:space="preserve"> in </w:t>
      </w:r>
      <w:r w:rsidR="008E4342" w:rsidRPr="007C45C9">
        <w:rPr>
          <w:noProof w:val="0"/>
        </w:rPr>
        <w:fldChar w:fldCharType="begin"/>
      </w:r>
      <w:r w:rsidR="008E4342" w:rsidRPr="007C45C9">
        <w:rPr>
          <w:noProof w:val="0"/>
        </w:rPr>
        <w:instrText xml:space="preserve"> REF _Ref512767265 \h </w:instrText>
      </w:r>
      <w:r w:rsidR="008E4342" w:rsidRPr="007C45C9">
        <w:rPr>
          <w:noProof w:val="0"/>
        </w:rPr>
      </w:r>
      <w:r w:rsidR="008E4342" w:rsidRPr="007C45C9">
        <w:rPr>
          <w:noProof w:val="0"/>
        </w:rPr>
        <w:fldChar w:fldCharType="separate"/>
      </w:r>
      <w:r w:rsidR="00BA22F1" w:rsidRPr="007C45C9">
        <w:t xml:space="preserve">Abbildung </w:t>
      </w:r>
      <w:r w:rsidR="00BA22F1">
        <w:t>5</w:t>
      </w:r>
      <w:r w:rsidR="008E4342" w:rsidRPr="007C45C9">
        <w:rPr>
          <w:noProof w:val="0"/>
        </w:rPr>
        <w:fldChar w:fldCharType="end"/>
      </w:r>
      <w:r w:rsidR="008E4342" w:rsidRPr="007C45C9">
        <w:rPr>
          <w:noProof w:val="0"/>
        </w:rPr>
        <w:t xml:space="preserve"> aufgelistet </w:t>
      </w:r>
      <w:r w:rsidR="00F0000C" w:rsidRPr="007C45C9">
        <w:rPr>
          <w:noProof w:val="0"/>
        </w:rPr>
        <w:t>sind</w:t>
      </w:r>
      <w:r w:rsidR="008E4342" w:rsidRPr="007C45C9">
        <w:rPr>
          <w:noProof w:val="0"/>
        </w:rPr>
        <w:t>. Die grünen Ziff</w:t>
      </w:r>
      <w:r w:rsidR="00D67596" w:rsidRPr="007C45C9">
        <w:rPr>
          <w:noProof w:val="0"/>
        </w:rPr>
        <w:t>ern geben die Anzahl der zum Zeitpunkt dieser Arbeit</w:t>
      </w:r>
      <w:r w:rsidR="008E4342" w:rsidRPr="007C45C9">
        <w:rPr>
          <w:noProof w:val="0"/>
        </w:rPr>
        <w:t xml:space="preserve"> verfügbaren </w:t>
      </w:r>
      <w:r w:rsidR="00E70F27" w:rsidRPr="007C45C9">
        <w:rPr>
          <w:noProof w:val="0"/>
        </w:rPr>
        <w:t>Angebote</w:t>
      </w:r>
      <w:r w:rsidR="008E4342" w:rsidRPr="007C45C9">
        <w:rPr>
          <w:noProof w:val="0"/>
        </w:rPr>
        <w:t xml:space="preserve"> in dieser Kategorie an.</w:t>
      </w:r>
      <w:r w:rsidR="00F9148B" w:rsidRPr="007C45C9">
        <w:rPr>
          <w:noProof w:val="0"/>
        </w:rPr>
        <w:t xml:space="preserve"> Eine detaillierte Erläuterung aller Dienste findet sich in der Dokumentation der SAP Cloud Platform </w:t>
      </w:r>
      <w:sdt>
        <w:sdtPr>
          <w:rPr>
            <w:noProof w:val="0"/>
          </w:rPr>
          <w:id w:val="-438066872"/>
          <w:citation/>
        </w:sdtPr>
        <w:sdtContent>
          <w:r w:rsidR="00F9148B" w:rsidRPr="007C45C9">
            <w:rPr>
              <w:noProof w:val="0"/>
            </w:rPr>
            <w:fldChar w:fldCharType="begin"/>
          </w:r>
          <w:r w:rsidR="00F9148B" w:rsidRPr="007C45C9">
            <w:rPr>
              <w:noProof w:val="0"/>
            </w:rPr>
            <w:instrText xml:space="preserve"> CITATION documentation \l 1031 </w:instrText>
          </w:r>
          <w:r w:rsidR="00F9148B" w:rsidRPr="007C45C9">
            <w:rPr>
              <w:noProof w:val="0"/>
            </w:rPr>
            <w:fldChar w:fldCharType="separate"/>
          </w:r>
          <w:r w:rsidR="000C5CB8">
            <w:t>[25]</w:t>
          </w:r>
          <w:r w:rsidR="00F9148B" w:rsidRPr="007C45C9">
            <w:rPr>
              <w:noProof w:val="0"/>
            </w:rPr>
            <w:fldChar w:fldCharType="end"/>
          </w:r>
        </w:sdtContent>
      </w:sdt>
      <w:r w:rsidR="00F9148B" w:rsidRPr="007C45C9">
        <w:rPr>
          <w:noProof w:val="0"/>
        </w:rPr>
        <w:t xml:space="preserve"> oder auf der Internetseite </w:t>
      </w:r>
      <w:sdt>
        <w:sdtPr>
          <w:rPr>
            <w:noProof w:val="0"/>
          </w:rPr>
          <w:id w:val="2129037887"/>
          <w:citation/>
        </w:sdtPr>
        <w:sdtContent>
          <w:r w:rsidR="00F9148B" w:rsidRPr="007C45C9">
            <w:rPr>
              <w:noProof w:val="0"/>
            </w:rPr>
            <w:fldChar w:fldCharType="begin"/>
          </w:r>
          <w:r w:rsidR="00F9148B" w:rsidRPr="007C45C9">
            <w:rPr>
              <w:noProof w:val="0"/>
            </w:rPr>
            <w:instrText xml:space="preserve"> CITATION capabilities \l 1031 </w:instrText>
          </w:r>
          <w:r w:rsidR="00F9148B" w:rsidRPr="007C45C9">
            <w:rPr>
              <w:noProof w:val="0"/>
            </w:rPr>
            <w:fldChar w:fldCharType="separate"/>
          </w:r>
          <w:r w:rsidR="000C5CB8">
            <w:t>[44]</w:t>
          </w:r>
          <w:r w:rsidR="00F9148B" w:rsidRPr="007C45C9">
            <w:rPr>
              <w:noProof w:val="0"/>
            </w:rPr>
            <w:fldChar w:fldCharType="end"/>
          </w:r>
        </w:sdtContent>
      </w:sdt>
      <w:r w:rsidR="00F9148B" w:rsidRPr="007C45C9">
        <w:rPr>
          <w:noProof w:val="0"/>
        </w:rPr>
        <w:t>.</w:t>
      </w:r>
    </w:p>
    <w:p w14:paraId="31F65A0F" w14:textId="77777777" w:rsidR="00F51DAA" w:rsidRPr="007C45C9" w:rsidRDefault="00F51DAA" w:rsidP="00F51DAA">
      <w:pPr>
        <w:pStyle w:val="Flietext"/>
      </w:pPr>
      <w:r w:rsidRPr="007C45C9">
        <w:t xml:space="preserve">Im Bereich </w:t>
      </w:r>
      <w:r w:rsidRPr="007C45C9">
        <w:rPr>
          <w:i/>
        </w:rPr>
        <w:t>Data &amp; Storage</w:t>
      </w:r>
      <w:r w:rsidRPr="007C45C9">
        <w:t xml:space="preserve"> bietet SAP mittlerweile neben zwei HANA-Diensten auch Unterstützung für eigene (</w:t>
      </w:r>
      <w:r w:rsidRPr="007C45C9">
        <w:rPr>
          <w:i/>
        </w:rPr>
        <w:t>SAP ASE</w:t>
      </w:r>
      <w:r w:rsidRPr="007C45C9">
        <w:t>) und fremde (</w:t>
      </w:r>
      <w:r w:rsidRPr="007C45C9">
        <w:rPr>
          <w:i/>
        </w:rPr>
        <w:t>PostgreSQL</w:t>
      </w:r>
      <w:r w:rsidRPr="007C45C9">
        <w:t xml:space="preserve">) relationale Datenbanken für die </w:t>
      </w:r>
      <w:r w:rsidRPr="007C45C9">
        <w:rPr>
          <w:i/>
        </w:rPr>
        <w:t>NoSQL</w:t>
      </w:r>
      <w:r w:rsidRPr="007C45C9">
        <w:t xml:space="preserve">-Datenbanken </w:t>
      </w:r>
      <w:r w:rsidRPr="007C45C9">
        <w:rPr>
          <w:i/>
        </w:rPr>
        <w:t>MongoDB</w:t>
      </w:r>
      <w:r w:rsidRPr="007C45C9">
        <w:t xml:space="preserve"> und </w:t>
      </w:r>
      <w:r w:rsidRPr="007C45C9">
        <w:rPr>
          <w:i/>
        </w:rPr>
        <w:t>Redis</w:t>
      </w:r>
      <w:r w:rsidRPr="007C45C9">
        <w:t xml:space="preserve">, einen Dokumenten- und ein Objektspeicherdienst und Dienste zum Umgang mit großen, komplexen Datenmengen an. </w:t>
      </w:r>
      <w:r w:rsidRPr="007C45C9">
        <w:lastRenderedPageBreak/>
        <w:t xml:space="preserve">Weil der Fokus der Plattform nicht mehr auf HANA liegt, wurde dieser Begriff auch aus dem Namen der Cloud Platform gestrichen. </w:t>
      </w:r>
    </w:p>
    <w:p w14:paraId="4AFE2BD9" w14:textId="77777777" w:rsidR="00F51DAA" w:rsidRPr="007C45C9" w:rsidRDefault="00F51DAA" w:rsidP="002A50E6">
      <w:pPr>
        <w:pStyle w:val="FlietextersterAbsatz"/>
        <w:rPr>
          <w:noProof w:val="0"/>
        </w:rPr>
      </w:pPr>
    </w:p>
    <w:p w14:paraId="493096FF" w14:textId="77777777" w:rsidR="008E4342" w:rsidRPr="007C45C9" w:rsidRDefault="008E4342" w:rsidP="0025088B">
      <w:pPr>
        <w:pStyle w:val="FlietextersterAbsatz"/>
        <w:rPr>
          <w:noProof w:val="0"/>
        </w:rPr>
      </w:pPr>
      <w:r w:rsidRPr="007C45C9">
        <w:rPr>
          <w:lang w:eastAsia="zh-CN"/>
        </w:rPr>
        <w:drawing>
          <wp:inline distT="0" distB="0" distL="0" distR="0" wp14:anchorId="4815C083" wp14:editId="058748FF">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18"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14:paraId="681D8868" w14:textId="42537CA1" w:rsidR="008E4342" w:rsidRDefault="008E4342" w:rsidP="0092667D">
      <w:pPr>
        <w:pStyle w:val="BeschriftungvonAbbildungenetcBA-Format"/>
      </w:pPr>
      <w:bookmarkStart w:id="131" w:name="_Ref512767265"/>
      <w:bookmarkStart w:id="132" w:name="_Toc512808573"/>
      <w:bookmarkStart w:id="133" w:name="_Ref513491988"/>
      <w:bookmarkStart w:id="134" w:name="_Toc518556010"/>
      <w:r w:rsidRPr="007C45C9">
        <w:t xml:space="preserve">Abbildung </w:t>
      </w:r>
      <w:fldSimple w:instr=" SEQ Abbildung \* ARABIC ">
        <w:r w:rsidR="00BA22F1">
          <w:rPr>
            <w:noProof/>
          </w:rPr>
          <w:t>5</w:t>
        </w:r>
      </w:fldSimple>
      <w:bookmarkEnd w:id="131"/>
      <w:r w:rsidRPr="007C45C9">
        <w:t xml:space="preserve">: Dienstkategorien auf der </w:t>
      </w:r>
      <w:r w:rsidR="00A94BB3" w:rsidRPr="007C45C9">
        <w:t>SAP Cloud Platform</w:t>
      </w:r>
      <w:bookmarkEnd w:id="132"/>
      <w:bookmarkEnd w:id="133"/>
      <w:bookmarkEnd w:id="134"/>
    </w:p>
    <w:p w14:paraId="2CD68153" w14:textId="6897FDB4" w:rsidR="00470188" w:rsidRPr="007C45C9" w:rsidRDefault="00470188" w:rsidP="00470188">
      <w:pPr>
        <w:pStyle w:val="Bildquelle"/>
      </w:pPr>
      <w:r>
        <w:t xml:space="preserve">(Quelle: </w:t>
      </w:r>
      <w:sdt>
        <w:sdtPr>
          <w:id w:val="-927113401"/>
          <w:citation/>
        </w:sdtPr>
        <w:sdtContent>
          <w:r w:rsidRPr="007C45C9">
            <w:fldChar w:fldCharType="begin"/>
          </w:r>
          <w:r w:rsidRPr="007C45C9">
            <w:instrText xml:space="preserve">CITATION capabilities \l 1031 </w:instrText>
          </w:r>
          <w:r w:rsidRPr="007C45C9">
            <w:fldChar w:fldCharType="separate"/>
          </w:r>
          <w:r w:rsidR="000C5CB8">
            <w:rPr>
              <w:noProof/>
            </w:rPr>
            <w:t>[44]</w:t>
          </w:r>
          <w:r w:rsidRPr="007C45C9">
            <w:fldChar w:fldCharType="end"/>
          </w:r>
        </w:sdtContent>
      </w:sdt>
      <w:r>
        <w:t>)</w:t>
      </w:r>
    </w:p>
    <w:p w14:paraId="31F7FB85" w14:textId="3119B46C" w:rsidR="00FB2C1B" w:rsidRPr="007C45C9" w:rsidRDefault="00D17730" w:rsidP="00F51DAA">
      <w:pPr>
        <w:pStyle w:val="FlietextersterAbsatz"/>
      </w:pPr>
      <w:r w:rsidRPr="007C45C9">
        <w:t>Für</w:t>
      </w:r>
      <w:r w:rsidR="00B52161" w:rsidRPr="007C45C9">
        <w:t xml:space="preserve"> </w:t>
      </w:r>
      <w:r w:rsidR="0072770A" w:rsidRPr="007C45C9">
        <w:t>Anwendungse</w:t>
      </w:r>
      <w:r w:rsidRPr="007C45C9">
        <w:t xml:space="preserve">ntwickler </w:t>
      </w:r>
      <w:r w:rsidR="00B52161" w:rsidRPr="007C45C9">
        <w:t xml:space="preserve">besonders </w:t>
      </w:r>
      <w:r w:rsidRPr="007C45C9">
        <w:t>interessant</w:t>
      </w:r>
      <w:r w:rsidR="00B52161" w:rsidRPr="007C45C9">
        <w:t xml:space="preserve"> </w:t>
      </w:r>
      <w:r w:rsidR="005A142F" w:rsidRPr="007C45C9">
        <w:t xml:space="preserve">ist die </w:t>
      </w:r>
      <w:r w:rsidR="007538FF" w:rsidRPr="007C45C9">
        <w:t xml:space="preserve">Kategorie </w:t>
      </w:r>
      <w:r w:rsidR="007538FF" w:rsidRPr="007C45C9">
        <w:rPr>
          <w:i/>
        </w:rPr>
        <w:t>Dev Ops</w:t>
      </w:r>
      <w:r w:rsidR="007538FF" w:rsidRPr="007C45C9">
        <w:t>.</w:t>
      </w:r>
      <w:r w:rsidR="00F26954" w:rsidRPr="007C45C9">
        <w:t xml:space="preserve"> Diese enthält unter anderem</w:t>
      </w:r>
      <w:r w:rsidR="007538FF" w:rsidRPr="007C45C9">
        <w:t xml:space="preserve"> </w:t>
      </w:r>
      <w:r w:rsidR="00F26954" w:rsidRPr="007C45C9">
        <w:t xml:space="preserve">eine </w:t>
      </w:r>
      <w:r w:rsidR="005A142F" w:rsidRPr="007C45C9">
        <w:t>integrierte Entwicklungsumgebung</w:t>
      </w:r>
      <w:r w:rsidR="000C0A1A" w:rsidRPr="007C45C9">
        <w:t xml:space="preserve"> (IDE)</w:t>
      </w:r>
      <w:r w:rsidR="00F26954" w:rsidRPr="007C45C9">
        <w:t>, einen Übersetzungsdienst und ein Hilfsmittel zur Quelltextverwaltung.</w:t>
      </w:r>
      <w:r w:rsidR="00DA1048" w:rsidRPr="007C45C9">
        <w:t xml:space="preserve"> </w:t>
      </w:r>
      <w:r w:rsidR="00F7003E" w:rsidRPr="007C45C9">
        <w:t>Unter Dev Ops versteht man einen Ansatz zur Optimierung des Entwicklungsprozesses</w:t>
      </w:r>
      <w:sdt>
        <w:sdtPr>
          <w:id w:val="-1890253059"/>
          <w:citation/>
        </w:sdtPr>
        <w:sdtContent>
          <w:r w:rsidR="002A5140" w:rsidRPr="007C45C9">
            <w:fldChar w:fldCharType="begin"/>
          </w:r>
          <w:r w:rsidR="002A5140" w:rsidRPr="007C45C9">
            <w:instrText xml:space="preserve"> CITATION Wik184 \l 1031 </w:instrText>
          </w:r>
          <w:r w:rsidR="002A5140" w:rsidRPr="007C45C9">
            <w:fldChar w:fldCharType="separate"/>
          </w:r>
          <w:r w:rsidR="000C5CB8">
            <w:t xml:space="preserve"> [45]</w:t>
          </w:r>
          <w:r w:rsidR="002A5140" w:rsidRPr="007C45C9">
            <w:fldChar w:fldCharType="end"/>
          </w:r>
        </w:sdtContent>
      </w:sdt>
      <w:r w:rsidR="00F7003E" w:rsidRPr="007C45C9">
        <w:t xml:space="preserve">. </w:t>
      </w:r>
      <w:r w:rsidR="00DA1048" w:rsidRPr="007C45C9">
        <w:t xml:space="preserve">Mit der </w:t>
      </w:r>
      <w:r w:rsidRPr="007C45C9">
        <w:rPr>
          <w:i/>
        </w:rPr>
        <w:t>SAP</w:t>
      </w:r>
      <w:r w:rsidR="00AF1162" w:rsidRPr="007C45C9">
        <w:rPr>
          <w:i/>
        </w:rPr>
        <w:t xml:space="preserve"> Web IDE Full-Stack</w:t>
      </w:r>
      <w:r w:rsidR="00410349" w:rsidRPr="007C45C9">
        <w:t xml:space="preserve"> (Web IDE)</w:t>
      </w:r>
      <w:r w:rsidR="00AF1162" w:rsidRPr="007C45C9">
        <w:t xml:space="preserve"> </w:t>
      </w:r>
      <w:r w:rsidR="00D4200A" w:rsidRPr="007C45C9">
        <w:t>können</w:t>
      </w:r>
      <w:r w:rsidR="00786D5C" w:rsidRPr="007C45C9">
        <w:t xml:space="preserve"> alle Ebenen einer An</w:t>
      </w:r>
      <w:r w:rsidR="001D4116" w:rsidRPr="007C45C9">
        <w:t>wendung entwickelt werden</w:t>
      </w:r>
      <w:r w:rsidR="00786D5C" w:rsidRPr="007C45C9">
        <w:t xml:space="preserve">, </w:t>
      </w:r>
      <w:r w:rsidR="00A70EE5" w:rsidRPr="007C45C9">
        <w:t xml:space="preserve">wie </w:t>
      </w:r>
      <w:r w:rsidR="00E839B4" w:rsidRPr="007C45C9">
        <w:t xml:space="preserve">z.B. </w:t>
      </w:r>
      <w:r w:rsidR="00786D5C" w:rsidRPr="007C45C9">
        <w:t>ein SAP-HANA-basiertes</w:t>
      </w:r>
      <w:r w:rsidR="00287A4B" w:rsidRPr="007C45C9">
        <w:t xml:space="preserve"> Modell, Geschäftslogik (in Java</w:t>
      </w:r>
      <w:r w:rsidR="00786D5C" w:rsidRPr="007C45C9">
        <w:t xml:space="preserve">) und eine Fiori- bzw. </w:t>
      </w:r>
      <w:r w:rsidR="00287A4B" w:rsidRPr="007C45C9">
        <w:t>HTML5</w:t>
      </w:r>
      <w:r w:rsidR="00786D5C" w:rsidRPr="007C45C9">
        <w:t>-Oberfläche.</w:t>
      </w:r>
      <w:r w:rsidR="00A51419" w:rsidRPr="007C45C9">
        <w:t xml:space="preserve"> </w:t>
      </w:r>
      <w:r w:rsidR="0066721F" w:rsidRPr="007C45C9">
        <w:t xml:space="preserve">Auf der SAP Cloud Platform findet sich eine </w:t>
      </w:r>
      <w:r w:rsidR="00CC6EE8" w:rsidRPr="007C45C9">
        <w:t>zweite</w:t>
      </w:r>
      <w:r w:rsidR="0066721F" w:rsidRPr="007C45C9">
        <w:t xml:space="preserve"> Version, die </w:t>
      </w:r>
      <w:r w:rsidR="0066721F" w:rsidRPr="007C45C9">
        <w:rPr>
          <w:i/>
        </w:rPr>
        <w:t>SAP Web IDE</w:t>
      </w:r>
      <w:r w:rsidR="0066721F" w:rsidRPr="007C45C9">
        <w:t xml:space="preserve"> (ohne Zusatz). </w:t>
      </w:r>
      <w:r w:rsidR="00AA5B39" w:rsidRPr="007C45C9">
        <w:t>Seit dem 14. Mai 2018 rät</w:t>
      </w:r>
      <w:r w:rsidR="001A20DA" w:rsidRPr="007C45C9">
        <w:t xml:space="preserve"> SAP</w:t>
      </w:r>
      <w:r w:rsidR="00AA5B39" w:rsidRPr="007C45C9">
        <w:t xml:space="preserve"> dazu, alle Projekte aus der einfachen Web IDE </w:t>
      </w:r>
      <w:r w:rsidR="001A20DA" w:rsidRPr="007C45C9">
        <w:t>in die Full-Stack-Version</w:t>
      </w:r>
      <w:r w:rsidR="00AA5B39" w:rsidRPr="007C45C9">
        <w:t xml:space="preserve"> zu migrieren und diese auch aussch</w:t>
      </w:r>
      <w:r w:rsidR="005B0ED3" w:rsidRPr="007C45C9">
        <w:t>l</w:t>
      </w:r>
      <w:r w:rsidR="00AA5B39" w:rsidRPr="007C45C9">
        <w:t>ießlich für Neuentwicklungen zu nutzen.</w:t>
      </w:r>
      <w:r w:rsidR="00FB2C1B" w:rsidRPr="007C45C9">
        <w:t xml:space="preserve"> Die dritte Version, die </w:t>
      </w:r>
      <w:r w:rsidR="00FB2C1B" w:rsidRPr="007C45C9">
        <w:rPr>
          <w:i/>
        </w:rPr>
        <w:t>SAP Web IDE for SAP HANA</w:t>
      </w:r>
      <w:r w:rsidR="00FB2C1B" w:rsidRPr="007C45C9">
        <w:t>, steht nicht auf der SAP Cloud Platform zur Verfügung, sondern wird zusammen mit SAP HANA ausgeliefert und kann</w:t>
      </w:r>
      <w:r w:rsidR="00275FC6" w:rsidRPr="007C45C9">
        <w:t xml:space="preserve"> für die Entwicklung nat</w:t>
      </w:r>
      <w:r w:rsidR="001D4116" w:rsidRPr="007C45C9">
        <w:t>i</w:t>
      </w:r>
      <w:r w:rsidR="00275FC6" w:rsidRPr="007C45C9">
        <w:t>v</w:t>
      </w:r>
      <w:r w:rsidR="001D4116" w:rsidRPr="007C45C9">
        <w:t>er HANA-Apps</w:t>
      </w:r>
      <w:r w:rsidR="00FB2C1B" w:rsidRPr="007C45C9">
        <w:t xml:space="preserve"> genutzt werden</w:t>
      </w:r>
      <w:r w:rsidR="001D4116" w:rsidRPr="007C45C9">
        <w:t xml:space="preserve"> </w:t>
      </w:r>
      <w:sdt>
        <w:sdtPr>
          <w:id w:val="-553234258"/>
          <w:citation/>
        </w:sdtPr>
        <w:sdtContent>
          <w:r w:rsidR="00FB2C1B" w:rsidRPr="007C45C9">
            <w:fldChar w:fldCharType="begin"/>
          </w:r>
          <w:r w:rsidR="00566CE0" w:rsidRPr="007C45C9">
            <w:instrText xml:space="preserve">CITATION SAP171 \l 1031 </w:instrText>
          </w:r>
          <w:r w:rsidR="00FB2C1B" w:rsidRPr="007C45C9">
            <w:fldChar w:fldCharType="separate"/>
          </w:r>
          <w:r w:rsidR="000C5CB8">
            <w:t>[46]</w:t>
          </w:r>
          <w:r w:rsidR="00FB2C1B" w:rsidRPr="007C45C9">
            <w:fldChar w:fldCharType="end"/>
          </w:r>
        </w:sdtContent>
      </w:sdt>
      <w:r w:rsidR="00FB2C1B" w:rsidRPr="007C45C9">
        <w:t>.</w:t>
      </w:r>
    </w:p>
    <w:p w14:paraId="1178F390" w14:textId="6363F43C" w:rsidR="00A75674" w:rsidRPr="007C45C9" w:rsidRDefault="00FB2C1B" w:rsidP="00C2628F">
      <w:pPr>
        <w:pStyle w:val="Flietext"/>
        <w:rPr>
          <w:noProof w:val="0"/>
        </w:rPr>
      </w:pPr>
      <w:r w:rsidRPr="007C45C9">
        <w:rPr>
          <w:noProof w:val="0"/>
        </w:rPr>
        <w:t>Die SAP Web IDE</w:t>
      </w:r>
      <w:r w:rsidR="00A51419" w:rsidRPr="007C45C9">
        <w:rPr>
          <w:noProof w:val="0"/>
        </w:rPr>
        <w:t xml:space="preserve"> </w:t>
      </w:r>
      <w:r w:rsidRPr="007C45C9">
        <w:rPr>
          <w:noProof w:val="0"/>
        </w:rPr>
        <w:t xml:space="preserve">Full Stack </w:t>
      </w:r>
      <w:r w:rsidR="00A51419" w:rsidRPr="007C45C9">
        <w:rPr>
          <w:noProof w:val="0"/>
        </w:rPr>
        <w:t xml:space="preserve">wird alle 14 </w:t>
      </w:r>
      <w:r w:rsidR="00501914" w:rsidRPr="007C45C9">
        <w:rPr>
          <w:noProof w:val="0"/>
        </w:rPr>
        <w:t>Tage aktualisiert.</w:t>
      </w:r>
      <w:r w:rsidR="005A142F" w:rsidRPr="007C45C9">
        <w:rPr>
          <w:noProof w:val="0"/>
        </w:rPr>
        <w:t xml:space="preserve"> Für Offline-Entwicklungen steht die </w:t>
      </w:r>
      <w:r w:rsidR="005A142F" w:rsidRPr="007C45C9">
        <w:rPr>
          <w:i/>
          <w:noProof w:val="0"/>
        </w:rPr>
        <w:t>Web IDE Personal Edition</w:t>
      </w:r>
      <w:r w:rsidR="005A142F" w:rsidRPr="007C45C9">
        <w:rPr>
          <w:noProof w:val="0"/>
        </w:rPr>
        <w:t xml:space="preserve"> als lokale Installation zur Verfügung </w:t>
      </w:r>
      <w:sdt>
        <w:sdtPr>
          <w:rPr>
            <w:noProof w:val="0"/>
          </w:rPr>
          <w:id w:val="-454477758"/>
          <w:citation/>
        </w:sdtPr>
        <w:sdtContent>
          <w:r w:rsidR="005A142F" w:rsidRPr="007C45C9">
            <w:rPr>
              <w:noProof w:val="0"/>
            </w:rPr>
            <w:fldChar w:fldCharType="begin"/>
          </w:r>
          <w:r w:rsidR="00F01C1E" w:rsidRPr="007C45C9">
            <w:rPr>
              <w:noProof w:val="0"/>
            </w:rPr>
            <w:instrText xml:space="preserve">CITATION SAP187 \l 1031 </w:instrText>
          </w:r>
          <w:r w:rsidR="005A142F" w:rsidRPr="007C45C9">
            <w:rPr>
              <w:noProof w:val="0"/>
            </w:rPr>
            <w:fldChar w:fldCharType="separate"/>
          </w:r>
          <w:r w:rsidR="000C5CB8">
            <w:t>[47]</w:t>
          </w:r>
          <w:r w:rsidR="005A142F" w:rsidRPr="007C45C9">
            <w:rPr>
              <w:noProof w:val="0"/>
            </w:rPr>
            <w:fldChar w:fldCharType="end"/>
          </w:r>
        </w:sdtContent>
      </w:sdt>
      <w:r w:rsidR="005A142F" w:rsidRPr="007C45C9">
        <w:rPr>
          <w:noProof w:val="0"/>
        </w:rPr>
        <w:t xml:space="preserve">. </w:t>
      </w:r>
      <w:r w:rsidR="00296092" w:rsidRPr="007C45C9">
        <w:rPr>
          <w:noProof w:val="0"/>
        </w:rPr>
        <w:t>Diese ist</w:t>
      </w:r>
      <w:r w:rsidR="005A142F" w:rsidRPr="007C45C9">
        <w:rPr>
          <w:noProof w:val="0"/>
        </w:rPr>
        <w:t xml:space="preserve"> als Ergänzung g</w:t>
      </w:r>
      <w:r w:rsidR="0066721F" w:rsidRPr="007C45C9">
        <w:rPr>
          <w:noProof w:val="0"/>
        </w:rPr>
        <w:t>edacht un</w:t>
      </w:r>
      <w:r w:rsidR="008B63C3" w:rsidRPr="007C45C9">
        <w:rPr>
          <w:noProof w:val="0"/>
        </w:rPr>
        <w:t>d kann nur zur Entwicklung von Benutzero</w:t>
      </w:r>
      <w:r w:rsidR="0066721F" w:rsidRPr="007C45C9">
        <w:rPr>
          <w:noProof w:val="0"/>
        </w:rPr>
        <w:t>berflächen für Webbrowser und</w:t>
      </w:r>
      <w:r w:rsidR="00296092" w:rsidRPr="007C45C9">
        <w:rPr>
          <w:noProof w:val="0"/>
        </w:rPr>
        <w:t xml:space="preserve"> mobile Endgeräte verwendet werden.</w:t>
      </w:r>
      <w:r w:rsidR="004D176E" w:rsidRPr="007C45C9">
        <w:rPr>
          <w:noProof w:val="0"/>
        </w:rPr>
        <w:t xml:space="preserve"> Sie unterliegt</w:t>
      </w:r>
      <w:r w:rsidR="00F17A0D" w:rsidRPr="007C45C9">
        <w:rPr>
          <w:noProof w:val="0"/>
        </w:rPr>
        <w:t xml:space="preserve"> weiteren</w:t>
      </w:r>
      <w:r w:rsidR="008443AC" w:rsidRPr="007C45C9">
        <w:rPr>
          <w:noProof w:val="0"/>
        </w:rPr>
        <w:t xml:space="preserve"> Einschränkungen </w:t>
      </w:r>
      <w:sdt>
        <w:sdtPr>
          <w:rPr>
            <w:noProof w:val="0"/>
          </w:rPr>
          <w:id w:val="-1642256583"/>
          <w:citation/>
        </w:sdtPr>
        <w:sdtContent>
          <w:r w:rsidR="008443AC" w:rsidRPr="007C45C9">
            <w:rPr>
              <w:noProof w:val="0"/>
            </w:rPr>
            <w:fldChar w:fldCharType="begin"/>
          </w:r>
          <w:r w:rsidR="00F348A5" w:rsidRPr="007C45C9">
            <w:rPr>
              <w:noProof w:val="0"/>
            </w:rPr>
            <w:instrText xml:space="preserve">CITATION webide \p 424 \l 1031 </w:instrText>
          </w:r>
          <w:r w:rsidR="008443AC" w:rsidRPr="007C45C9">
            <w:rPr>
              <w:noProof w:val="0"/>
            </w:rPr>
            <w:fldChar w:fldCharType="separate"/>
          </w:r>
          <w:r w:rsidR="000C5CB8">
            <w:t>[48, S. 424]</w:t>
          </w:r>
          <w:r w:rsidR="008443AC" w:rsidRPr="007C45C9">
            <w:rPr>
              <w:noProof w:val="0"/>
            </w:rPr>
            <w:fldChar w:fldCharType="end"/>
          </w:r>
        </w:sdtContent>
      </w:sdt>
      <w:r w:rsidR="008443AC" w:rsidRPr="007C45C9">
        <w:rPr>
          <w:noProof w:val="0"/>
        </w:rPr>
        <w:t>.</w:t>
      </w:r>
      <w:r w:rsidR="00296092" w:rsidRPr="007C45C9">
        <w:rPr>
          <w:noProof w:val="0"/>
        </w:rPr>
        <w:t xml:space="preserve"> </w:t>
      </w:r>
      <w:r w:rsidR="00E15FB9" w:rsidRPr="007C45C9">
        <w:rPr>
          <w:noProof w:val="0"/>
        </w:rPr>
        <w:t xml:space="preserve">Die </w:t>
      </w:r>
      <w:r w:rsidR="0062354B">
        <w:rPr>
          <w:noProof w:val="0"/>
        </w:rPr>
        <w:t xml:space="preserve">Auslieferung (engl. </w:t>
      </w:r>
      <w:r w:rsidR="0062354B" w:rsidRPr="0062354B">
        <w:rPr>
          <w:i/>
          <w:noProof w:val="0"/>
        </w:rPr>
        <w:t>Deployment</w:t>
      </w:r>
      <w:r w:rsidR="0062354B">
        <w:rPr>
          <w:noProof w:val="0"/>
        </w:rPr>
        <w:t xml:space="preserve">) </w:t>
      </w:r>
      <w:r w:rsidR="0076717B" w:rsidRPr="007C45C9">
        <w:rPr>
          <w:noProof w:val="0"/>
        </w:rPr>
        <w:t xml:space="preserve">von </w:t>
      </w:r>
      <w:r w:rsidR="004D176E" w:rsidRPr="007C45C9">
        <w:rPr>
          <w:noProof w:val="0"/>
        </w:rPr>
        <w:t xml:space="preserve">Anwendungen </w:t>
      </w:r>
      <w:r w:rsidR="0076717B" w:rsidRPr="007C45C9">
        <w:rPr>
          <w:noProof w:val="0"/>
        </w:rPr>
        <w:t>a</w:t>
      </w:r>
      <w:r w:rsidR="004D176E" w:rsidRPr="007C45C9">
        <w:rPr>
          <w:noProof w:val="0"/>
        </w:rPr>
        <w:t>uf die SAP Cloud Platform</w:t>
      </w:r>
      <w:r w:rsidR="0076717B" w:rsidRPr="007C45C9">
        <w:rPr>
          <w:noProof w:val="0"/>
        </w:rPr>
        <w:t xml:space="preserve"> ist nicht möglich</w:t>
      </w:r>
      <w:r w:rsidR="004D176E" w:rsidRPr="007C45C9">
        <w:rPr>
          <w:noProof w:val="0"/>
        </w:rPr>
        <w:t xml:space="preserve">. </w:t>
      </w:r>
      <w:r w:rsidR="00663763">
        <w:rPr>
          <w:noProof w:val="0"/>
        </w:rPr>
        <w:t xml:space="preserve">Unter </w:t>
      </w:r>
      <w:r w:rsidR="00663763">
        <w:t>Deployment werden alle Prozesse verstanden, die notwendig sind, um neue Soft- oder Hardware in einer Umgebung bereitzustellen. Dazu gehören die Installation, Konfiguration, das Ausführen und Testen sowie die Umsetzung nötiger Änderungen</w:t>
      </w:r>
      <w:sdt>
        <w:sdtPr>
          <w:id w:val="-2145197181"/>
          <w:citation/>
        </w:sdtPr>
        <w:sdtContent>
          <w:r w:rsidR="00663763">
            <w:fldChar w:fldCharType="begin"/>
          </w:r>
          <w:r w:rsidR="00663763">
            <w:instrText xml:space="preserve"> CITATION Tec08 \l 1031 </w:instrText>
          </w:r>
          <w:r w:rsidR="00663763">
            <w:fldChar w:fldCharType="separate"/>
          </w:r>
          <w:r w:rsidR="000C5CB8">
            <w:t xml:space="preserve"> [49]</w:t>
          </w:r>
          <w:r w:rsidR="00663763">
            <w:fldChar w:fldCharType="end"/>
          </w:r>
        </w:sdtContent>
      </w:sdt>
      <w:r w:rsidR="00663763">
        <w:t xml:space="preserve">. </w:t>
      </w:r>
      <w:r w:rsidR="00296092" w:rsidRPr="007C45C9">
        <w:rPr>
          <w:noProof w:val="0"/>
        </w:rPr>
        <w:t>Zudem ist sie nur Nutzern vorbehalten, die auch Zugang zum Web-IDE-Dienst auf der SAP Cloud Platform haben.</w:t>
      </w:r>
    </w:p>
    <w:p w14:paraId="68249169" w14:textId="1A94147F" w:rsidR="004F3AF4" w:rsidRPr="007C45C9" w:rsidRDefault="004F3AF4" w:rsidP="00C2628F">
      <w:pPr>
        <w:pStyle w:val="Flietext"/>
        <w:rPr>
          <w:noProof w:val="0"/>
        </w:rPr>
      </w:pPr>
      <w:r w:rsidRPr="007C45C9">
        <w:rPr>
          <w:noProof w:val="0"/>
        </w:rPr>
        <w:t>Oberflächen von Anwendungen können mit Hilfe von Ressourcendateien in verschied</w:t>
      </w:r>
      <w:r w:rsidR="00A30EA8" w:rsidRPr="007C45C9">
        <w:rPr>
          <w:noProof w:val="0"/>
        </w:rPr>
        <w:t>enen Sprachen angezeigt werden</w:t>
      </w:r>
      <w:r w:rsidR="00BA7A73" w:rsidRPr="007C45C9">
        <w:rPr>
          <w:noProof w:val="0"/>
        </w:rPr>
        <w:t>.</w:t>
      </w:r>
      <w:r w:rsidR="00A30EA8" w:rsidRPr="007C45C9">
        <w:rPr>
          <w:noProof w:val="0"/>
        </w:rPr>
        <w:t xml:space="preserve"> Zur Erstellung von Übersetzungen bietet SAP den </w:t>
      </w:r>
      <w:r w:rsidR="00A30EA8" w:rsidRPr="007C45C9">
        <w:rPr>
          <w:i/>
          <w:noProof w:val="0"/>
        </w:rPr>
        <w:lastRenderedPageBreak/>
        <w:t>Translation Hub</w:t>
      </w:r>
      <w:r w:rsidR="00A30EA8" w:rsidRPr="007C45C9">
        <w:rPr>
          <w:noProof w:val="0"/>
        </w:rPr>
        <w:t xml:space="preserve"> an. In diesem werden Übersetzungsprojekte angelegt, welche die Quelldate</w:t>
      </w:r>
      <w:r w:rsidR="003E7B36" w:rsidRPr="007C45C9">
        <w:rPr>
          <w:noProof w:val="0"/>
        </w:rPr>
        <w:t>i und die Zielsprachen definieren.</w:t>
      </w:r>
      <w:r w:rsidR="00A30EA8" w:rsidRPr="007C45C9">
        <w:rPr>
          <w:noProof w:val="0"/>
        </w:rPr>
        <w:t xml:space="preserve"> </w:t>
      </w:r>
      <w:r w:rsidR="003E7B36" w:rsidRPr="007C45C9">
        <w:rPr>
          <w:noProof w:val="0"/>
        </w:rPr>
        <w:t>D</w:t>
      </w:r>
      <w:r w:rsidR="00A30EA8" w:rsidRPr="007C45C9">
        <w:rPr>
          <w:noProof w:val="0"/>
        </w:rPr>
        <w:t xml:space="preserve">ie Übersetzungen </w:t>
      </w:r>
      <w:r w:rsidR="003E7B36" w:rsidRPr="007C45C9">
        <w:rPr>
          <w:noProof w:val="0"/>
        </w:rPr>
        <w:t xml:space="preserve">erstellt SAP </w:t>
      </w:r>
      <w:r w:rsidR="00A30EA8" w:rsidRPr="007C45C9">
        <w:rPr>
          <w:noProof w:val="0"/>
        </w:rPr>
        <w:t xml:space="preserve">mit Hilfe von </w:t>
      </w:r>
      <w:r w:rsidR="003E7B36" w:rsidRPr="007C45C9">
        <w:rPr>
          <w:noProof w:val="0"/>
        </w:rPr>
        <w:t>mehrsprachigen Datenbanken</w:t>
      </w:r>
      <w:r w:rsidR="00107482" w:rsidRPr="007C45C9">
        <w:rPr>
          <w:noProof w:val="0"/>
        </w:rPr>
        <w:t xml:space="preserve"> </w:t>
      </w:r>
      <w:sdt>
        <w:sdtPr>
          <w:rPr>
            <w:noProof w:val="0"/>
          </w:rPr>
          <w:id w:val="-834994908"/>
          <w:citation/>
        </w:sdtPr>
        <w:sdtContent>
          <w:r w:rsidR="00107482" w:rsidRPr="007C45C9">
            <w:rPr>
              <w:noProof w:val="0"/>
            </w:rPr>
            <w:fldChar w:fldCharType="begin"/>
          </w:r>
          <w:r w:rsidR="00107482" w:rsidRPr="007C45C9">
            <w:rPr>
              <w:noProof w:val="0"/>
            </w:rPr>
            <w:instrText xml:space="preserve"> CITATION translHub \l 1031 </w:instrText>
          </w:r>
          <w:r w:rsidR="00107482" w:rsidRPr="007C45C9">
            <w:rPr>
              <w:noProof w:val="0"/>
            </w:rPr>
            <w:fldChar w:fldCharType="separate"/>
          </w:r>
          <w:r w:rsidR="000C5CB8">
            <w:t>[50]</w:t>
          </w:r>
          <w:r w:rsidR="00107482" w:rsidRPr="007C45C9">
            <w:rPr>
              <w:noProof w:val="0"/>
            </w:rPr>
            <w:fldChar w:fldCharType="end"/>
          </w:r>
        </w:sdtContent>
      </w:sdt>
      <w:r w:rsidR="007149E2" w:rsidRPr="007C45C9">
        <w:rPr>
          <w:noProof w:val="0"/>
        </w:rPr>
        <w:t>.</w:t>
      </w:r>
    </w:p>
    <w:p w14:paraId="5DEB4887" w14:textId="1EB6974C" w:rsidR="001C0375" w:rsidRPr="007C45C9" w:rsidRDefault="001C0375" w:rsidP="00C2628F">
      <w:pPr>
        <w:pStyle w:val="Flietext"/>
        <w:rPr>
          <w:noProof w:val="0"/>
        </w:rPr>
      </w:pPr>
      <w:r w:rsidRPr="007C45C9">
        <w:rPr>
          <w:noProof w:val="0"/>
        </w:rPr>
        <w:t xml:space="preserve">Der </w:t>
      </w:r>
      <w:r w:rsidRPr="007C45C9">
        <w:rPr>
          <w:i/>
          <w:noProof w:val="0"/>
        </w:rPr>
        <w:t>Git</w:t>
      </w:r>
      <w:r w:rsidRPr="007C45C9">
        <w:rPr>
          <w:noProof w:val="0"/>
        </w:rPr>
        <w:t xml:space="preserve">-Dienst unterstützt Entwickler bei der Verwaltung von Quelldateien. </w:t>
      </w:r>
      <w:r w:rsidR="00B956BD" w:rsidRPr="007C45C9">
        <w:rPr>
          <w:noProof w:val="0"/>
        </w:rPr>
        <w:t xml:space="preserve">Deren </w:t>
      </w:r>
      <w:r w:rsidRPr="007C45C9">
        <w:rPr>
          <w:noProof w:val="0"/>
        </w:rPr>
        <w:t>Versionen können in Git miteinander verglichen, zusammengefügt oder zurückgesetzt werden.</w:t>
      </w:r>
      <w:r w:rsidR="008F490A">
        <w:rPr>
          <w:noProof w:val="0"/>
        </w:rPr>
        <w:t xml:space="preserve"> </w:t>
      </w:r>
      <w:r w:rsidR="008F490A">
        <w:t>Linus Torvalds hat die Software im Jahr 2005 als freie Software zur verteilten Verwaltung von Dateiversionen initiiert</w:t>
      </w:r>
      <w:sdt>
        <w:sdtPr>
          <w:id w:val="-2007051635"/>
          <w:citation/>
        </w:sdtPr>
        <w:sdtContent>
          <w:r w:rsidR="008F490A">
            <w:fldChar w:fldCharType="begin"/>
          </w:r>
          <w:r w:rsidR="008F490A">
            <w:instrText xml:space="preserve"> CITATION Wik185 \l 1031 </w:instrText>
          </w:r>
          <w:r w:rsidR="008F490A">
            <w:fldChar w:fldCharType="separate"/>
          </w:r>
          <w:r w:rsidR="000C5CB8">
            <w:t xml:space="preserve"> [51]</w:t>
          </w:r>
          <w:r w:rsidR="008F490A">
            <w:fldChar w:fldCharType="end"/>
          </w:r>
        </w:sdtContent>
      </w:sdt>
      <w:r w:rsidR="008F490A">
        <w:t>.</w:t>
      </w:r>
    </w:p>
    <w:p w14:paraId="264A45A7" w14:textId="0D64CB55" w:rsidR="00FB480B" w:rsidRPr="007C45C9" w:rsidRDefault="00B62EAC" w:rsidP="00FB480B">
      <w:pPr>
        <w:pStyle w:val="Flietext"/>
        <w:rPr>
          <w:noProof w:val="0"/>
        </w:rPr>
      </w:pPr>
      <w:r w:rsidRPr="007C45C9">
        <w:rPr>
          <w:noProof w:val="0"/>
        </w:rPr>
        <w:t>In der Kategorie Integration werden in dieser Arbeit d</w:t>
      </w:r>
      <w:r w:rsidR="00B3399E" w:rsidRPr="007C45C9">
        <w:rPr>
          <w:noProof w:val="0"/>
        </w:rPr>
        <w:t xml:space="preserve">er </w:t>
      </w:r>
      <w:r w:rsidR="00B3399E" w:rsidRPr="007C45C9">
        <w:rPr>
          <w:i/>
          <w:noProof w:val="0"/>
        </w:rPr>
        <w:t xml:space="preserve">OData Provisioning Service </w:t>
      </w:r>
      <w:r w:rsidRPr="007C45C9">
        <w:rPr>
          <w:noProof w:val="0"/>
        </w:rPr>
        <w:t xml:space="preserve">und der </w:t>
      </w:r>
      <w:r w:rsidR="008C1742" w:rsidRPr="007C45C9">
        <w:rPr>
          <w:noProof w:val="0"/>
        </w:rPr>
        <w:t>Verbindungs</w:t>
      </w:r>
      <w:r w:rsidR="001A2796" w:rsidRPr="007C45C9">
        <w:rPr>
          <w:noProof w:val="0"/>
        </w:rPr>
        <w:t>dienst (</w:t>
      </w:r>
      <w:r w:rsidRPr="007C45C9">
        <w:rPr>
          <w:i/>
          <w:noProof w:val="0"/>
        </w:rPr>
        <w:t>Connectivity</w:t>
      </w:r>
      <w:r w:rsidRPr="007C45C9">
        <w:rPr>
          <w:noProof w:val="0"/>
        </w:rPr>
        <w:t xml:space="preserve">) verwendet. </w:t>
      </w:r>
      <w:r w:rsidR="00FB480B" w:rsidRPr="007C45C9">
        <w:rPr>
          <w:noProof w:val="0"/>
        </w:rPr>
        <w:t xml:space="preserve">Letzterer und der damit in Zusammenhang stehende </w:t>
      </w:r>
      <w:r w:rsidR="00FB480B" w:rsidRPr="007C45C9">
        <w:rPr>
          <w:i/>
          <w:noProof w:val="0"/>
        </w:rPr>
        <w:t>SAP Cloud Connector</w:t>
      </w:r>
      <w:r w:rsidR="00FB480B" w:rsidRPr="007C45C9">
        <w:rPr>
          <w:noProof w:val="0"/>
        </w:rPr>
        <w:t xml:space="preserve"> werden in Abschnitt </w:t>
      </w:r>
      <w:r w:rsidR="00FB480B" w:rsidRPr="007C45C9">
        <w:rPr>
          <w:noProof w:val="0"/>
        </w:rPr>
        <w:fldChar w:fldCharType="begin"/>
      </w:r>
      <w:r w:rsidR="00FB480B" w:rsidRPr="007C45C9">
        <w:rPr>
          <w:noProof w:val="0"/>
        </w:rPr>
        <w:instrText xml:space="preserve"> REF _Ref515255041 \r \h  \* MERGEFORMAT </w:instrText>
      </w:r>
      <w:r w:rsidR="00FB480B" w:rsidRPr="007C45C9">
        <w:rPr>
          <w:noProof w:val="0"/>
        </w:rPr>
      </w:r>
      <w:r w:rsidR="00FB480B" w:rsidRPr="007C45C9">
        <w:rPr>
          <w:noProof w:val="0"/>
        </w:rPr>
        <w:fldChar w:fldCharType="separate"/>
      </w:r>
      <w:r w:rsidR="00BA22F1">
        <w:rPr>
          <w:noProof w:val="0"/>
        </w:rPr>
        <w:t>2.3.5</w:t>
      </w:r>
      <w:r w:rsidR="00FB480B" w:rsidRPr="007C45C9">
        <w:rPr>
          <w:noProof w:val="0"/>
        </w:rPr>
        <w:fldChar w:fldCharType="end"/>
      </w:r>
      <w:r w:rsidR="00FB480B" w:rsidRPr="007C45C9">
        <w:rPr>
          <w:noProof w:val="0"/>
        </w:rPr>
        <w:t xml:space="preserve"> behandelt.</w:t>
      </w:r>
    </w:p>
    <w:p w14:paraId="0A5ECCA5" w14:textId="0C39D370" w:rsidR="00B3399E" w:rsidRPr="007C45C9" w:rsidRDefault="00FB480B" w:rsidP="00D979A6">
      <w:pPr>
        <w:pStyle w:val="Flietext"/>
        <w:rPr>
          <w:noProof w:val="0"/>
        </w:rPr>
      </w:pPr>
      <w:r w:rsidRPr="007C45C9">
        <w:rPr>
          <w:noProof w:val="0"/>
        </w:rPr>
        <w:t>Der OData-Provisioning-Dienst</w:t>
      </w:r>
      <w:r w:rsidR="00B62EAC" w:rsidRPr="007C45C9">
        <w:rPr>
          <w:noProof w:val="0"/>
        </w:rPr>
        <w:t xml:space="preserve"> </w:t>
      </w:r>
      <w:r w:rsidR="00B3399E" w:rsidRPr="007C45C9">
        <w:rPr>
          <w:noProof w:val="0"/>
        </w:rPr>
        <w:t>ermöglicht das Bereitstellen von OData-Diensten</w:t>
      </w:r>
      <w:r w:rsidR="007515F2" w:rsidRPr="007C45C9">
        <w:rPr>
          <w:noProof w:val="0"/>
        </w:rPr>
        <w:t>.</w:t>
      </w:r>
      <w:r w:rsidR="00B3399E" w:rsidRPr="007C45C9">
        <w:rPr>
          <w:noProof w:val="0"/>
        </w:rPr>
        <w:t xml:space="preserve"> Das </w:t>
      </w:r>
      <w:r w:rsidR="00B3399E" w:rsidRPr="007C45C9">
        <w:rPr>
          <w:i/>
          <w:noProof w:val="0"/>
        </w:rPr>
        <w:t>Open-Data-Protokoll</w:t>
      </w:r>
      <w:r w:rsidR="00B3399E" w:rsidRPr="007C45C9">
        <w:rPr>
          <w:noProof w:val="0"/>
        </w:rPr>
        <w:t xml:space="preserve"> (OData) dient zur offenen Datenübertragung und basiert auf dem Programmierparadigma </w:t>
      </w:r>
      <w:r w:rsidR="00B3399E" w:rsidRPr="007C45C9">
        <w:rPr>
          <w:i/>
          <w:noProof w:val="0"/>
        </w:rPr>
        <w:t>REST</w:t>
      </w:r>
      <w:r w:rsidR="006A53B0">
        <w:rPr>
          <w:noProof w:val="0"/>
        </w:rPr>
        <w:t xml:space="preserve">. Die Abkürzung steht für </w:t>
      </w:r>
      <w:r w:rsidR="006A53B0" w:rsidRPr="007515F2">
        <w:rPr>
          <w:i/>
        </w:rPr>
        <w:t>Representational State Transfer</w:t>
      </w:r>
      <w:r w:rsidR="006A53B0">
        <w:rPr>
          <w:i/>
        </w:rPr>
        <w:t xml:space="preserve"> und „ist eine Abstraktion der Struktur und des Verhaltens“ des World Wide Web“ </w:t>
      </w:r>
      <w:sdt>
        <w:sdtPr>
          <w:rPr>
            <w:i/>
          </w:rPr>
          <w:id w:val="-434746127"/>
          <w:citation/>
        </w:sdtPr>
        <w:sdtContent>
          <w:r w:rsidR="006A53B0">
            <w:rPr>
              <w:i/>
            </w:rPr>
            <w:fldChar w:fldCharType="begin"/>
          </w:r>
          <w:r w:rsidR="006A53B0">
            <w:rPr>
              <w:i/>
            </w:rPr>
            <w:instrText xml:space="preserve"> CITATION Wik186 \l 1031 </w:instrText>
          </w:r>
          <w:r w:rsidR="006A53B0">
            <w:rPr>
              <w:i/>
            </w:rPr>
            <w:fldChar w:fldCharType="separate"/>
          </w:r>
          <w:r w:rsidR="000C5CB8">
            <w:t>[52]</w:t>
          </w:r>
          <w:r w:rsidR="006A53B0">
            <w:rPr>
              <w:i/>
            </w:rPr>
            <w:fldChar w:fldCharType="end"/>
          </w:r>
        </w:sdtContent>
      </w:sdt>
      <w:r w:rsidR="006A53B0">
        <w:rPr>
          <w:i/>
        </w:rPr>
        <w:t>.</w:t>
      </w:r>
      <w:r w:rsidR="006F5B23">
        <w:rPr>
          <w:i/>
        </w:rPr>
        <w:t xml:space="preserve"> REST wird </w:t>
      </w:r>
      <w:r w:rsidR="00B3399E" w:rsidRPr="007C45C9">
        <w:rPr>
          <w:noProof w:val="0"/>
        </w:rPr>
        <w:t xml:space="preserve">durch folgende sechs Kriterien definiert </w:t>
      </w:r>
      <w:sdt>
        <w:sdtPr>
          <w:rPr>
            <w:noProof w:val="0"/>
          </w:rPr>
          <w:id w:val="582183602"/>
          <w:citation/>
        </w:sdtPr>
        <w:sdtContent>
          <w:r w:rsidR="00B3399E" w:rsidRPr="007C45C9">
            <w:rPr>
              <w:noProof w:val="0"/>
            </w:rPr>
            <w:fldChar w:fldCharType="begin"/>
          </w:r>
          <w:r w:rsidR="00B3399E" w:rsidRPr="007C45C9">
            <w:rPr>
              <w:noProof w:val="0"/>
            </w:rPr>
            <w:instrText xml:space="preserve">CITATION Bön14 \p 66 \l 1031 </w:instrText>
          </w:r>
          <w:r w:rsidR="00B3399E" w:rsidRPr="007C45C9">
            <w:rPr>
              <w:noProof w:val="0"/>
            </w:rPr>
            <w:fldChar w:fldCharType="separate"/>
          </w:r>
          <w:r w:rsidR="000C5CB8">
            <w:t>[53, S. 66]</w:t>
          </w:r>
          <w:r w:rsidR="00B3399E" w:rsidRPr="007C45C9">
            <w:rPr>
              <w:noProof w:val="0"/>
            </w:rPr>
            <w:fldChar w:fldCharType="end"/>
          </w:r>
        </w:sdtContent>
      </w:sdt>
      <w:r w:rsidR="00B3399E" w:rsidRPr="007C45C9">
        <w:rPr>
          <w:noProof w:val="0"/>
        </w:rPr>
        <w:t>:</w:t>
      </w:r>
    </w:p>
    <w:p w14:paraId="71DD9986" w14:textId="77777777" w:rsidR="00B3399E" w:rsidRPr="007C45C9" w:rsidRDefault="00B3399E" w:rsidP="00B3399E">
      <w:pPr>
        <w:pStyle w:val="Listenabsatz"/>
      </w:pPr>
      <w:r w:rsidRPr="007C45C9">
        <w:t>Die Architektur muss aus Client und Server bestehen.</w:t>
      </w:r>
    </w:p>
    <w:p w14:paraId="5D57A3BD" w14:textId="49FF009C" w:rsidR="00B3399E" w:rsidRPr="007C45C9" w:rsidRDefault="00B3399E" w:rsidP="00B3399E">
      <w:pPr>
        <w:pStyle w:val="Listenabsatz"/>
      </w:pPr>
      <w:r w:rsidRPr="007C45C9">
        <w:t xml:space="preserve">Client und Server müssen durch eine einheitliche Schnittstelle </w:t>
      </w:r>
      <w:r w:rsidR="00682674" w:rsidRPr="007C45C9">
        <w:t>verbunden</w:t>
      </w:r>
      <w:r w:rsidRPr="007C45C9">
        <w:t xml:space="preserve"> werden, Ressourcen werden nach einheitlichen Verfahren identifiziert, abgefragt und manipuliert.</w:t>
      </w:r>
    </w:p>
    <w:p w14:paraId="06315F75" w14:textId="77777777" w:rsidR="00B3399E" w:rsidRPr="007C45C9" w:rsidRDefault="00B3399E" w:rsidP="00B3399E">
      <w:pPr>
        <w:pStyle w:val="Listenabsatz"/>
      </w:pPr>
      <w:r w:rsidRPr="007C45C9">
        <w:t>Jede Anfrage des Clients muss alle Daten beinhalten, die der Server zur Verarbeitung braucht, da dieser keine Daten speichert.</w:t>
      </w:r>
    </w:p>
    <w:p w14:paraId="2F27BE28" w14:textId="278CCD16" w:rsidR="00B3399E" w:rsidRPr="007C45C9" w:rsidRDefault="00B3399E" w:rsidP="00B3399E">
      <w:pPr>
        <w:pStyle w:val="Listenabsatz"/>
      </w:pPr>
      <w:r w:rsidRPr="007C45C9">
        <w:t xml:space="preserve">Anfragen sollen gepuffert werden um die </w:t>
      </w:r>
      <w:r w:rsidR="00E34930" w:rsidRPr="007C45C9">
        <w:t>Verarbeitungsgeschwindigkeit</w:t>
      </w:r>
      <w:r w:rsidR="00091448" w:rsidRPr="007C45C9">
        <w:t xml:space="preserve"> zu erhöhen. D</w:t>
      </w:r>
      <w:r w:rsidRPr="007C45C9">
        <w:t>ie Pufferdauer muss aber spezifiziert werden, um zu vermeiden, dass Clients mit veralteten Daten arbeiten.</w:t>
      </w:r>
    </w:p>
    <w:p w14:paraId="22B6D648" w14:textId="0B4AB2FE" w:rsidR="00B3399E" w:rsidRPr="007C45C9" w:rsidRDefault="00B3399E" w:rsidP="00B3399E">
      <w:pPr>
        <w:pStyle w:val="Listenabsatz"/>
      </w:pPr>
      <w:r w:rsidRPr="007C45C9">
        <w:t>Für den Cl</w:t>
      </w:r>
      <w:r w:rsidR="005A69E6" w:rsidRPr="007C45C9">
        <w:t xml:space="preserve">ient spielt es keine Rolle, ob </w:t>
      </w:r>
      <w:r w:rsidRPr="007C45C9">
        <w:t>er direkt oder über einen Mittler mit dem Server verbunden ist, der die Daten für die Antwort auf seine Anfrage liefert.</w:t>
      </w:r>
    </w:p>
    <w:p w14:paraId="5B474226" w14:textId="3A93AF63" w:rsidR="00B3399E" w:rsidRPr="007C45C9" w:rsidRDefault="00B3399E" w:rsidP="00B3399E">
      <w:pPr>
        <w:pStyle w:val="Listenabsatz"/>
      </w:pPr>
      <w:r w:rsidRPr="007C45C9">
        <w:t xml:space="preserve">Optional können Server ausführbaren </w:t>
      </w:r>
      <w:r w:rsidR="00B858EC" w:rsidRPr="007C45C9">
        <w:t>Programquelltext</w:t>
      </w:r>
      <w:r w:rsidRPr="007C45C9">
        <w:t xml:space="preserve"> an Clients ausliefern</w:t>
      </w:r>
      <w:r w:rsidR="00B858EC" w:rsidRPr="007C45C9">
        <w:t>,</w:t>
      </w:r>
      <w:r w:rsidRPr="007C45C9">
        <w:t xml:space="preserve"> um deren Funktionsumfang zu erweitern. Ein Beispiel hierfür ist die Übermittlung von Java-Script-Befehlen</w:t>
      </w:r>
      <w:r w:rsidR="00C526BD" w:rsidRPr="007C45C9">
        <w:t xml:space="preserve"> zur</w:t>
      </w:r>
      <w:r w:rsidRPr="007C45C9">
        <w:t xml:space="preserve"> Anzeige einer HTML-Seite.</w:t>
      </w:r>
    </w:p>
    <w:p w14:paraId="57C19C45" w14:textId="77777777" w:rsidR="00B3399E" w:rsidRPr="007C45C9" w:rsidRDefault="00B3399E" w:rsidP="00B3399E">
      <w:pPr>
        <w:pStyle w:val="FlietextersterAbsatz"/>
        <w:rPr>
          <w:noProof w:val="0"/>
        </w:rPr>
      </w:pPr>
      <w:r w:rsidRPr="007C45C9">
        <w:rPr>
          <w:noProof w:val="0"/>
        </w:rPr>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14:paraId="3994F58F" w14:textId="7A8CE241" w:rsidR="00B3399E" w:rsidRPr="007C45C9" w:rsidRDefault="00B3399E" w:rsidP="00B3399E">
      <w:pPr>
        <w:pStyle w:val="FlietextersterAbsatz"/>
        <w:rPr>
          <w:noProof w:val="0"/>
        </w:rPr>
      </w:pPr>
      <w:r w:rsidRPr="007C45C9">
        <w:rPr>
          <w:noProof w:val="0"/>
        </w:rPr>
        <w:t>Die REST-Kommunikation erfolgt mit in Form folgender Befehle (Operationen)</w:t>
      </w:r>
      <w:sdt>
        <w:sdtPr>
          <w:rPr>
            <w:noProof w:val="0"/>
          </w:rPr>
          <w:id w:val="546113831"/>
          <w:citation/>
        </w:sdtPr>
        <w:sdtContent>
          <w:r w:rsidR="00CF5A97" w:rsidRPr="007C45C9">
            <w:rPr>
              <w:noProof w:val="0"/>
            </w:rPr>
            <w:fldChar w:fldCharType="begin"/>
          </w:r>
          <w:r w:rsidR="00CF5A97" w:rsidRPr="007C45C9">
            <w:rPr>
              <w:noProof w:val="0"/>
            </w:rPr>
            <w:instrText xml:space="preserve">CITATION Bön14 \p 67 \l 1031 </w:instrText>
          </w:r>
          <w:r w:rsidR="00CF5A97" w:rsidRPr="007C45C9">
            <w:rPr>
              <w:noProof w:val="0"/>
            </w:rPr>
            <w:fldChar w:fldCharType="separate"/>
          </w:r>
          <w:r w:rsidR="000C5CB8">
            <w:t xml:space="preserve"> [53, S. 67]</w:t>
          </w:r>
          <w:r w:rsidR="00CF5A97" w:rsidRPr="007C45C9">
            <w:rPr>
              <w:noProof w:val="0"/>
            </w:rPr>
            <w:fldChar w:fldCharType="end"/>
          </w:r>
        </w:sdtContent>
      </w:sdt>
      <w:r w:rsidRPr="007C45C9">
        <w:rPr>
          <w:noProof w:val="0"/>
        </w:rPr>
        <w:t>:</w:t>
      </w:r>
    </w:p>
    <w:p w14:paraId="229D3768" w14:textId="77777777" w:rsidR="00B3399E" w:rsidRPr="007C45C9" w:rsidRDefault="00B3399E" w:rsidP="00B3399E">
      <w:pPr>
        <w:pStyle w:val="FlietextersterAbsatz"/>
        <w:numPr>
          <w:ilvl w:val="0"/>
          <w:numId w:val="26"/>
        </w:numPr>
        <w:rPr>
          <w:noProof w:val="0"/>
        </w:rPr>
      </w:pPr>
      <w:r w:rsidRPr="007C45C9">
        <w:rPr>
          <w:b/>
          <w:noProof w:val="0"/>
        </w:rPr>
        <w:t>GET:</w:t>
      </w:r>
      <w:r w:rsidRPr="007C45C9">
        <w:rPr>
          <w:noProof w:val="0"/>
        </w:rPr>
        <w:t xml:space="preserve"> Ermitteln eines einzelnen Eintrags oder einer Liste von Einträgen</w:t>
      </w:r>
    </w:p>
    <w:p w14:paraId="04635D10" w14:textId="77777777" w:rsidR="00B3399E" w:rsidRPr="007C45C9" w:rsidRDefault="00B3399E" w:rsidP="00B3399E">
      <w:pPr>
        <w:pStyle w:val="FlietextersterAbsatz"/>
        <w:numPr>
          <w:ilvl w:val="0"/>
          <w:numId w:val="26"/>
        </w:numPr>
        <w:rPr>
          <w:noProof w:val="0"/>
        </w:rPr>
      </w:pPr>
      <w:r w:rsidRPr="007C45C9">
        <w:rPr>
          <w:b/>
          <w:noProof w:val="0"/>
        </w:rPr>
        <w:lastRenderedPageBreak/>
        <w:t>POST:</w:t>
      </w:r>
      <w:r w:rsidRPr="007C45C9">
        <w:rPr>
          <w:noProof w:val="0"/>
        </w:rPr>
        <w:t xml:space="preserve"> Erzeugen eines neuen Eintrags</w:t>
      </w:r>
    </w:p>
    <w:p w14:paraId="72F5DED7" w14:textId="77777777" w:rsidR="00B3399E" w:rsidRPr="007C45C9" w:rsidRDefault="00B3399E" w:rsidP="00B3399E">
      <w:pPr>
        <w:pStyle w:val="FlietextersterAbsatz"/>
        <w:numPr>
          <w:ilvl w:val="0"/>
          <w:numId w:val="26"/>
        </w:numPr>
        <w:rPr>
          <w:noProof w:val="0"/>
        </w:rPr>
      </w:pPr>
      <w:r w:rsidRPr="007C45C9">
        <w:rPr>
          <w:b/>
          <w:noProof w:val="0"/>
        </w:rPr>
        <w:t>PUT:</w:t>
      </w:r>
      <w:r w:rsidRPr="007C45C9">
        <w:rPr>
          <w:noProof w:val="0"/>
        </w:rPr>
        <w:t xml:space="preserve"> Verändern eines existierenden Eintrags</w:t>
      </w:r>
    </w:p>
    <w:p w14:paraId="5D72C881" w14:textId="77777777" w:rsidR="00B3399E" w:rsidRPr="007C45C9" w:rsidRDefault="00B3399E" w:rsidP="00B3399E">
      <w:pPr>
        <w:pStyle w:val="FlietextersterAbsatz"/>
        <w:numPr>
          <w:ilvl w:val="0"/>
          <w:numId w:val="26"/>
        </w:numPr>
        <w:rPr>
          <w:noProof w:val="0"/>
        </w:rPr>
      </w:pPr>
      <w:r w:rsidRPr="007C45C9">
        <w:rPr>
          <w:b/>
          <w:noProof w:val="0"/>
        </w:rPr>
        <w:t>DELETE:</w:t>
      </w:r>
      <w:r w:rsidRPr="007C45C9">
        <w:rPr>
          <w:noProof w:val="0"/>
        </w:rPr>
        <w:t xml:space="preserve"> Löschen eines existierenden Eintrags</w:t>
      </w:r>
    </w:p>
    <w:p w14:paraId="1782D402" w14:textId="77777777" w:rsidR="00B3399E" w:rsidRPr="007C45C9" w:rsidRDefault="00B3399E" w:rsidP="00B3399E">
      <w:pPr>
        <w:pStyle w:val="FlietextersterAbsatz"/>
        <w:numPr>
          <w:ilvl w:val="0"/>
          <w:numId w:val="26"/>
        </w:numPr>
        <w:rPr>
          <w:noProof w:val="0"/>
        </w:rPr>
      </w:pPr>
      <w:r w:rsidRPr="007C45C9">
        <w:rPr>
          <w:b/>
          <w:noProof w:val="0"/>
        </w:rPr>
        <w:t>PATCH:</w:t>
      </w:r>
      <w:r w:rsidRPr="007C45C9">
        <w:rPr>
          <w:noProof w:val="0"/>
        </w:rPr>
        <w:t xml:space="preserve"> Aktualisieren einzelner Attribute eines existierenden Eintrags.</w:t>
      </w:r>
    </w:p>
    <w:p w14:paraId="110C0DB9" w14:textId="0F7292D9" w:rsidR="00B3399E" w:rsidRPr="007C45C9" w:rsidRDefault="007515F2" w:rsidP="00AA6526">
      <w:pPr>
        <w:pStyle w:val="FlietextersterAbsatz"/>
        <w:rPr>
          <w:noProof w:val="0"/>
        </w:rPr>
      </w:pPr>
      <w:r w:rsidRPr="007C45C9">
        <w:rPr>
          <w:noProof w:val="0"/>
        </w:rPr>
        <w:t>Ein Vorteil der Verwendung von OData-Diensten für SAP-Webanwendungen ist, dass der Webentwickler keine SAP-Spezifika verstehen muss. Es genügt, wenn er sich mit OData auskennt</w:t>
      </w:r>
      <w:sdt>
        <w:sdtPr>
          <w:rPr>
            <w:noProof w:val="0"/>
          </w:rPr>
          <w:id w:val="1274134301"/>
          <w:citation/>
        </w:sdtPr>
        <w:sdtContent>
          <w:r w:rsidRPr="007C45C9">
            <w:rPr>
              <w:noProof w:val="0"/>
            </w:rPr>
            <w:fldChar w:fldCharType="begin"/>
          </w:r>
          <w:r w:rsidRPr="007C45C9">
            <w:rPr>
              <w:noProof w:val="0"/>
            </w:rPr>
            <w:instrText xml:space="preserve">CITATION Bön14 \p 45 \l 1031 </w:instrText>
          </w:r>
          <w:r w:rsidRPr="007C45C9">
            <w:rPr>
              <w:noProof w:val="0"/>
            </w:rPr>
            <w:fldChar w:fldCharType="separate"/>
          </w:r>
          <w:r w:rsidR="000C5CB8">
            <w:t xml:space="preserve"> [53, S. 45]</w:t>
          </w:r>
          <w:r w:rsidRPr="007C45C9">
            <w:rPr>
              <w:noProof w:val="0"/>
            </w:rPr>
            <w:fldChar w:fldCharType="end"/>
          </w:r>
        </w:sdtContent>
      </w:sdt>
      <w:r w:rsidRPr="007C45C9">
        <w:rPr>
          <w:noProof w:val="0"/>
        </w:rPr>
        <w:t xml:space="preserve">. </w:t>
      </w:r>
      <w:r w:rsidR="00B3399E" w:rsidRPr="007C45C9">
        <w:rPr>
          <w:noProof w:val="0"/>
        </w:rPr>
        <w:t>SAP nutzte OData-Dienste bereits</w:t>
      </w:r>
      <w:r w:rsidR="00D61135" w:rsidRPr="007C45C9">
        <w:rPr>
          <w:noProof w:val="0"/>
        </w:rPr>
        <w:t>,</w:t>
      </w:r>
      <w:r w:rsidR="00B3399E" w:rsidRPr="007C45C9">
        <w:rPr>
          <w:noProof w:val="0"/>
        </w:rPr>
        <w:t xml:space="preserve"> bevor es die SAP Cloud Platform gab. ECC-Systeme sind in der Lage, OData-Dienste zu definieren, </w:t>
      </w:r>
      <w:r w:rsidR="00D61135" w:rsidRPr="007C45C9">
        <w:rPr>
          <w:noProof w:val="0"/>
        </w:rPr>
        <w:t>die</w:t>
      </w:r>
      <w:r w:rsidR="00B3399E" w:rsidRPr="007C45C9">
        <w:rPr>
          <w:noProof w:val="0"/>
        </w:rPr>
        <w:t xml:space="preserve"> dann über einen </w:t>
      </w:r>
      <w:r w:rsidR="003E4554" w:rsidRPr="007C45C9">
        <w:rPr>
          <w:noProof w:val="0"/>
        </w:rPr>
        <w:t>Server zum Zugang (</w:t>
      </w:r>
      <w:r w:rsidR="003E4554" w:rsidRPr="007C45C9">
        <w:rPr>
          <w:i/>
          <w:noProof w:val="0"/>
        </w:rPr>
        <w:t>Gateway</w:t>
      </w:r>
      <w:r w:rsidR="003E4554" w:rsidRPr="007C45C9">
        <w:rPr>
          <w:noProof w:val="0"/>
        </w:rPr>
        <w:t>)</w:t>
      </w:r>
      <w:r w:rsidR="00B3399E" w:rsidRPr="007C45C9">
        <w:rPr>
          <w:noProof w:val="0"/>
        </w:rPr>
        <w:t xml:space="preserve"> veröffentlicht und in Webanwendungen angesprochen werden können. </w:t>
      </w:r>
      <w:r w:rsidR="00FE108F" w:rsidRPr="007C45C9">
        <w:rPr>
          <w:noProof w:val="0"/>
        </w:rPr>
        <w:t xml:space="preserve">Mit Nutzung des OData-Provisioning-Dienstes verlagert sich die Veröffentlichung des OData-Dienstes in die Cloud. </w:t>
      </w:r>
      <w:r w:rsidR="00B3399E" w:rsidRPr="007C45C9">
        <w:rPr>
          <w:noProof w:val="0"/>
        </w:rPr>
        <w:t xml:space="preserve">In </w:t>
      </w:r>
      <w:r w:rsidR="00D61135" w:rsidRPr="007C45C9">
        <w:rPr>
          <w:noProof w:val="0"/>
        </w:rPr>
        <w:t>Abschnitt</w:t>
      </w:r>
      <w:r w:rsidR="00B3399E" w:rsidRPr="007C45C9">
        <w:rPr>
          <w:noProof w:val="0"/>
        </w:rPr>
        <w:t xml:space="preserve"> </w:t>
      </w:r>
      <w:r w:rsidR="00B3399E" w:rsidRPr="007C45C9">
        <w:rPr>
          <w:noProof w:val="0"/>
        </w:rPr>
        <w:fldChar w:fldCharType="begin"/>
      </w:r>
      <w:r w:rsidR="00B3399E" w:rsidRPr="007C45C9">
        <w:rPr>
          <w:noProof w:val="0"/>
        </w:rPr>
        <w:instrText xml:space="preserve"> REF _Ref513320580 \r \h  \* MERGEFORMAT </w:instrText>
      </w:r>
      <w:r w:rsidR="00B3399E" w:rsidRPr="007C45C9">
        <w:rPr>
          <w:noProof w:val="0"/>
        </w:rPr>
      </w:r>
      <w:r w:rsidR="00B3399E" w:rsidRPr="007C45C9">
        <w:rPr>
          <w:noProof w:val="0"/>
        </w:rPr>
        <w:fldChar w:fldCharType="separate"/>
      </w:r>
      <w:r w:rsidR="00BA22F1">
        <w:rPr>
          <w:noProof w:val="0"/>
        </w:rPr>
        <w:t>4.1.2</w:t>
      </w:r>
      <w:r w:rsidR="00B3399E" w:rsidRPr="007C45C9">
        <w:rPr>
          <w:noProof w:val="0"/>
        </w:rPr>
        <w:fldChar w:fldCharType="end"/>
      </w:r>
      <w:r w:rsidR="00B3399E" w:rsidRPr="007C45C9">
        <w:rPr>
          <w:noProof w:val="0"/>
        </w:rPr>
        <w:t xml:space="preserve"> wird das Einrichten eines OData-Dienstes und dessen Veröffentlichung erläutert.</w:t>
      </w:r>
    </w:p>
    <w:p w14:paraId="16772024" w14:textId="29737D95" w:rsidR="00DC3F89" w:rsidRDefault="004934C5" w:rsidP="00AA6526">
      <w:pPr>
        <w:pStyle w:val="Flietext"/>
        <w:rPr>
          <w:noProof w:val="0"/>
        </w:rPr>
      </w:pPr>
      <w:r w:rsidRPr="007C45C9">
        <w:rPr>
          <w:noProof w:val="0"/>
        </w:rPr>
        <w:t xml:space="preserve">In der Kategorie </w:t>
      </w:r>
      <w:r w:rsidRPr="007C45C9">
        <w:rPr>
          <w:i/>
          <w:noProof w:val="0"/>
        </w:rPr>
        <w:t>User Experience</w:t>
      </w:r>
      <w:r w:rsidRPr="007C45C9">
        <w:rPr>
          <w:noProof w:val="0"/>
        </w:rPr>
        <w:t xml:space="preserve"> stehen Hilfsdienste zur Verbesserung des Nutzererlebnisses zur Verfügung. </w:t>
      </w:r>
      <w:r w:rsidR="000214AD" w:rsidRPr="007C45C9">
        <w:rPr>
          <w:noProof w:val="0"/>
        </w:rPr>
        <w:t xml:space="preserve">Mit dem </w:t>
      </w:r>
      <w:r w:rsidR="000214AD" w:rsidRPr="007C45C9">
        <w:rPr>
          <w:i/>
          <w:noProof w:val="0"/>
        </w:rPr>
        <w:t xml:space="preserve">UI Theme Designer </w:t>
      </w:r>
      <w:r w:rsidR="000214AD" w:rsidRPr="007C45C9">
        <w:rPr>
          <w:noProof w:val="0"/>
        </w:rPr>
        <w:t xml:space="preserve">können </w:t>
      </w:r>
      <w:r w:rsidR="002C53FA" w:rsidRPr="007C45C9">
        <w:rPr>
          <w:noProof w:val="0"/>
        </w:rPr>
        <w:t>Anwendungen an das Erscheinungsbild</w:t>
      </w:r>
      <w:r w:rsidR="009830C1" w:rsidRPr="007C45C9">
        <w:rPr>
          <w:rStyle w:val="Funotenzeichen"/>
          <w:noProof w:val="0"/>
        </w:rPr>
        <w:footnoteReference w:id="6"/>
      </w:r>
      <w:r w:rsidR="00A46261" w:rsidRPr="007C45C9">
        <w:rPr>
          <w:noProof w:val="0"/>
        </w:rPr>
        <w:t xml:space="preserve"> der Firma </w:t>
      </w:r>
      <w:r w:rsidR="00EA6B63">
        <w:rPr>
          <w:noProof w:val="0"/>
        </w:rPr>
        <w:t xml:space="preserve">(engl. </w:t>
      </w:r>
      <w:r w:rsidR="00EA6B63" w:rsidRPr="00EA6B63">
        <w:rPr>
          <w:i/>
          <w:noProof w:val="0"/>
        </w:rPr>
        <w:t>Corporate Identity</w:t>
      </w:r>
      <w:r w:rsidR="00EA6B63">
        <w:rPr>
          <w:noProof w:val="0"/>
        </w:rPr>
        <w:t xml:space="preserve">) </w:t>
      </w:r>
      <w:r w:rsidR="00A46261" w:rsidRPr="007C45C9">
        <w:rPr>
          <w:noProof w:val="0"/>
        </w:rPr>
        <w:t xml:space="preserve">angepasst werden. </w:t>
      </w:r>
      <w:r w:rsidR="002C53FA" w:rsidRPr="007C45C9">
        <w:rPr>
          <w:noProof w:val="0"/>
        </w:rPr>
        <w:t xml:space="preserve"> </w:t>
      </w:r>
      <w:r w:rsidR="00A46261" w:rsidRPr="007C45C9">
        <w:rPr>
          <w:noProof w:val="0"/>
        </w:rPr>
        <w:t>Mit</w:t>
      </w:r>
      <w:r w:rsidR="002C53FA" w:rsidRPr="007C45C9">
        <w:rPr>
          <w:noProof w:val="0"/>
        </w:rPr>
        <w:t xml:space="preserve"> </w:t>
      </w:r>
      <w:r w:rsidR="00A46261" w:rsidRPr="007C45C9">
        <w:rPr>
          <w:noProof w:val="0"/>
        </w:rPr>
        <w:t xml:space="preserve">dem </w:t>
      </w:r>
      <w:r w:rsidR="002C53FA" w:rsidRPr="007C45C9">
        <w:rPr>
          <w:i/>
          <w:noProof w:val="0"/>
        </w:rPr>
        <w:t>Portal</w:t>
      </w:r>
      <w:r w:rsidR="002C53FA" w:rsidRPr="007C45C9">
        <w:rPr>
          <w:noProof w:val="0"/>
        </w:rPr>
        <w:t>-Dienst</w:t>
      </w:r>
      <w:r w:rsidR="00A46261" w:rsidRPr="007C45C9">
        <w:rPr>
          <w:noProof w:val="0"/>
        </w:rPr>
        <w:t xml:space="preserve"> können Selbstbedienungsportale erstellt werden</w:t>
      </w:r>
      <w:r w:rsidR="007A1964" w:rsidRPr="007C45C9">
        <w:rPr>
          <w:noProof w:val="0"/>
        </w:rPr>
        <w:t>,</w:t>
      </w:r>
      <w:r w:rsidR="00A46261" w:rsidRPr="007C45C9">
        <w:rPr>
          <w:noProof w:val="0"/>
        </w:rPr>
        <w:t xml:space="preserve"> in denen sich </w:t>
      </w:r>
      <w:r w:rsidRPr="007C45C9">
        <w:rPr>
          <w:noProof w:val="0"/>
        </w:rPr>
        <w:t xml:space="preserve">Kunden </w:t>
      </w:r>
      <w:r w:rsidR="00A46261" w:rsidRPr="007C45C9">
        <w:rPr>
          <w:noProof w:val="0"/>
        </w:rPr>
        <w:t>Tag und Nacht</w:t>
      </w:r>
      <w:r w:rsidRPr="007C45C9">
        <w:rPr>
          <w:noProof w:val="0"/>
        </w:rPr>
        <w:t xml:space="preserve"> einen Überblick </w:t>
      </w:r>
      <w:r w:rsidR="00A46261" w:rsidRPr="007C45C9">
        <w:rPr>
          <w:noProof w:val="0"/>
        </w:rPr>
        <w:t xml:space="preserve">über ihre Verträge und Profile verschaffen </w:t>
      </w:r>
      <w:r w:rsidRPr="007C45C9">
        <w:rPr>
          <w:noProof w:val="0"/>
        </w:rPr>
        <w:t>und einfache Transaktione</w:t>
      </w:r>
      <w:r w:rsidR="00A46261" w:rsidRPr="007C45C9">
        <w:rPr>
          <w:noProof w:val="0"/>
        </w:rPr>
        <w:t>n selbstständig im Internet ab</w:t>
      </w:r>
      <w:r w:rsidRPr="007C45C9">
        <w:rPr>
          <w:noProof w:val="0"/>
        </w:rPr>
        <w:t>wickeln</w:t>
      </w:r>
      <w:r w:rsidR="00A46261" w:rsidRPr="007C45C9">
        <w:rPr>
          <w:noProof w:val="0"/>
        </w:rPr>
        <w:t xml:space="preserve"> können</w:t>
      </w:r>
      <w:r w:rsidRPr="007C45C9">
        <w:rPr>
          <w:noProof w:val="0"/>
        </w:rPr>
        <w:t>. Diese Verlagerung von Serviceangeboten ins Internet entlas</w:t>
      </w:r>
      <w:r w:rsidR="00F55D51" w:rsidRPr="007C45C9">
        <w:rPr>
          <w:noProof w:val="0"/>
        </w:rPr>
        <w:t>tet Personal und spart</w:t>
      </w:r>
      <w:r w:rsidRPr="007C45C9">
        <w:rPr>
          <w:noProof w:val="0"/>
        </w:rPr>
        <w:t xml:space="preserve"> Kosten </w:t>
      </w:r>
      <w:sdt>
        <w:sdtPr>
          <w:rPr>
            <w:noProof w:val="0"/>
          </w:rPr>
          <w:id w:val="-640194051"/>
          <w:citation/>
        </w:sdtPr>
        <w:sdtContent>
          <w:r w:rsidRPr="007C45C9">
            <w:rPr>
              <w:noProof w:val="0"/>
            </w:rPr>
            <w:fldChar w:fldCharType="begin"/>
          </w:r>
          <w:r w:rsidRPr="007C45C9">
            <w:rPr>
              <w:noProof w:val="0"/>
            </w:rPr>
            <w:instrText xml:space="preserve"> CITATION Ple13 \l 1031 </w:instrText>
          </w:r>
          <w:r w:rsidRPr="007C45C9">
            <w:rPr>
              <w:noProof w:val="0"/>
            </w:rPr>
            <w:fldChar w:fldCharType="separate"/>
          </w:r>
          <w:r w:rsidR="000C5CB8">
            <w:t>[54]</w:t>
          </w:r>
          <w:r w:rsidRPr="007C45C9">
            <w:rPr>
              <w:noProof w:val="0"/>
            </w:rPr>
            <w:fldChar w:fldCharType="end"/>
          </w:r>
        </w:sdtContent>
      </w:sdt>
      <w:r w:rsidRPr="007C45C9">
        <w:rPr>
          <w:noProof w:val="0"/>
        </w:rPr>
        <w:t xml:space="preserve">. Der Portal-Dienst </w:t>
      </w:r>
      <w:r w:rsidR="000A0690" w:rsidRPr="007C45C9">
        <w:rPr>
          <w:noProof w:val="0"/>
        </w:rPr>
        <w:t>ermöglicht</w:t>
      </w:r>
      <w:r w:rsidRPr="007C45C9">
        <w:rPr>
          <w:noProof w:val="0"/>
        </w:rPr>
        <w:t xml:space="preserve"> die Erstellung </w:t>
      </w:r>
      <w:r w:rsidR="003F05FD" w:rsidRPr="007C45C9">
        <w:rPr>
          <w:noProof w:val="0"/>
        </w:rPr>
        <w:t xml:space="preserve">und Veröffentlichung </w:t>
      </w:r>
      <w:r w:rsidR="00A75995" w:rsidRPr="007C45C9">
        <w:rPr>
          <w:noProof w:val="0"/>
        </w:rPr>
        <w:t xml:space="preserve">einer ansprechenden </w:t>
      </w:r>
      <w:r w:rsidR="00276A75" w:rsidRPr="007C45C9">
        <w:rPr>
          <w:noProof w:val="0"/>
        </w:rPr>
        <w:t>Benutzero</w:t>
      </w:r>
      <w:r w:rsidR="00A75995" w:rsidRPr="007C45C9">
        <w:rPr>
          <w:noProof w:val="0"/>
        </w:rPr>
        <w:t>berfläche</w:t>
      </w:r>
      <w:r w:rsidR="003F05FD" w:rsidRPr="007C45C9">
        <w:rPr>
          <w:noProof w:val="0"/>
        </w:rPr>
        <w:t xml:space="preserve"> sowie </w:t>
      </w:r>
      <w:r w:rsidR="00A75995" w:rsidRPr="007C45C9">
        <w:rPr>
          <w:noProof w:val="0"/>
        </w:rPr>
        <w:t xml:space="preserve">die </w:t>
      </w:r>
      <w:r w:rsidR="003F05FD" w:rsidRPr="007C45C9">
        <w:rPr>
          <w:noProof w:val="0"/>
        </w:rPr>
        <w:t>Zuordnung</w:t>
      </w:r>
      <w:r w:rsidR="00A75995" w:rsidRPr="007C45C9">
        <w:rPr>
          <w:noProof w:val="0"/>
        </w:rPr>
        <w:t xml:space="preserve"> von Anwendungen</w:t>
      </w:r>
      <w:r w:rsidR="003219EF" w:rsidRPr="007C45C9">
        <w:rPr>
          <w:noProof w:val="0"/>
        </w:rPr>
        <w:t xml:space="preserve"> </w:t>
      </w:r>
      <w:r w:rsidR="003F05FD" w:rsidRPr="007C45C9">
        <w:rPr>
          <w:noProof w:val="0"/>
        </w:rPr>
        <w:t xml:space="preserve">zu berechtigten </w:t>
      </w:r>
      <w:r w:rsidR="003219EF" w:rsidRPr="007C45C9">
        <w:rPr>
          <w:noProof w:val="0"/>
        </w:rPr>
        <w:t>Nutzer</w:t>
      </w:r>
      <w:r w:rsidR="003F05FD" w:rsidRPr="007C45C9">
        <w:rPr>
          <w:noProof w:val="0"/>
        </w:rPr>
        <w:t>n</w:t>
      </w:r>
      <w:r w:rsidR="00A75995" w:rsidRPr="007C45C9">
        <w:rPr>
          <w:noProof w:val="0"/>
        </w:rPr>
        <w:t>.</w:t>
      </w:r>
      <w:r w:rsidR="006F6731" w:rsidRPr="007C45C9">
        <w:rPr>
          <w:noProof w:val="0"/>
        </w:rPr>
        <w:t xml:space="preserve"> Dabei können von SAP </w:t>
      </w:r>
      <w:r w:rsidR="000E4842" w:rsidRPr="007C45C9">
        <w:rPr>
          <w:noProof w:val="0"/>
        </w:rPr>
        <w:t>entwickelte Apps zusammen mit eigenen Anwendungen angezeigt werden.</w:t>
      </w:r>
      <w:r w:rsidR="003F05FD" w:rsidRPr="007C45C9">
        <w:rPr>
          <w:noProof w:val="0"/>
        </w:rPr>
        <w:t xml:space="preserve"> Die genaue Vorgehensweise zur Veröffentlichung einer Fiori-Selbstbedienungsseite </w:t>
      </w:r>
      <w:r w:rsidR="00BD1763" w:rsidRPr="007C45C9">
        <w:rPr>
          <w:noProof w:val="0"/>
        </w:rPr>
        <w:t xml:space="preserve">wird in </w:t>
      </w:r>
      <w:r w:rsidR="00B91FCD" w:rsidRPr="007C45C9">
        <w:rPr>
          <w:noProof w:val="0"/>
        </w:rPr>
        <w:t xml:space="preserve">Abschnitt </w:t>
      </w:r>
      <w:r w:rsidR="00B91FCD" w:rsidRPr="007C45C9">
        <w:rPr>
          <w:noProof w:val="0"/>
        </w:rPr>
        <w:fldChar w:fldCharType="begin"/>
      </w:r>
      <w:r w:rsidR="00B91FCD" w:rsidRPr="007C45C9">
        <w:rPr>
          <w:noProof w:val="0"/>
        </w:rPr>
        <w:instrText xml:space="preserve"> REF _Ref516843610 \r \h </w:instrText>
      </w:r>
      <w:r w:rsidR="00B91FCD" w:rsidRPr="007C45C9">
        <w:rPr>
          <w:noProof w:val="0"/>
        </w:rPr>
      </w:r>
      <w:r w:rsidR="00B91FCD" w:rsidRPr="007C45C9">
        <w:rPr>
          <w:noProof w:val="0"/>
        </w:rPr>
        <w:fldChar w:fldCharType="separate"/>
      </w:r>
      <w:r w:rsidR="00BA22F1">
        <w:rPr>
          <w:noProof w:val="0"/>
        </w:rPr>
        <w:t>4.1.4</w:t>
      </w:r>
      <w:r w:rsidR="00B91FCD" w:rsidRPr="007C45C9">
        <w:rPr>
          <w:noProof w:val="0"/>
        </w:rPr>
        <w:fldChar w:fldCharType="end"/>
      </w:r>
      <w:r w:rsidR="00BD1763" w:rsidRPr="007C45C9">
        <w:rPr>
          <w:noProof w:val="0"/>
        </w:rPr>
        <w:t xml:space="preserve"> beschrieben</w:t>
      </w:r>
      <w:r w:rsidR="00B91FCD" w:rsidRPr="007C45C9">
        <w:rPr>
          <w:noProof w:val="0"/>
        </w:rPr>
        <w:t>.</w:t>
      </w:r>
    </w:p>
    <w:p w14:paraId="7318C5D0" w14:textId="77777777" w:rsidR="00FE1A2C" w:rsidRPr="007C45C9" w:rsidRDefault="00FE1A2C" w:rsidP="00FE1A2C">
      <w:pPr>
        <w:pStyle w:val="berschrift3"/>
      </w:pPr>
      <w:bookmarkStart w:id="135" w:name="_Toc512245440"/>
      <w:bookmarkStart w:id="136" w:name="_Toc512808542"/>
      <w:bookmarkStart w:id="137" w:name="_Toc518555975"/>
      <w:r w:rsidRPr="007C45C9">
        <w:t xml:space="preserve">Zugang zu Diensten auf der </w:t>
      </w:r>
      <w:r w:rsidR="00A94BB3" w:rsidRPr="007C45C9">
        <w:t>SAP Cloud Platform</w:t>
      </w:r>
      <w:r w:rsidRPr="007C45C9">
        <w:t xml:space="preserve"> und Bezahlung</w:t>
      </w:r>
      <w:bookmarkEnd w:id="135"/>
      <w:bookmarkEnd w:id="136"/>
      <w:bookmarkEnd w:id="137"/>
    </w:p>
    <w:p w14:paraId="0D875037" w14:textId="4B7BB603" w:rsidR="00DC3F89" w:rsidRPr="007C45C9" w:rsidRDefault="00FE1A2C" w:rsidP="000E0596">
      <w:pPr>
        <w:pStyle w:val="FlietextersterAbsatz"/>
        <w:rPr>
          <w:noProof w:val="0"/>
        </w:rPr>
      </w:pPr>
      <w:r w:rsidRPr="007C45C9">
        <w:rPr>
          <w:noProof w:val="0"/>
        </w:rPr>
        <w:t>Es gibt zwei Ansätze zur Nutzung und Abrechnung der SAP Cloud Platform</w:t>
      </w:r>
      <w:r w:rsidR="0020077A" w:rsidRPr="007C45C9">
        <w:rPr>
          <w:noProof w:val="0"/>
        </w:rPr>
        <w:t>, ein abonnementbasiertes</w:t>
      </w:r>
      <w:r w:rsidRPr="007C45C9">
        <w:rPr>
          <w:noProof w:val="0"/>
        </w:rPr>
        <w:t xml:space="preserve"> und ein nutzungsbasiertes Modell </w:t>
      </w:r>
      <w:sdt>
        <w:sdtPr>
          <w:rPr>
            <w:noProof w:val="0"/>
          </w:rPr>
          <w:id w:val="-1147740017"/>
          <w:citation/>
        </w:sdtPr>
        <w:sdtContent>
          <w:r w:rsidRPr="007C45C9">
            <w:rPr>
              <w:noProof w:val="0"/>
            </w:rPr>
            <w:fldChar w:fldCharType="begin"/>
          </w:r>
          <w:r w:rsidRPr="007C45C9">
            <w:rPr>
              <w:noProof w:val="0"/>
            </w:rPr>
            <w:instrText xml:space="preserve"> CITATION pricing \l 1031 </w:instrText>
          </w:r>
          <w:r w:rsidRPr="007C45C9">
            <w:rPr>
              <w:noProof w:val="0"/>
            </w:rPr>
            <w:fldChar w:fldCharType="separate"/>
          </w:r>
          <w:r w:rsidR="000C5CB8">
            <w:t>[55]</w:t>
          </w:r>
          <w:r w:rsidRPr="007C45C9">
            <w:rPr>
              <w:noProof w:val="0"/>
            </w:rPr>
            <w:fldChar w:fldCharType="end"/>
          </w:r>
        </w:sdtContent>
      </w:sdt>
      <w:r w:rsidRPr="007C45C9">
        <w:rPr>
          <w:noProof w:val="0"/>
        </w:rPr>
        <w:t xml:space="preserve">. </w:t>
      </w:r>
      <w:r w:rsidR="00895C93" w:rsidRPr="007C45C9">
        <w:rPr>
          <w:noProof w:val="0"/>
        </w:rPr>
        <w:t xml:space="preserve">Die Entscheidung für das eine oder andere hängt von </w:t>
      </w:r>
      <w:r w:rsidRPr="007C45C9">
        <w:rPr>
          <w:noProof w:val="0"/>
        </w:rPr>
        <w:t>den Anforderungen und Wünschen des Nutzer</w:t>
      </w:r>
      <w:r w:rsidR="00895C93" w:rsidRPr="007C45C9">
        <w:rPr>
          <w:noProof w:val="0"/>
        </w:rPr>
        <w:t>s ab.</w:t>
      </w:r>
    </w:p>
    <w:p w14:paraId="2B1F8117" w14:textId="3DFB4714" w:rsidR="00FE1A2C" w:rsidRPr="007C45C9" w:rsidRDefault="00FE1A2C" w:rsidP="000E0596">
      <w:pPr>
        <w:pStyle w:val="FlietextersterAbsatz"/>
        <w:rPr>
          <w:noProof w:val="0"/>
        </w:rPr>
      </w:pPr>
      <w:r w:rsidRPr="007C45C9">
        <w:rPr>
          <w:noProof w:val="0"/>
        </w:rPr>
        <w:t xml:space="preserve">Bei der abonnementbasierten Variante kann der Kunde im Voraus definieren, </w:t>
      </w:r>
      <w:r w:rsidR="00901F5C" w:rsidRPr="007C45C9">
        <w:rPr>
          <w:noProof w:val="0"/>
        </w:rPr>
        <w:t>die</w:t>
      </w:r>
      <w:r w:rsidRPr="007C45C9">
        <w:rPr>
          <w:noProof w:val="0"/>
        </w:rPr>
        <w:t xml:space="preserve"> Services er nutzen möchte und wie diese skaliert sein müssen. Während d</w:t>
      </w:r>
      <w:r w:rsidR="00B53370" w:rsidRPr="007C45C9">
        <w:rPr>
          <w:noProof w:val="0"/>
        </w:rPr>
        <w:t>er Abrechnungsperiode kann er diese Einstellungen nicht</w:t>
      </w:r>
      <w:r w:rsidRPr="007C45C9">
        <w:rPr>
          <w:noProof w:val="0"/>
        </w:rPr>
        <w:t xml:space="preserve"> verändern. Er zahlt den vereinbarten Preis unabhängig davon, ob er die vereinbarten Dienste tatsächlich nutzt oder nicht. Für dieses Modell gibt es </w:t>
      </w:r>
      <w:r w:rsidRPr="007C45C9">
        <w:rPr>
          <w:noProof w:val="0"/>
        </w:rPr>
        <w:lastRenderedPageBreak/>
        <w:t xml:space="preserve">Pakete mit einem festgelegten monatlichen Preis und einzelne Services, die der Nutzer </w:t>
      </w:r>
      <w:r w:rsidR="00B720B2" w:rsidRPr="007C45C9">
        <w:rPr>
          <w:noProof w:val="0"/>
        </w:rPr>
        <w:t xml:space="preserve">zusätzlich </w:t>
      </w:r>
      <w:r w:rsidRPr="007C45C9">
        <w:rPr>
          <w:noProof w:val="0"/>
        </w:rPr>
        <w:t>zu diesen Pa</w:t>
      </w:r>
      <w:r w:rsidR="00B720B2" w:rsidRPr="007C45C9">
        <w:rPr>
          <w:noProof w:val="0"/>
        </w:rPr>
        <w:t>keten</w:t>
      </w:r>
      <w:r w:rsidRPr="007C45C9">
        <w:rPr>
          <w:noProof w:val="0"/>
        </w:rPr>
        <w:t xml:space="preserve"> </w:t>
      </w:r>
      <w:r w:rsidR="00FB4DE2" w:rsidRPr="007C45C9">
        <w:rPr>
          <w:noProof w:val="0"/>
        </w:rPr>
        <w:t xml:space="preserve">buchen </w:t>
      </w:r>
      <w:r w:rsidRPr="007C45C9">
        <w:rPr>
          <w:noProof w:val="0"/>
        </w:rPr>
        <w:t xml:space="preserve">kann </w:t>
      </w:r>
      <w:sdt>
        <w:sdtPr>
          <w:rPr>
            <w:noProof w:val="0"/>
          </w:rPr>
          <w:id w:val="-855418853"/>
          <w:citation/>
        </w:sdtPr>
        <w:sdtContent>
          <w:r w:rsidRPr="007C45C9">
            <w:rPr>
              <w:noProof w:val="0"/>
            </w:rPr>
            <w:fldChar w:fldCharType="begin"/>
          </w:r>
          <w:r w:rsidRPr="007C45C9">
            <w:rPr>
              <w:noProof w:val="0"/>
            </w:rPr>
            <w:instrText xml:space="preserve"> CITATION subsrprice \l 1031 </w:instrText>
          </w:r>
          <w:r w:rsidRPr="007C45C9">
            <w:rPr>
              <w:noProof w:val="0"/>
            </w:rPr>
            <w:fldChar w:fldCharType="separate"/>
          </w:r>
          <w:r w:rsidR="000C5CB8">
            <w:t>[56]</w:t>
          </w:r>
          <w:r w:rsidRPr="007C45C9">
            <w:rPr>
              <w:noProof w:val="0"/>
            </w:rPr>
            <w:fldChar w:fldCharType="end"/>
          </w:r>
        </w:sdtContent>
      </w:sdt>
      <w:r w:rsidRPr="007C45C9">
        <w:rPr>
          <w:noProof w:val="0"/>
        </w:rPr>
        <w:t>. Die Bezahlung erfolgt am Beginn der Abrechnungsperiode.</w:t>
      </w:r>
    </w:p>
    <w:p w14:paraId="72A81A22" w14:textId="113DC567" w:rsidR="00FE1A2C" w:rsidRPr="007C45C9" w:rsidRDefault="006D17D5" w:rsidP="00F63675">
      <w:pPr>
        <w:pStyle w:val="Flietext"/>
        <w:rPr>
          <w:noProof w:val="0"/>
        </w:rPr>
      </w:pPr>
      <w:r w:rsidRPr="007C45C9">
        <w:rPr>
          <w:noProof w:val="0"/>
        </w:rPr>
        <w:t xml:space="preserve">Beim nutzungsbasierten Modell profitiert der Nutzer von der </w:t>
      </w:r>
      <w:r w:rsidR="00FE1A2C" w:rsidRPr="007C45C9">
        <w:rPr>
          <w:noProof w:val="0"/>
        </w:rPr>
        <w:t>Modularität der SAP Cloud Platform</w:t>
      </w:r>
      <w:r w:rsidRPr="007C45C9">
        <w:rPr>
          <w:noProof w:val="0"/>
        </w:rPr>
        <w:t xml:space="preserve">, </w:t>
      </w:r>
      <w:r w:rsidR="00AC0A61" w:rsidRPr="007C45C9">
        <w:rPr>
          <w:noProof w:val="0"/>
        </w:rPr>
        <w:t>d</w:t>
      </w:r>
      <w:r w:rsidR="00930447" w:rsidRPr="007C45C9">
        <w:rPr>
          <w:noProof w:val="0"/>
        </w:rPr>
        <w:t>ie</w:t>
      </w:r>
      <w:r w:rsidRPr="007C45C9">
        <w:rPr>
          <w:noProof w:val="0"/>
        </w:rPr>
        <w:t xml:space="preserve"> es ihm</w:t>
      </w:r>
      <w:r w:rsidR="00FE1A2C" w:rsidRPr="007C45C9">
        <w:rPr>
          <w:noProof w:val="0"/>
        </w:rPr>
        <w:t xml:space="preserve"> ermöglicht die einzelnen Dienste unabhängig voneinander zu nutzen. </w:t>
      </w:r>
      <w:r w:rsidR="0082701F" w:rsidRPr="007C45C9">
        <w:rPr>
          <w:noProof w:val="0"/>
        </w:rPr>
        <w:t>E</w:t>
      </w:r>
      <w:r w:rsidR="00FE1A2C" w:rsidRPr="007C45C9">
        <w:rPr>
          <w:noProof w:val="0"/>
        </w:rPr>
        <w:t xml:space="preserve">inzelne Module </w:t>
      </w:r>
      <w:r w:rsidR="0082701F" w:rsidRPr="007C45C9">
        <w:rPr>
          <w:noProof w:val="0"/>
        </w:rPr>
        <w:t xml:space="preserve">lassen sich </w:t>
      </w:r>
      <w:r w:rsidR="00FE1A2C" w:rsidRPr="007C45C9">
        <w:rPr>
          <w:noProof w:val="0"/>
        </w:rPr>
        <w:t>dann buchen, wenn sie benötigt</w:t>
      </w:r>
      <w:r w:rsidR="0082701F" w:rsidRPr="007C45C9">
        <w:rPr>
          <w:noProof w:val="0"/>
        </w:rPr>
        <w:t>,</w:t>
      </w:r>
      <w:r w:rsidR="00FE1A2C" w:rsidRPr="007C45C9">
        <w:rPr>
          <w:noProof w:val="0"/>
        </w:rPr>
        <w:t xml:space="preserve"> und abmelden, sobald sie überflüssig werden. </w:t>
      </w:r>
      <w:r w:rsidR="0082701F" w:rsidRPr="007C45C9">
        <w:rPr>
          <w:noProof w:val="0"/>
        </w:rPr>
        <w:t>Der Kunde</w:t>
      </w:r>
      <w:r w:rsidR="00FE1A2C" w:rsidRPr="007C45C9">
        <w:rPr>
          <w:noProof w:val="0"/>
        </w:rPr>
        <w:t xml:space="preserve"> hat Zugang zu einem Portal in dem er die Module verwalten und sich über ihre Nutzung und Auslastung informieren kann. Dies ermöglicht ihm eine </w:t>
      </w:r>
      <w:r w:rsidR="0020077A" w:rsidRPr="007C45C9">
        <w:rPr>
          <w:noProof w:val="0"/>
        </w:rPr>
        <w:t>flexible</w:t>
      </w:r>
      <w:r w:rsidR="00FE1A2C" w:rsidRPr="007C45C9">
        <w:rPr>
          <w:noProof w:val="0"/>
        </w:rPr>
        <w:t xml:space="preserve"> Skalierung seiner Dienste. Die Bezahlung der Services erfolgt nutzungsbasiert und mit </w:t>
      </w:r>
      <w:r w:rsidR="001561AC" w:rsidRPr="007C45C9">
        <w:rPr>
          <w:i/>
          <w:noProof w:val="0"/>
        </w:rPr>
        <w:t>Cloud C</w:t>
      </w:r>
      <w:r w:rsidR="00FE1A2C" w:rsidRPr="007C45C9">
        <w:rPr>
          <w:i/>
          <w:noProof w:val="0"/>
        </w:rPr>
        <w:t>redits</w:t>
      </w:r>
      <w:r w:rsidR="00FE1A2C" w:rsidRPr="007C45C9">
        <w:rPr>
          <w:noProof w:val="0"/>
        </w:rPr>
        <w:t xml:space="preserve">, </w:t>
      </w:r>
      <w:r w:rsidR="00EB45FC" w:rsidRPr="007C45C9">
        <w:rPr>
          <w:noProof w:val="0"/>
        </w:rPr>
        <w:t>die</w:t>
      </w:r>
      <w:r w:rsidR="00FE1A2C" w:rsidRPr="007C45C9">
        <w:rPr>
          <w:noProof w:val="0"/>
        </w:rPr>
        <w:t xml:space="preserve"> einem festgelegten Geldwert entsprechen und zum Vertragsbeginn auf ein Konto eingezahlt werden. Wenn das Guthaben erschöpft ist, muss der Kunde weitere </w:t>
      </w:r>
      <w:r w:rsidR="00B351D4" w:rsidRPr="007C45C9">
        <w:rPr>
          <w:noProof w:val="0"/>
        </w:rPr>
        <w:t>C</w:t>
      </w:r>
      <w:r w:rsidR="00FE1A2C" w:rsidRPr="007C45C9">
        <w:rPr>
          <w:noProof w:val="0"/>
        </w:rPr>
        <w:t xml:space="preserve">loud </w:t>
      </w:r>
      <w:r w:rsidR="00B351D4" w:rsidRPr="007C45C9">
        <w:rPr>
          <w:noProof w:val="0"/>
        </w:rPr>
        <w:t>C</w:t>
      </w:r>
      <w:r w:rsidR="00FE1A2C" w:rsidRPr="007C45C9">
        <w:rPr>
          <w:noProof w:val="0"/>
        </w:rPr>
        <w:t>redits kaufen</w:t>
      </w:r>
      <w:r w:rsidR="00F233FE" w:rsidRPr="007C45C9">
        <w:rPr>
          <w:noProof w:val="0"/>
        </w:rPr>
        <w:t>,</w:t>
      </w:r>
      <w:r w:rsidR="00FE1A2C" w:rsidRPr="007C45C9">
        <w:rPr>
          <w:noProof w:val="0"/>
        </w:rPr>
        <w:t xml:space="preserve"> um die SAP Cloud Platform weiterhin nutzen zu können.</w:t>
      </w:r>
    </w:p>
    <w:p w14:paraId="35FF6ED5" w14:textId="76046C3E" w:rsidR="004C51F0" w:rsidRPr="007C45C9" w:rsidRDefault="004C51F0" w:rsidP="004C51F0">
      <w:pPr>
        <w:pStyle w:val="Flietext"/>
        <w:rPr>
          <w:noProof w:val="0"/>
        </w:rPr>
      </w:pPr>
      <w:r w:rsidRPr="007C45C9">
        <w:rPr>
          <w:noProof w:val="0"/>
        </w:rPr>
        <w:t xml:space="preserve">Beide Bezahlmodelle gelten für eine auf Infrastruktur von SAP </w:t>
      </w:r>
      <w:r w:rsidR="007A4A85" w:rsidRPr="007C45C9">
        <w:rPr>
          <w:noProof w:val="0"/>
        </w:rPr>
        <w:t>betriebene SAP Cloud Platform</w:t>
      </w:r>
      <w:r w:rsidRPr="007C45C9">
        <w:rPr>
          <w:noProof w:val="0"/>
        </w:rPr>
        <w:t xml:space="preserve">. Es ist </w:t>
      </w:r>
      <w:r w:rsidR="00BB0692" w:rsidRPr="007C45C9">
        <w:rPr>
          <w:noProof w:val="0"/>
        </w:rPr>
        <w:t>trotzdem</w:t>
      </w:r>
      <w:r w:rsidRPr="007C45C9">
        <w:rPr>
          <w:noProof w:val="0"/>
        </w:rPr>
        <w:t xml:space="preserve"> möglich eine SAP Cloud Platform im eigenen Rechenzentrum zu installieren, wenn man die geeignete Infras</w:t>
      </w:r>
      <w:r w:rsidR="00E7792A" w:rsidRPr="007C45C9">
        <w:rPr>
          <w:noProof w:val="0"/>
        </w:rPr>
        <w:t>truktur bereitstellt. Dies hat</w:t>
      </w:r>
      <w:r w:rsidRPr="007C45C9">
        <w:rPr>
          <w:noProof w:val="0"/>
        </w:rPr>
        <w:t xml:space="preserve"> den Vorteil, dass die Kontrolle über die Daten beim Nutzer selbst verbleibt, jedoch </w:t>
      </w:r>
      <w:r w:rsidR="000E7D2F" w:rsidRPr="007C45C9">
        <w:rPr>
          <w:noProof w:val="0"/>
        </w:rPr>
        <w:t>muss</w:t>
      </w:r>
      <w:r w:rsidRPr="007C45C9">
        <w:rPr>
          <w:noProof w:val="0"/>
        </w:rPr>
        <w:t xml:space="preserve"> er dann zusätzlichen finanziellen und zeitlichen Aufwand für die Beschaffung/Verwaltung der Infrastruktur </w:t>
      </w:r>
      <w:sdt>
        <w:sdtPr>
          <w:rPr>
            <w:noProof w:val="0"/>
          </w:rPr>
          <w:id w:val="-1352718340"/>
          <w:citation/>
        </w:sdtPr>
        <w:sdtContent>
          <w:r w:rsidRPr="007C45C9">
            <w:rPr>
              <w:noProof w:val="0"/>
            </w:rPr>
            <w:fldChar w:fldCharType="begin"/>
          </w:r>
          <w:r w:rsidRPr="007C45C9">
            <w:rPr>
              <w:noProof w:val="0"/>
            </w:rPr>
            <w:instrText xml:space="preserve"> CITATION Krä18 \l 1031 </w:instrText>
          </w:r>
          <w:r w:rsidRPr="007C45C9">
            <w:rPr>
              <w:noProof w:val="0"/>
            </w:rPr>
            <w:fldChar w:fldCharType="separate"/>
          </w:r>
          <w:r w:rsidR="000C5CB8">
            <w:t>[57]</w:t>
          </w:r>
          <w:r w:rsidRPr="007C45C9">
            <w:rPr>
              <w:noProof w:val="0"/>
            </w:rPr>
            <w:fldChar w:fldCharType="end"/>
          </w:r>
        </w:sdtContent>
      </w:sdt>
      <w:r w:rsidRPr="007C45C9">
        <w:rPr>
          <w:noProof w:val="0"/>
        </w:rPr>
        <w:t xml:space="preserve"> (sieh</w:t>
      </w:r>
      <w:r w:rsidR="000943A5" w:rsidRPr="007C45C9">
        <w:rPr>
          <w:noProof w:val="0"/>
        </w:rPr>
        <w:t>e Anhang</w:t>
      </w:r>
      <w:r w:rsidR="00A43199" w:rsidRPr="007C45C9">
        <w:rPr>
          <w:noProof w:val="0"/>
        </w:rPr>
        <w:t xml:space="preserve"> </w:t>
      </w:r>
      <w:r w:rsidR="00DC514B">
        <w:rPr>
          <w:noProof w:val="0"/>
        </w:rPr>
        <w:fldChar w:fldCharType="begin"/>
      </w:r>
      <w:r w:rsidR="00DC514B">
        <w:rPr>
          <w:noProof w:val="0"/>
        </w:rPr>
        <w:instrText xml:space="preserve"> REF  _Ref517101579 \h \n </w:instrText>
      </w:r>
      <w:r w:rsidR="00DC514B">
        <w:rPr>
          <w:noProof w:val="0"/>
        </w:rPr>
      </w:r>
      <w:r w:rsidR="00DC514B">
        <w:rPr>
          <w:noProof w:val="0"/>
        </w:rPr>
        <w:fldChar w:fldCharType="separate"/>
      </w:r>
      <w:r w:rsidR="00BA22F1">
        <w:rPr>
          <w:noProof w:val="0"/>
        </w:rPr>
        <w:t>D</w:t>
      </w:r>
      <w:r w:rsidR="00DC514B">
        <w:rPr>
          <w:noProof w:val="0"/>
        </w:rPr>
        <w:fldChar w:fldCharType="end"/>
      </w:r>
      <w:r w:rsidRPr="007C45C9">
        <w:rPr>
          <w:noProof w:val="0"/>
        </w:rPr>
        <w:t>)</w:t>
      </w:r>
      <w:r w:rsidR="000E7D2F" w:rsidRPr="007C45C9">
        <w:rPr>
          <w:noProof w:val="0"/>
        </w:rPr>
        <w:t xml:space="preserve"> aufbringen</w:t>
      </w:r>
      <w:r w:rsidRPr="007C45C9">
        <w:rPr>
          <w:noProof w:val="0"/>
        </w:rPr>
        <w:t>. Das Bezahlmodell konnte im Rahmen dieser Arbeit trotz mehrfacher Nachfrage bei verantwortlichen Personen nicht ermittelt werden.</w:t>
      </w:r>
    </w:p>
    <w:p w14:paraId="234BAB2F" w14:textId="03091A09" w:rsidR="005E531F" w:rsidRDefault="00FE1A2C" w:rsidP="00937F6A">
      <w:pPr>
        <w:pStyle w:val="Flietext"/>
      </w:pPr>
      <w:r w:rsidRPr="007C45C9">
        <w:rPr>
          <w:noProof w:val="0"/>
        </w:rPr>
        <w:t xml:space="preserve">Für Erstnutzer steht eine kostenlose Testversion der SAP Cloud Platform zur Verfügung, </w:t>
      </w:r>
      <w:r w:rsidR="00D75285" w:rsidRPr="007C45C9">
        <w:rPr>
          <w:noProof w:val="0"/>
        </w:rPr>
        <w:t>die</w:t>
      </w:r>
      <w:r w:rsidRPr="007C45C9">
        <w:rPr>
          <w:noProof w:val="0"/>
        </w:rPr>
        <w:t xml:space="preserve"> es ermöglicht</w:t>
      </w:r>
      <w:r w:rsidR="00E95108" w:rsidRPr="007C45C9">
        <w:rPr>
          <w:noProof w:val="0"/>
        </w:rPr>
        <w:t>,</w:t>
      </w:r>
      <w:r w:rsidRPr="007C45C9">
        <w:rPr>
          <w:noProof w:val="0"/>
        </w:rPr>
        <w:t xml:space="preserve"> eini</w:t>
      </w:r>
      <w:r w:rsidR="00B8377F" w:rsidRPr="007C45C9">
        <w:rPr>
          <w:noProof w:val="0"/>
        </w:rPr>
        <w:t>ge Services auszuprobieren, und</w:t>
      </w:r>
      <w:r w:rsidRPr="007C45C9">
        <w:rPr>
          <w:noProof w:val="0"/>
        </w:rPr>
        <w:t xml:space="preserve"> erste Applikationen in HTML5 und Java zu entwickeln. SAP bietet kostenlose Online-Schulungen an, </w:t>
      </w:r>
      <w:r w:rsidR="00EB45FC" w:rsidRPr="007C45C9">
        <w:rPr>
          <w:noProof w:val="0"/>
        </w:rPr>
        <w:t>die</w:t>
      </w:r>
      <w:r w:rsidRPr="007C45C9">
        <w:rPr>
          <w:noProof w:val="0"/>
        </w:rPr>
        <w:t xml:space="preserve"> zu großen Teilen mit der Testvariante der Plattform verfolgbar sind. In der Testversion kann der Kunde sich bereits einen Überblick darüber verschaffen, welche </w:t>
      </w:r>
      <w:r w:rsidR="00D02446" w:rsidRPr="007C45C9">
        <w:rPr>
          <w:noProof w:val="0"/>
        </w:rPr>
        <w:t>Dienste</w:t>
      </w:r>
      <w:r w:rsidRPr="007C45C9">
        <w:rPr>
          <w:noProof w:val="0"/>
        </w:rPr>
        <w:t xml:space="preserve"> er braucht.</w:t>
      </w:r>
      <w:r w:rsidR="00353156" w:rsidRPr="007C45C9">
        <w:rPr>
          <w:noProof w:val="0"/>
        </w:rPr>
        <w:t xml:space="preserve"> Der Zugriff zur SAP Cloud Platform erfolgt über den Link: </w:t>
      </w:r>
      <w:hyperlink r:id="rId19" w:history="1">
        <w:r w:rsidR="00353156" w:rsidRPr="007C45C9">
          <w:rPr>
            <w:rStyle w:val="hyperlinkZchn"/>
            <w:noProof w:val="0"/>
          </w:rPr>
          <w:t>http://hanatrial.ondemand.com</w:t>
        </w:r>
      </w:hyperlink>
      <w:r w:rsidR="00353156" w:rsidRPr="007C45C9">
        <w:rPr>
          <w:noProof w:val="0"/>
        </w:rPr>
        <w:t>. Dort</w:t>
      </w:r>
      <w:r w:rsidR="007664A5" w:rsidRPr="007C45C9">
        <w:rPr>
          <w:noProof w:val="0"/>
        </w:rPr>
        <w:t xml:space="preserve"> kann sich</w:t>
      </w:r>
      <w:r w:rsidR="00E95108" w:rsidRPr="007C45C9">
        <w:rPr>
          <w:noProof w:val="0"/>
        </w:rPr>
        <w:t xml:space="preserve"> ein Ben</w:t>
      </w:r>
      <w:r w:rsidR="00D02446" w:rsidRPr="007C45C9">
        <w:rPr>
          <w:noProof w:val="0"/>
        </w:rPr>
        <w:t>utzer</w:t>
      </w:r>
      <w:r w:rsidR="007664A5" w:rsidRPr="007C45C9">
        <w:rPr>
          <w:noProof w:val="0"/>
        </w:rPr>
        <w:t xml:space="preserve"> mit ei</w:t>
      </w:r>
      <w:r w:rsidR="00666C46" w:rsidRPr="007C45C9">
        <w:rPr>
          <w:noProof w:val="0"/>
        </w:rPr>
        <w:t>nem bestehenden SAP-Konto anmelden oder ein neues Konto registrieren.</w:t>
      </w:r>
      <w:r w:rsidR="004C51F0" w:rsidRPr="007C45C9">
        <w:rPr>
          <w:noProof w:val="0"/>
        </w:rPr>
        <w:t xml:space="preserve"> Die Testl</w:t>
      </w:r>
      <w:r w:rsidR="00BA09B2" w:rsidRPr="007C45C9">
        <w:rPr>
          <w:noProof w:val="0"/>
        </w:rPr>
        <w:t>izenz ist zeitlich unbefristet. Eine Tabelle zur Übersicht über die Einschränkungen in den Testkonten von Cloud-Foundry- u</w:t>
      </w:r>
      <w:r w:rsidR="003B7AD7">
        <w:rPr>
          <w:noProof w:val="0"/>
        </w:rPr>
        <w:t>nd Neo-Umgebung befindet sich im</w:t>
      </w:r>
      <w:r w:rsidR="00BA09B2" w:rsidRPr="007C45C9">
        <w:rPr>
          <w:noProof w:val="0"/>
        </w:rPr>
        <w:t xml:space="preserve"> </w:t>
      </w:r>
      <w:r w:rsidR="00E367B8" w:rsidRPr="007C45C9">
        <w:rPr>
          <w:noProof w:val="0"/>
        </w:rPr>
        <w:t>Anhang</w:t>
      </w:r>
      <w:r w:rsidR="00BA09B2" w:rsidRPr="007C45C9">
        <w:rPr>
          <w:noProof w:val="0"/>
        </w:rPr>
        <w:t xml:space="preserve"> </w:t>
      </w:r>
      <w:r w:rsidR="00DC514B">
        <w:rPr>
          <w:noProof w:val="0"/>
        </w:rPr>
        <w:fldChar w:fldCharType="begin"/>
      </w:r>
      <w:r w:rsidR="00DC514B">
        <w:rPr>
          <w:noProof w:val="0"/>
        </w:rPr>
        <w:instrText xml:space="preserve"> REF  _Ref517101793 \h \n </w:instrText>
      </w:r>
      <w:r w:rsidR="00DC514B">
        <w:rPr>
          <w:noProof w:val="0"/>
        </w:rPr>
      </w:r>
      <w:r w:rsidR="00DC514B">
        <w:rPr>
          <w:noProof w:val="0"/>
        </w:rPr>
        <w:fldChar w:fldCharType="separate"/>
      </w:r>
      <w:r w:rsidR="00BA22F1">
        <w:rPr>
          <w:noProof w:val="0"/>
        </w:rPr>
        <w:t>E</w:t>
      </w:r>
      <w:r w:rsidR="00DC514B">
        <w:rPr>
          <w:noProof w:val="0"/>
        </w:rPr>
        <w:fldChar w:fldCharType="end"/>
      </w:r>
      <w:r w:rsidR="00B77849" w:rsidRPr="007C45C9">
        <w:rPr>
          <w:noProof w:val="0"/>
        </w:rPr>
        <w:t>.</w:t>
      </w:r>
      <w:r w:rsidR="00DC322C" w:rsidRPr="007C45C9">
        <w:rPr>
          <w:noProof w:val="0"/>
        </w:rPr>
        <w:t xml:space="preserve"> </w:t>
      </w:r>
      <w:r w:rsidR="00B8377F" w:rsidRPr="007C45C9">
        <w:rPr>
          <w:noProof w:val="0"/>
        </w:rPr>
        <w:t>Beispielsweise</w:t>
      </w:r>
      <w:r w:rsidR="00DC322C" w:rsidRPr="007C45C9">
        <w:rPr>
          <w:noProof w:val="0"/>
        </w:rPr>
        <w:t xml:space="preserve"> ist es in der Neo-Umgebung nicht möglich, weitere Personen zum Testkonto hinzuzufügen und es können nur </w:t>
      </w:r>
      <w:r w:rsidR="00FD5EB7" w:rsidRPr="007C45C9">
        <w:rPr>
          <w:noProof w:val="0"/>
        </w:rPr>
        <w:t xml:space="preserve">zwei lokal </w:t>
      </w:r>
      <w:r w:rsidR="00F915F8" w:rsidRPr="007C45C9">
        <w:rPr>
          <w:noProof w:val="0"/>
        </w:rPr>
        <w:t xml:space="preserve">installierte Systeme </w:t>
      </w:r>
      <w:r w:rsidR="00DC322C" w:rsidRPr="007C45C9">
        <w:rPr>
          <w:noProof w:val="0"/>
        </w:rPr>
        <w:t>mit der SAP-</w:t>
      </w:r>
      <w:r w:rsidR="006D6F42" w:rsidRPr="007C45C9">
        <w:rPr>
          <w:noProof w:val="0"/>
        </w:rPr>
        <w:t>Cloud Platform verbunden werden.</w:t>
      </w:r>
      <w:r w:rsidR="003113CE">
        <w:rPr>
          <w:noProof w:val="0"/>
        </w:rPr>
        <w:t xml:space="preserve"> </w:t>
      </w:r>
      <w:r w:rsidR="003113CE" w:rsidRPr="00860F11">
        <w:rPr>
          <w:i/>
        </w:rPr>
        <w:t>Lokale</w:t>
      </w:r>
      <w:r w:rsidR="003113CE">
        <w:t xml:space="preserve"> Systeme befinden sich im eigenen Rechenzentrum des Unternehmens (On-Premise), lokale Anwendungen sind auf einem Rechner installiert, der dem Nutzer physisch vorliegt.</w:t>
      </w:r>
      <w:r w:rsidR="005E531F">
        <w:br w:type="page"/>
      </w:r>
    </w:p>
    <w:p w14:paraId="28F300B1" w14:textId="77777777" w:rsidR="0011514C" w:rsidRPr="007C45C9" w:rsidRDefault="008478B2" w:rsidP="0011514C">
      <w:pPr>
        <w:pStyle w:val="berschrift3"/>
      </w:pPr>
      <w:bookmarkStart w:id="138" w:name="_Toc512245442"/>
      <w:bookmarkStart w:id="139" w:name="_Toc512808543"/>
      <w:bookmarkStart w:id="140" w:name="_Ref515255036"/>
      <w:bookmarkStart w:id="141" w:name="_Ref515255041"/>
      <w:bookmarkStart w:id="142" w:name="_Ref515386295"/>
      <w:bookmarkStart w:id="143" w:name="_Ref515386299"/>
      <w:bookmarkStart w:id="144" w:name="_Ref515613958"/>
      <w:bookmarkStart w:id="145" w:name="_Ref516045125"/>
      <w:bookmarkStart w:id="146" w:name="_Toc518555976"/>
      <w:r w:rsidRPr="007C45C9">
        <w:lastRenderedPageBreak/>
        <w:t>Anbindung an andere Systeme</w:t>
      </w:r>
      <w:bookmarkEnd w:id="138"/>
      <w:bookmarkEnd w:id="139"/>
      <w:bookmarkEnd w:id="140"/>
      <w:bookmarkEnd w:id="141"/>
      <w:bookmarkEnd w:id="142"/>
      <w:bookmarkEnd w:id="143"/>
      <w:bookmarkEnd w:id="144"/>
      <w:bookmarkEnd w:id="145"/>
      <w:bookmarkEnd w:id="146"/>
    </w:p>
    <w:p w14:paraId="36272552" w14:textId="21198F75" w:rsidR="00AE1C9F" w:rsidRPr="007C45C9" w:rsidRDefault="009E2003" w:rsidP="00FF365B">
      <w:pPr>
        <w:pStyle w:val="FlietextersterAbsatz"/>
        <w:rPr>
          <w:noProof w:val="0"/>
        </w:rPr>
      </w:pPr>
      <w:r w:rsidRPr="007C45C9">
        <w:rPr>
          <w:noProof w:val="0"/>
        </w:rPr>
        <w:t>Die</w:t>
      </w:r>
      <w:r w:rsidR="00FE6D37" w:rsidRPr="007C45C9">
        <w:rPr>
          <w:noProof w:val="0"/>
        </w:rPr>
        <w:t xml:space="preserve"> SAP</w:t>
      </w:r>
      <w:r w:rsidRPr="007C45C9">
        <w:rPr>
          <w:noProof w:val="0"/>
        </w:rPr>
        <w:t xml:space="preserve"> Cloud Platform bietet für die Vernetzung von Systemen einen großen Vorteil: Anstatt je zwei Systeme </w:t>
      </w:r>
      <w:r w:rsidR="008663CB" w:rsidRPr="007C45C9">
        <w:rPr>
          <w:noProof w:val="0"/>
        </w:rPr>
        <w:t xml:space="preserve">durch </w:t>
      </w:r>
      <w:r w:rsidRPr="007C45C9">
        <w:rPr>
          <w:noProof w:val="0"/>
        </w:rPr>
        <w:t>Punkt-zu-Punkt</w:t>
      </w:r>
      <w:r w:rsidR="008663CB" w:rsidRPr="007C45C9">
        <w:rPr>
          <w:noProof w:val="0"/>
        </w:rPr>
        <w:t>-Verbindungen</w:t>
      </w:r>
      <w:r w:rsidRPr="007C45C9">
        <w:rPr>
          <w:noProof w:val="0"/>
        </w:rPr>
        <w:t xml:space="preserve"> zu verknüpfen und damit ein</w:t>
      </w:r>
      <w:r w:rsidR="003A203C" w:rsidRPr="007C45C9">
        <w:rPr>
          <w:noProof w:val="0"/>
        </w:rPr>
        <w:t>e</w:t>
      </w:r>
      <w:r w:rsidRPr="007C45C9">
        <w:rPr>
          <w:noProof w:val="0"/>
        </w:rPr>
        <w:t xml:space="preserve"> </w:t>
      </w:r>
      <w:r w:rsidR="003A203C" w:rsidRPr="007C45C9">
        <w:rPr>
          <w:noProof w:val="0"/>
        </w:rPr>
        <w:t>unübersichtliche Menge von</w:t>
      </w:r>
      <w:r w:rsidRPr="007C45C9">
        <w:rPr>
          <w:noProof w:val="0"/>
        </w:rPr>
        <w:t xml:space="preserve"> </w:t>
      </w:r>
      <w:r w:rsidR="003A203C" w:rsidRPr="007C45C9">
        <w:rPr>
          <w:noProof w:val="0"/>
        </w:rPr>
        <w:t>zu verwaltenden</w:t>
      </w:r>
      <w:r w:rsidRPr="007C45C9">
        <w:rPr>
          <w:noProof w:val="0"/>
        </w:rPr>
        <w:t xml:space="preserve"> Verbindungen zu schaffen, stellt die</w:t>
      </w:r>
      <w:r w:rsidR="00D11FB8" w:rsidRPr="007C45C9">
        <w:rPr>
          <w:noProof w:val="0"/>
        </w:rPr>
        <w:t xml:space="preserve"> SAP</w:t>
      </w:r>
      <w:r w:rsidRPr="007C45C9">
        <w:rPr>
          <w:noProof w:val="0"/>
        </w:rPr>
        <w:t xml:space="preserve"> Cloud Platform einen zentralen Verbindungsknoten dar. </w:t>
      </w:r>
      <w:r w:rsidR="00BA3474" w:rsidRPr="007C45C9">
        <w:rPr>
          <w:noProof w:val="0"/>
        </w:rPr>
        <w:t xml:space="preserve">Jedes Endgerät wird einmal </w:t>
      </w:r>
      <w:r w:rsidR="00D11FB8" w:rsidRPr="007C45C9">
        <w:rPr>
          <w:noProof w:val="0"/>
        </w:rPr>
        <w:t>daran</w:t>
      </w:r>
      <w:r w:rsidR="00BA3474" w:rsidRPr="007C45C9">
        <w:rPr>
          <w:noProof w:val="0"/>
        </w:rPr>
        <w:t xml:space="preserve"> angebunden und steht damit automatisch für jedes andere</w:t>
      </w:r>
      <w:r w:rsidR="009A7E48" w:rsidRPr="007C45C9">
        <w:rPr>
          <w:noProof w:val="0"/>
        </w:rPr>
        <w:t>, mit der Platform verbundene,</w:t>
      </w:r>
      <w:r w:rsidR="00BA3474" w:rsidRPr="007C45C9">
        <w:rPr>
          <w:noProof w:val="0"/>
        </w:rPr>
        <w:t xml:space="preserve"> Endgerät zur Verfügung</w:t>
      </w:r>
      <w:r w:rsidR="009A7E48" w:rsidRPr="007C45C9">
        <w:rPr>
          <w:noProof w:val="0"/>
        </w:rPr>
        <w:t>.</w:t>
      </w:r>
      <w:r w:rsidR="00434967" w:rsidRPr="007C45C9">
        <w:rPr>
          <w:noProof w:val="0"/>
        </w:rPr>
        <w:t xml:space="preserve"> Wie </w:t>
      </w:r>
      <w:r w:rsidR="00434967" w:rsidRPr="007C45C9">
        <w:rPr>
          <w:noProof w:val="0"/>
        </w:rPr>
        <w:fldChar w:fldCharType="begin"/>
      </w:r>
      <w:r w:rsidR="00434967" w:rsidRPr="007C45C9">
        <w:rPr>
          <w:noProof w:val="0"/>
        </w:rPr>
        <w:instrText xml:space="preserve"> REF _Ref512584280 \h </w:instrText>
      </w:r>
      <w:r w:rsidR="00434967" w:rsidRPr="007C45C9">
        <w:rPr>
          <w:noProof w:val="0"/>
        </w:rPr>
      </w:r>
      <w:r w:rsidR="00434967" w:rsidRPr="007C45C9">
        <w:rPr>
          <w:noProof w:val="0"/>
        </w:rPr>
        <w:fldChar w:fldCharType="separate"/>
      </w:r>
      <w:r w:rsidR="00BA22F1" w:rsidRPr="007C45C9">
        <w:t xml:space="preserve">Abbildung </w:t>
      </w:r>
      <w:r w:rsidR="00BA22F1">
        <w:t>6</w:t>
      </w:r>
      <w:r w:rsidR="00434967" w:rsidRPr="007C45C9">
        <w:rPr>
          <w:noProof w:val="0"/>
        </w:rPr>
        <w:fldChar w:fldCharType="end"/>
      </w:r>
      <w:r w:rsidR="00434967" w:rsidRPr="007C45C9">
        <w:rPr>
          <w:noProof w:val="0"/>
        </w:rPr>
        <w:t xml:space="preserve"> zeigt, ist die SAP Cloud Platform in der Lage </w:t>
      </w:r>
      <w:r w:rsidR="00BF7CEB" w:rsidRPr="007C45C9">
        <w:rPr>
          <w:noProof w:val="0"/>
        </w:rPr>
        <w:t>, mobile, lokale und Cl</w:t>
      </w:r>
      <w:r w:rsidR="00434967" w:rsidRPr="007C45C9">
        <w:rPr>
          <w:noProof w:val="0"/>
        </w:rPr>
        <w:t>oud-</w:t>
      </w:r>
      <w:r w:rsidR="00BF7CEB" w:rsidRPr="007C45C9">
        <w:rPr>
          <w:noProof w:val="0"/>
        </w:rPr>
        <w:t xml:space="preserve">basierte </w:t>
      </w:r>
      <w:r w:rsidR="00434967" w:rsidRPr="007C45C9">
        <w:rPr>
          <w:noProof w:val="0"/>
        </w:rPr>
        <w:t xml:space="preserve">Anwendungen von Geschäftspartnern </w:t>
      </w:r>
      <w:r w:rsidR="00BF7CEB" w:rsidRPr="007C45C9">
        <w:rPr>
          <w:noProof w:val="0"/>
        </w:rPr>
        <w:t>mit</w:t>
      </w:r>
      <w:r w:rsidR="00434967" w:rsidRPr="007C45C9">
        <w:rPr>
          <w:noProof w:val="0"/>
        </w:rPr>
        <w:t xml:space="preserve"> öffentlichen Behörden sowie soziale</w:t>
      </w:r>
      <w:r w:rsidR="00BF7CEB" w:rsidRPr="007C45C9">
        <w:rPr>
          <w:noProof w:val="0"/>
        </w:rPr>
        <w:t>n</w:t>
      </w:r>
      <w:r w:rsidR="00434967" w:rsidRPr="007C45C9">
        <w:rPr>
          <w:noProof w:val="0"/>
        </w:rPr>
        <w:t xml:space="preserve"> Netzwerke</w:t>
      </w:r>
      <w:r w:rsidR="00BF7CEB" w:rsidRPr="007C45C9">
        <w:rPr>
          <w:noProof w:val="0"/>
        </w:rPr>
        <w:t>n</w:t>
      </w:r>
      <w:r w:rsidR="00434967" w:rsidRPr="007C45C9">
        <w:rPr>
          <w:noProof w:val="0"/>
        </w:rPr>
        <w:t xml:space="preserve"> zu verknüpfen.</w:t>
      </w:r>
    </w:p>
    <w:p w14:paraId="2207A674" w14:textId="77777777" w:rsidR="00B410AE" w:rsidRPr="007C45C9" w:rsidRDefault="00B410AE" w:rsidP="0092667D">
      <w:pPr>
        <w:pStyle w:val="Abbildung"/>
        <w:framePr w:wrap="notBeside"/>
        <w:rPr>
          <w:noProof w:val="0"/>
        </w:rPr>
      </w:pPr>
      <w:r w:rsidRPr="007C45C9">
        <w:rPr>
          <w:lang w:eastAsia="zh-CN"/>
        </w:rPr>
        <w:drawing>
          <wp:inline distT="0" distB="0" distL="0" distR="0" wp14:anchorId="3208053A" wp14:editId="78BD4A73">
            <wp:extent cx="6179250" cy="2604977"/>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20">
                      <a:extLst>
                        <a:ext uri="{28A0092B-C50C-407E-A947-70E740481C1C}">
                          <a14:useLocalDpi xmlns:a14="http://schemas.microsoft.com/office/drawing/2010/main" val="0"/>
                        </a:ext>
                      </a:extLst>
                    </a:blip>
                    <a:stretch>
                      <a:fillRect/>
                    </a:stretch>
                  </pic:blipFill>
                  <pic:spPr bwMode="auto">
                    <a:xfrm>
                      <a:off x="0" y="0"/>
                      <a:ext cx="6214372" cy="2619783"/>
                    </a:xfrm>
                    <a:prstGeom prst="rect">
                      <a:avLst/>
                    </a:prstGeom>
                    <a:ln>
                      <a:noFill/>
                    </a:ln>
                    <a:extLst>
                      <a:ext uri="{53640926-AAD7-44D8-BBD7-CCE9431645EC}">
                        <a14:shadowObscured xmlns:a14="http://schemas.microsoft.com/office/drawing/2010/main"/>
                      </a:ext>
                    </a:extLst>
                  </pic:spPr>
                </pic:pic>
              </a:graphicData>
            </a:graphic>
          </wp:inline>
        </w:drawing>
      </w:r>
    </w:p>
    <w:p w14:paraId="63C8F85A" w14:textId="4B84D8D0" w:rsidR="00E648AB" w:rsidRDefault="00B410AE" w:rsidP="0092667D">
      <w:pPr>
        <w:pStyle w:val="BeschriftungvonAbbildungenetcBA-Format"/>
      </w:pPr>
      <w:bookmarkStart w:id="147" w:name="_Ref512584280"/>
      <w:bookmarkStart w:id="148" w:name="_Toc512808574"/>
      <w:bookmarkStart w:id="149" w:name="_Toc518556011"/>
      <w:r w:rsidRPr="007C45C9">
        <w:t xml:space="preserve">Abbildung </w:t>
      </w:r>
      <w:fldSimple w:instr=" SEQ Abbildung \* ARABIC ">
        <w:r w:rsidR="00BA22F1">
          <w:rPr>
            <w:noProof/>
          </w:rPr>
          <w:t>6</w:t>
        </w:r>
      </w:fldSimple>
      <w:bookmarkEnd w:id="147"/>
      <w:r w:rsidRPr="007C45C9">
        <w:t>: Schematische Darstellung der Integrationsmöglichkeiten von SAP Cloud Platform</w:t>
      </w:r>
      <w:bookmarkEnd w:id="148"/>
      <w:bookmarkEnd w:id="149"/>
    </w:p>
    <w:p w14:paraId="1A8979DF" w14:textId="3BC417F4" w:rsidR="00B410AE" w:rsidRDefault="00E648AB" w:rsidP="00E648AB">
      <w:pPr>
        <w:pStyle w:val="Bildquelle"/>
      </w:pPr>
      <w:r>
        <w:t>(Quelle:</w:t>
      </w:r>
      <w:r w:rsidR="00DC3F89">
        <w:t xml:space="preserve"> Eigene Darstellung nach</w:t>
      </w:r>
      <w:sdt>
        <w:sdtPr>
          <w:id w:val="1984503651"/>
          <w:citation/>
        </w:sdtPr>
        <w:sdtContent>
          <w:r w:rsidR="00C10491" w:rsidRPr="007C45C9">
            <w:fldChar w:fldCharType="begin"/>
          </w:r>
          <w:r w:rsidR="00675496" w:rsidRPr="007C45C9">
            <w:instrText xml:space="preserve">CITATION htt2 \l 1031 </w:instrText>
          </w:r>
          <w:r w:rsidR="00C10491" w:rsidRPr="007C45C9">
            <w:fldChar w:fldCharType="separate"/>
          </w:r>
          <w:r w:rsidR="000C5CB8">
            <w:rPr>
              <w:noProof/>
            </w:rPr>
            <w:t xml:space="preserve"> [58]</w:t>
          </w:r>
          <w:r w:rsidR="00C10491" w:rsidRPr="007C45C9">
            <w:fldChar w:fldCharType="end"/>
          </w:r>
        </w:sdtContent>
      </w:sdt>
      <w:r>
        <w:t>)</w:t>
      </w:r>
    </w:p>
    <w:p w14:paraId="5352543E" w14:textId="1F20EBDF" w:rsidR="00FF365B" w:rsidRPr="007C45C9" w:rsidRDefault="00FF365B" w:rsidP="00FF365B">
      <w:pPr>
        <w:pStyle w:val="Flietext"/>
        <w:rPr>
          <w:noProof w:val="0"/>
        </w:rPr>
      </w:pPr>
      <w:r w:rsidRPr="007C45C9">
        <w:rPr>
          <w:noProof w:val="0"/>
        </w:rPr>
        <w:t>Die SAP Cloud Platform unterstützt dazu in der Neo-Umgebung folgende Protokolle</w:t>
      </w:r>
      <w:r w:rsidRPr="007C45C9">
        <w:rPr>
          <w:rStyle w:val="Funotenzeichen"/>
          <w:noProof w:val="0"/>
        </w:rPr>
        <w:footnoteReference w:id="7"/>
      </w:r>
      <w:r w:rsidRPr="007C45C9">
        <w:rPr>
          <w:noProof w:val="0"/>
        </w:rPr>
        <w:t xml:space="preserve">: </w:t>
      </w:r>
      <w:r w:rsidRPr="007C45C9">
        <w:rPr>
          <w:i/>
          <w:noProof w:val="0"/>
        </w:rPr>
        <w:t>HTTP, SMTP, IMAP, POP3, LDAP, TCP</w:t>
      </w:r>
      <w:r w:rsidRPr="007C45C9">
        <w:rPr>
          <w:noProof w:val="0"/>
        </w:rPr>
        <w:t xml:space="preserve"> und </w:t>
      </w:r>
      <w:r w:rsidRPr="007C45C9">
        <w:rPr>
          <w:i/>
          <w:noProof w:val="0"/>
        </w:rPr>
        <w:t>RFC</w:t>
      </w:r>
      <w:r w:rsidRPr="007C45C9">
        <w:rPr>
          <w:noProof w:val="0"/>
        </w:rPr>
        <w:t>. In der Cloud-Foundry-Umgebung kann nur HTTP genutzt werden</w:t>
      </w:r>
      <w:sdt>
        <w:sdtPr>
          <w:rPr>
            <w:noProof w:val="0"/>
          </w:rPr>
          <w:id w:val="373810209"/>
          <w:citation/>
        </w:sdtPr>
        <w:sdtContent>
          <w:r w:rsidRPr="007C45C9">
            <w:rPr>
              <w:noProof w:val="0"/>
            </w:rPr>
            <w:fldChar w:fldCharType="begin"/>
          </w:r>
          <w:r w:rsidRPr="007C45C9">
            <w:rPr>
              <w:noProof w:val="0"/>
            </w:rPr>
            <w:instrText xml:space="preserve">CITATION documentation \p 28f \l 1031 </w:instrText>
          </w:r>
          <w:r w:rsidRPr="007C45C9">
            <w:rPr>
              <w:noProof w:val="0"/>
            </w:rPr>
            <w:fldChar w:fldCharType="separate"/>
          </w:r>
          <w:r w:rsidR="000C5CB8">
            <w:t xml:space="preserve"> [25, S. 28f]</w:t>
          </w:r>
          <w:r w:rsidRPr="007C45C9">
            <w:rPr>
              <w:noProof w:val="0"/>
            </w:rPr>
            <w:fldChar w:fldCharType="end"/>
          </w:r>
        </w:sdtContent>
      </w:sdt>
      <w:r w:rsidRPr="007C45C9">
        <w:rPr>
          <w:noProof w:val="0"/>
        </w:rPr>
        <w:t xml:space="preserve">. Die Protokolle IMAP, POP3 und SMTP dienen zum Senden und Empfangen von E-Mails. Über LDAP können zum Beispiel Nutzerverwaltungssysteme wie das </w:t>
      </w:r>
      <w:r w:rsidRPr="007C45C9">
        <w:rPr>
          <w:i/>
          <w:noProof w:val="0"/>
        </w:rPr>
        <w:t>Active Directory</w:t>
      </w:r>
      <w:r w:rsidRPr="007C45C9">
        <w:rPr>
          <w:noProof w:val="0"/>
        </w:rPr>
        <w:t xml:space="preserve"> von </w:t>
      </w:r>
      <w:r w:rsidRPr="007C45C9">
        <w:rPr>
          <w:i/>
          <w:noProof w:val="0"/>
        </w:rPr>
        <w:t>Microsoft</w:t>
      </w:r>
      <w:r w:rsidRPr="007C45C9">
        <w:rPr>
          <w:noProof w:val="0"/>
        </w:rPr>
        <w:t xml:space="preserve"> angeschlossen werden. Die Verbindung zu On-Premise-Systemen von SAP oder anderen Anbietern kann über HTTP, TCP und RFC erfolgen. HTTP ermöglicht zusätzlich die Verbindung zu Internetdiensten. RFC kann genutzt werden um Funktionsbausteine in SAP-Systemen aufzurufen.</w:t>
      </w:r>
    </w:p>
    <w:p w14:paraId="10224B0E" w14:textId="77777777" w:rsidR="00FF365B" w:rsidRDefault="00FF365B" w:rsidP="00FF365B">
      <w:pPr>
        <w:pStyle w:val="Flietext"/>
        <w:rPr>
          <w:noProof w:val="0"/>
        </w:rPr>
      </w:pPr>
      <w:r w:rsidRPr="007C45C9">
        <w:rPr>
          <w:noProof w:val="0"/>
        </w:rPr>
        <w:t>In der Dokumentation der SAP Cloud Platform lassen sich Hilfsmittel zur Unterstützung von Integration in und Verbindungen zu Drittsystemen finden. Eines davon ist von besonderer Bedeutung für diese Arbeit: der Cloud Connector Dienst.</w:t>
      </w:r>
    </w:p>
    <w:p w14:paraId="231965B8" w14:textId="0103DFFC" w:rsidR="00506C3C" w:rsidRPr="007C45C9" w:rsidRDefault="00506C3C" w:rsidP="00FF365B">
      <w:pPr>
        <w:pStyle w:val="Flietext"/>
        <w:rPr>
          <w:noProof w:val="0"/>
        </w:rPr>
      </w:pPr>
      <w:r w:rsidRPr="007C45C9">
        <w:rPr>
          <w:noProof w:val="0"/>
        </w:rPr>
        <w:lastRenderedPageBreak/>
        <w:t>Dabei handelt es sich um einen Hilfsdienst der SAP, mit dem eine sichere Verbindung zwischen lokalen Systemen und der SAP Cloud Platform erzeugt wird. Po</w:t>
      </w:r>
      <w:r>
        <w:rPr>
          <w:noProof w:val="0"/>
        </w:rPr>
        <w:t xml:space="preserve">tenziell schädlichen Angriffen, </w:t>
      </w:r>
      <w:r w:rsidRPr="007C45C9">
        <w:rPr>
          <w:noProof w:val="0"/>
        </w:rPr>
        <w:t>z.B. Man-In-The-Middle</w:t>
      </w:r>
      <w:r>
        <w:rPr>
          <w:noProof w:val="0"/>
        </w:rPr>
        <w:t>-Angriffen,</w:t>
      </w:r>
      <w:r w:rsidRPr="007C45C9">
        <w:rPr>
          <w:noProof w:val="0"/>
        </w:rPr>
        <w:t xml:space="preserve"> kann so vorgebeugt werden.</w:t>
      </w:r>
      <w:r>
        <w:rPr>
          <w:noProof w:val="0"/>
        </w:rPr>
        <w:t xml:space="preserve"> </w:t>
      </w:r>
      <w:r>
        <w:t xml:space="preserve">Ein Angreifer schaltet sich zwischen zwei Parteien und gibt sich als eine von ihnen aus um an die Daten der anderen Partei zu gelangen </w:t>
      </w:r>
      <w:sdt>
        <w:sdtPr>
          <w:id w:val="396709581"/>
          <w:citation/>
        </w:sdtPr>
        <w:sdtContent>
          <w:r>
            <w:fldChar w:fldCharType="begin"/>
          </w:r>
          <w:r>
            <w:instrText xml:space="preserve">CITATION Kas13 \l 1031 </w:instrText>
          </w:r>
          <w:r>
            <w:fldChar w:fldCharType="separate"/>
          </w:r>
          <w:r w:rsidR="000C5CB8">
            <w:t>[59]</w:t>
          </w:r>
          <w:r>
            <w:fldChar w:fldCharType="end"/>
          </w:r>
        </w:sdtContent>
      </w:sdt>
      <w:r>
        <w:t>.</w:t>
      </w:r>
    </w:p>
    <w:p w14:paraId="714C05B9" w14:textId="5BF017E2" w:rsidR="00506C3C" w:rsidRPr="007C45C9" w:rsidRDefault="00506C3C" w:rsidP="00506C3C">
      <w:pPr>
        <w:pStyle w:val="Flietext"/>
        <w:ind w:firstLine="0"/>
        <w:rPr>
          <w:noProof w:val="0"/>
        </w:rPr>
      </w:pPr>
      <w:r w:rsidRPr="007C45C9">
        <w:rPr>
          <w:noProof w:val="0"/>
        </w:rPr>
        <w:t xml:space="preserve">Um den Konnektor nutzen zu können, ist eine kostenlose Software von SAP notwendig, die als installierbare und portable Version zur Verfügung steht. Der Sicherheitsaspekt des Konnektors wird in Abschnitt </w:t>
      </w:r>
      <w:r w:rsidRPr="007C45C9">
        <w:rPr>
          <w:noProof w:val="0"/>
        </w:rPr>
        <w:fldChar w:fldCharType="begin"/>
      </w:r>
      <w:r w:rsidRPr="007C45C9">
        <w:rPr>
          <w:noProof w:val="0"/>
        </w:rPr>
        <w:instrText xml:space="preserve"> REF _Ref515614049 \r \h </w:instrText>
      </w:r>
      <w:r w:rsidRPr="007C45C9">
        <w:rPr>
          <w:noProof w:val="0"/>
        </w:rPr>
      </w:r>
      <w:r w:rsidRPr="007C45C9">
        <w:rPr>
          <w:noProof w:val="0"/>
        </w:rPr>
        <w:fldChar w:fldCharType="separate"/>
      </w:r>
      <w:r w:rsidR="00BA22F1">
        <w:rPr>
          <w:noProof w:val="0"/>
        </w:rPr>
        <w:t>3.6</w:t>
      </w:r>
      <w:r w:rsidRPr="007C45C9">
        <w:rPr>
          <w:noProof w:val="0"/>
        </w:rPr>
        <w:fldChar w:fldCharType="end"/>
      </w:r>
      <w:r w:rsidRPr="007C45C9">
        <w:rPr>
          <w:noProof w:val="0"/>
        </w:rPr>
        <w:t xml:space="preserve"> näher beleuchtet. Mit der Einrichtung beschäftigt sich der Abschnitt </w:t>
      </w:r>
      <w:r w:rsidRPr="007C45C9">
        <w:rPr>
          <w:noProof w:val="0"/>
        </w:rPr>
        <w:fldChar w:fldCharType="begin"/>
      </w:r>
      <w:r w:rsidRPr="007C45C9">
        <w:rPr>
          <w:noProof w:val="0"/>
        </w:rPr>
        <w:instrText xml:space="preserve"> REF _Ref516846295 \r \h </w:instrText>
      </w:r>
      <w:r w:rsidRPr="007C45C9">
        <w:rPr>
          <w:noProof w:val="0"/>
        </w:rPr>
      </w:r>
      <w:r w:rsidRPr="007C45C9">
        <w:rPr>
          <w:noProof w:val="0"/>
        </w:rPr>
        <w:fldChar w:fldCharType="separate"/>
      </w:r>
      <w:r w:rsidR="00BA22F1">
        <w:rPr>
          <w:noProof w:val="0"/>
        </w:rPr>
        <w:t>4.1.1</w:t>
      </w:r>
      <w:r w:rsidRPr="007C45C9">
        <w:rPr>
          <w:noProof w:val="0"/>
        </w:rPr>
        <w:fldChar w:fldCharType="end"/>
      </w:r>
      <w:r w:rsidRPr="007C45C9">
        <w:rPr>
          <w:noProof w:val="0"/>
        </w:rPr>
        <w:t>.</w:t>
      </w:r>
    </w:p>
    <w:p w14:paraId="0772A9E9" w14:textId="77777777" w:rsidR="00B54E45" w:rsidRPr="007C45C9" w:rsidRDefault="00B54E45" w:rsidP="00B54E45">
      <w:pPr>
        <w:pStyle w:val="berschrift3"/>
        <w:rPr>
          <w:rStyle w:val="Hyperlink"/>
          <w:color w:val="auto"/>
          <w:u w:val="none"/>
        </w:rPr>
      </w:pPr>
      <w:bookmarkStart w:id="150" w:name="_Toc518555977"/>
      <w:r w:rsidRPr="007C45C9">
        <w:rPr>
          <w:rStyle w:val="Hyperlink"/>
          <w:color w:val="auto"/>
          <w:u w:val="none"/>
        </w:rPr>
        <w:t>Verfügbarkeit und Wartung</w:t>
      </w:r>
      <w:bookmarkEnd w:id="150"/>
    </w:p>
    <w:p w14:paraId="54ED115B" w14:textId="2DFF7924" w:rsidR="000F7F0D" w:rsidRPr="007C45C9" w:rsidRDefault="007A50CF" w:rsidP="00966A51">
      <w:pPr>
        <w:pStyle w:val="FlietextersterAbsatz"/>
        <w:rPr>
          <w:rStyle w:val="Hyperlink"/>
          <w:noProof w:val="0"/>
          <w:color w:val="auto"/>
          <w:u w:val="none"/>
        </w:rPr>
      </w:pPr>
      <w:r w:rsidRPr="007C45C9">
        <w:rPr>
          <w:rStyle w:val="Hyperlink"/>
          <w:noProof w:val="0"/>
          <w:color w:val="auto"/>
          <w:u w:val="none"/>
        </w:rPr>
        <w:t>Bei der Entscheidung über die Verwendung eines Cloud-Dienstes für unternehmerische Zwecke spielt die Frage nach der Verfügbarkeit und der Wartung eine große Rolle. Mit Abgabe der Verantwortung für die Einrichtung und den Betrieb der</w:t>
      </w:r>
      <w:r w:rsidR="00652395" w:rsidRPr="007C45C9">
        <w:rPr>
          <w:rStyle w:val="Hyperlink"/>
          <w:noProof w:val="0"/>
          <w:color w:val="auto"/>
          <w:u w:val="none"/>
        </w:rPr>
        <w:t xml:space="preserve"> </w:t>
      </w:r>
      <w:r w:rsidR="00F12859" w:rsidRPr="007C45C9">
        <w:rPr>
          <w:rStyle w:val="Hyperlink"/>
          <w:noProof w:val="0"/>
          <w:color w:val="auto"/>
          <w:u w:val="none"/>
        </w:rPr>
        <w:t>Cloud-</w:t>
      </w:r>
      <w:r w:rsidR="00652395" w:rsidRPr="007C45C9">
        <w:rPr>
          <w:rStyle w:val="Hyperlink"/>
          <w:noProof w:val="0"/>
          <w:color w:val="auto"/>
          <w:u w:val="none"/>
        </w:rPr>
        <w:t>Infrastruktur verliert der Nutzer auch die Kontrolle darüb</w:t>
      </w:r>
      <w:r w:rsidR="00DC7ADD" w:rsidRPr="007C45C9">
        <w:rPr>
          <w:rStyle w:val="Hyperlink"/>
          <w:noProof w:val="0"/>
          <w:color w:val="auto"/>
          <w:u w:val="none"/>
        </w:rPr>
        <w:t xml:space="preserve">er, wann die Anwendung </w:t>
      </w:r>
      <w:r w:rsidR="00F7254A" w:rsidRPr="007C45C9">
        <w:rPr>
          <w:rStyle w:val="Hyperlink"/>
          <w:noProof w:val="0"/>
          <w:color w:val="auto"/>
          <w:u w:val="none"/>
        </w:rPr>
        <w:t>eine Wartung erhält</w:t>
      </w:r>
      <w:r w:rsidR="00652395" w:rsidRPr="007C45C9">
        <w:rPr>
          <w:rStyle w:val="Hyperlink"/>
          <w:noProof w:val="0"/>
          <w:color w:val="auto"/>
          <w:u w:val="none"/>
        </w:rPr>
        <w:t>, ob er darüber vorher inf</w:t>
      </w:r>
      <w:r w:rsidR="00DC7ADD" w:rsidRPr="007C45C9">
        <w:rPr>
          <w:rStyle w:val="Hyperlink"/>
          <w:noProof w:val="0"/>
          <w:color w:val="auto"/>
          <w:u w:val="none"/>
        </w:rPr>
        <w:t>ormiert wird und wie schnell der Ausfall behoben ist.</w:t>
      </w:r>
      <w:r w:rsidR="00652395" w:rsidRPr="007C45C9">
        <w:rPr>
          <w:rStyle w:val="Hyperlink"/>
          <w:noProof w:val="0"/>
          <w:color w:val="auto"/>
          <w:u w:val="none"/>
        </w:rPr>
        <w:t xml:space="preserve"> Daher haben sich so genannte Dienststufenvereinbarungen (</w:t>
      </w:r>
      <w:r w:rsidR="00652395" w:rsidRPr="007C45C9">
        <w:rPr>
          <w:rStyle w:val="Hyperlink"/>
          <w:i/>
          <w:noProof w:val="0"/>
          <w:color w:val="auto"/>
          <w:u w:val="none"/>
        </w:rPr>
        <w:t>Service Level Agreement</w:t>
      </w:r>
      <w:r w:rsidR="00652395" w:rsidRPr="007C45C9">
        <w:rPr>
          <w:rStyle w:val="Hyperlink"/>
          <w:noProof w:val="0"/>
          <w:color w:val="auto"/>
          <w:u w:val="none"/>
        </w:rPr>
        <w:t xml:space="preserve">, kurz SLA) eingebürgert. </w:t>
      </w:r>
      <w:r w:rsidR="00A57294" w:rsidRPr="007C45C9">
        <w:rPr>
          <w:rStyle w:val="Hyperlink"/>
          <w:noProof w:val="0"/>
          <w:color w:val="auto"/>
          <w:u w:val="none"/>
        </w:rPr>
        <w:t xml:space="preserve">Diese legen genau fest, in welchem Rhythmus ein Dienst gewartet wird und wie lange er dafür ausfallen darf. Ebenso verpflichtet sich der Anbieter zu einer prozentual festgelegten Verfügbarkeit des Dienstes und zu einem Zeitfenster, </w:t>
      </w:r>
      <w:r w:rsidR="00E50847" w:rsidRPr="007C45C9">
        <w:rPr>
          <w:rStyle w:val="Hyperlink"/>
          <w:noProof w:val="0"/>
          <w:color w:val="auto"/>
          <w:u w:val="none"/>
        </w:rPr>
        <w:t>das</w:t>
      </w:r>
      <w:r w:rsidR="00A57294" w:rsidRPr="007C45C9">
        <w:rPr>
          <w:rStyle w:val="Hyperlink"/>
          <w:noProof w:val="0"/>
          <w:color w:val="auto"/>
          <w:u w:val="none"/>
        </w:rPr>
        <w:t xml:space="preserve"> ihm für die Behebung von Ausfällen zur Verfügung steht. Die Dienststufen hängen von der Wichtigkeit des Dienstes ab.</w:t>
      </w:r>
    </w:p>
    <w:p w14:paraId="25BFB55D" w14:textId="56C1507C" w:rsidR="007A50CF" w:rsidRDefault="009B3343" w:rsidP="000F7F0D">
      <w:pPr>
        <w:pStyle w:val="Flietext"/>
        <w:rPr>
          <w:rStyle w:val="Hyperlink"/>
          <w:noProof w:val="0"/>
          <w:color w:val="auto"/>
          <w:u w:val="none"/>
        </w:rPr>
      </w:pPr>
      <w:r w:rsidRPr="007C45C9">
        <w:rPr>
          <w:rStyle w:val="Hyperlink"/>
          <w:noProof w:val="0"/>
          <w:color w:val="auto"/>
          <w:u w:val="none"/>
        </w:rPr>
        <w:t>Für die SAP Cloud Platform gelten die von SAP definierten SLA für Cloud</w:t>
      </w:r>
      <w:r w:rsidR="00A63FFD" w:rsidRPr="007C45C9">
        <w:rPr>
          <w:rStyle w:val="Hyperlink"/>
          <w:noProof w:val="0"/>
          <w:color w:val="auto"/>
          <w:u w:val="none"/>
        </w:rPr>
        <w:t>-D</w:t>
      </w:r>
      <w:r w:rsidRPr="007C45C9">
        <w:rPr>
          <w:rStyle w:val="Hyperlink"/>
          <w:noProof w:val="0"/>
          <w:color w:val="auto"/>
          <w:u w:val="none"/>
        </w:rPr>
        <w:t xml:space="preserve">ienste und eine spezielle Ergänzung. Beide Dokumente </w:t>
      </w:r>
      <w:r w:rsidR="002D3837" w:rsidRPr="007C45C9">
        <w:rPr>
          <w:rStyle w:val="Hyperlink"/>
          <w:noProof w:val="0"/>
          <w:color w:val="auto"/>
          <w:u w:val="none"/>
        </w:rPr>
        <w:t>lassen sich</w:t>
      </w:r>
      <w:r w:rsidRPr="007C45C9">
        <w:rPr>
          <w:rStyle w:val="Hyperlink"/>
          <w:noProof w:val="0"/>
          <w:color w:val="auto"/>
          <w:u w:val="none"/>
        </w:rPr>
        <w:t xml:space="preserve"> im Internet</w:t>
      </w:r>
      <w:r w:rsidR="002D3837" w:rsidRPr="007C45C9">
        <w:rPr>
          <w:rStyle w:val="Hyperlink"/>
          <w:noProof w:val="0"/>
          <w:color w:val="auto"/>
          <w:u w:val="none"/>
        </w:rPr>
        <w:t xml:space="preserve"> finden</w:t>
      </w:r>
      <w:r w:rsidRPr="007C45C9">
        <w:rPr>
          <w:rStyle w:val="Hyperlink"/>
          <w:noProof w:val="0"/>
          <w:color w:val="auto"/>
          <w:u w:val="none"/>
        </w:rPr>
        <w:t xml:space="preserve"> </w:t>
      </w:r>
      <w:sdt>
        <w:sdtPr>
          <w:rPr>
            <w:rStyle w:val="Hyperlink"/>
            <w:noProof w:val="0"/>
            <w:color w:val="auto"/>
            <w:u w:val="none"/>
          </w:rPr>
          <w:id w:val="1525833396"/>
          <w:citation/>
        </w:sdtPr>
        <w:sdtContent>
          <w:r w:rsidRPr="007C45C9">
            <w:rPr>
              <w:rStyle w:val="Hyperlink"/>
              <w:noProof w:val="0"/>
              <w:color w:val="auto"/>
              <w:u w:val="none"/>
            </w:rPr>
            <w:fldChar w:fldCharType="begin"/>
          </w:r>
          <w:r w:rsidRPr="007C45C9">
            <w:rPr>
              <w:rStyle w:val="Hyperlink"/>
              <w:noProof w:val="0"/>
              <w:color w:val="auto"/>
              <w:u w:val="none"/>
            </w:rPr>
            <w:instrText xml:space="preserve"> CITATION SAP1813 \l 1031 </w:instrText>
          </w:r>
          <w:r w:rsidRPr="007C45C9">
            <w:rPr>
              <w:rStyle w:val="Hyperlink"/>
              <w:noProof w:val="0"/>
              <w:color w:val="auto"/>
              <w:u w:val="none"/>
            </w:rPr>
            <w:fldChar w:fldCharType="separate"/>
          </w:r>
          <w:r w:rsidR="000C5CB8">
            <w:t>[60]</w:t>
          </w:r>
          <w:r w:rsidRPr="007C45C9">
            <w:rPr>
              <w:rStyle w:val="Hyperlink"/>
              <w:noProof w:val="0"/>
              <w:color w:val="auto"/>
              <w:u w:val="none"/>
            </w:rPr>
            <w:fldChar w:fldCharType="end"/>
          </w:r>
        </w:sdtContent>
      </w:sdt>
      <w:r w:rsidR="00E0083B" w:rsidRPr="007C45C9">
        <w:rPr>
          <w:rStyle w:val="Hyperlink"/>
          <w:noProof w:val="0"/>
          <w:color w:val="auto"/>
          <w:u w:val="none"/>
        </w:rPr>
        <w:t>.</w:t>
      </w:r>
      <w:r w:rsidR="00966A51" w:rsidRPr="007C45C9">
        <w:rPr>
          <w:rStyle w:val="Hyperlink"/>
          <w:noProof w:val="0"/>
          <w:color w:val="auto"/>
          <w:u w:val="none"/>
        </w:rPr>
        <w:t xml:space="preserve"> Von den Vereinbarungen ausgeschlossen werden Hilfsprogramme, </w:t>
      </w:r>
      <w:r w:rsidR="00807FB9" w:rsidRPr="007C45C9">
        <w:rPr>
          <w:rStyle w:val="Hyperlink"/>
          <w:noProof w:val="0"/>
          <w:color w:val="auto"/>
          <w:u w:val="none"/>
        </w:rPr>
        <w:t>die</w:t>
      </w:r>
      <w:r w:rsidR="00966A51" w:rsidRPr="007C45C9">
        <w:rPr>
          <w:rStyle w:val="Hyperlink"/>
          <w:noProof w:val="0"/>
          <w:color w:val="auto"/>
          <w:u w:val="none"/>
        </w:rPr>
        <w:t xml:space="preserve"> der Nutzer herunterlädt und im eigenen Umfeld installiert. Dazu gehören </w:t>
      </w:r>
      <w:r w:rsidR="007123F5" w:rsidRPr="007C45C9">
        <w:rPr>
          <w:rStyle w:val="Hyperlink"/>
          <w:noProof w:val="0"/>
          <w:color w:val="auto"/>
          <w:u w:val="none"/>
        </w:rPr>
        <w:t>unter anderem</w:t>
      </w:r>
      <w:r w:rsidR="00966A51" w:rsidRPr="007C45C9">
        <w:rPr>
          <w:rStyle w:val="Hyperlink"/>
          <w:noProof w:val="0"/>
          <w:color w:val="auto"/>
          <w:u w:val="none"/>
        </w:rPr>
        <w:t xml:space="preserve"> die SAP Web IDE Personal Edition und der SAP Cloud Connector.</w:t>
      </w:r>
      <w:r w:rsidR="000F7F0D" w:rsidRPr="007C45C9">
        <w:rPr>
          <w:rStyle w:val="Hyperlink"/>
          <w:noProof w:val="0"/>
          <w:color w:val="auto"/>
          <w:u w:val="none"/>
        </w:rPr>
        <w:t xml:space="preserve"> E</w:t>
      </w:r>
      <w:r w:rsidR="00D02446" w:rsidRPr="007C45C9">
        <w:rPr>
          <w:rStyle w:val="Hyperlink"/>
          <w:noProof w:val="0"/>
          <w:color w:val="auto"/>
          <w:u w:val="none"/>
        </w:rPr>
        <w:t xml:space="preserve">benfalls ausgenommen werden </w:t>
      </w:r>
      <w:r w:rsidR="00D02446" w:rsidRPr="007C45C9">
        <w:rPr>
          <w:rStyle w:val="Hyperlink"/>
          <w:i/>
          <w:noProof w:val="0"/>
          <w:color w:val="auto"/>
          <w:u w:val="none"/>
        </w:rPr>
        <w:t>Beta</w:t>
      </w:r>
      <w:r w:rsidR="000F7F0D" w:rsidRPr="007C45C9">
        <w:rPr>
          <w:rStyle w:val="Hyperlink"/>
          <w:noProof w:val="0"/>
          <w:color w:val="auto"/>
          <w:u w:val="none"/>
        </w:rPr>
        <w:t>-Dienste, da diese sich noch in einer Testphase befinden.</w:t>
      </w:r>
    </w:p>
    <w:p w14:paraId="0BC68B1B" w14:textId="77777777" w:rsidR="005E531F" w:rsidRPr="007C45C9" w:rsidRDefault="005E531F" w:rsidP="005E531F">
      <w:pPr>
        <w:pStyle w:val="Flietext"/>
        <w:rPr>
          <w:rStyle w:val="Hyperlink"/>
          <w:noProof w:val="0"/>
          <w:color w:val="auto"/>
          <w:u w:val="none"/>
        </w:rPr>
      </w:pPr>
      <w:r w:rsidRPr="007C45C9">
        <w:rPr>
          <w:rStyle w:val="Hyperlink"/>
          <w:noProof w:val="0"/>
          <w:color w:val="auto"/>
          <w:u w:val="none"/>
        </w:rPr>
        <w:t>Bei Nichterfüllung der Versprechungen durch den Anbieter hat der Nutzer ein Anrecht auf eine Gutschrift. Diese muss er jedoch rechtzeitig beantragen. Außerdem muss der Ausfallgrund im Verantwortungsbereich von SAP liegen und darf nicht mindestens 5 Tage vorher angekündigt worden sein. Über die prozentuale monatliche Systemverfügbarkeit erfolgt ein monatlicher Bericht durch den Anbieter.</w:t>
      </w:r>
    </w:p>
    <w:p w14:paraId="51399570" w14:textId="77B8F9D3" w:rsidR="005E531F" w:rsidRPr="005E531F" w:rsidRDefault="005E531F" w:rsidP="005E531F">
      <w:pPr>
        <w:pStyle w:val="Flietext"/>
        <w:rPr>
          <w:rStyle w:val="Hyperlink"/>
          <w:noProof w:val="0"/>
          <w:color w:val="7C7C7C" w:themeColor="background2" w:themeShade="80"/>
        </w:rPr>
      </w:pPr>
      <w:r w:rsidRPr="007C45C9">
        <w:rPr>
          <w:rStyle w:val="Hyperlink"/>
          <w:noProof w:val="0"/>
          <w:color w:val="auto"/>
          <w:u w:val="none"/>
        </w:rPr>
        <w:t>Die generelle Systemverfügbarkeit von Clouddiensten legt SAP auf 99,5% fest. Im ergänzenden Dokument für die Cloud Platform werden sogar 99,9% genannt und einzelne Services, wie der Dokumentendienst ausgeschlossen. Außerdem gibt es eine Hochverfügbarkeitsoption (</w:t>
      </w:r>
      <w:r w:rsidRPr="007C45C9">
        <w:rPr>
          <w:rStyle w:val="Hyperlink"/>
          <w:i/>
          <w:noProof w:val="0"/>
          <w:color w:val="auto"/>
          <w:u w:val="none"/>
        </w:rPr>
        <w:t>High Availability</w:t>
      </w:r>
      <w:r w:rsidRPr="007C45C9">
        <w:rPr>
          <w:rStyle w:val="Hyperlink"/>
          <w:noProof w:val="0"/>
          <w:color w:val="auto"/>
          <w:u w:val="none"/>
        </w:rPr>
        <w:t xml:space="preserve">) für HANA- und ASE-Dienste, bei der mehrere Instanzen </w:t>
      </w:r>
      <w:r w:rsidRPr="007C45C9">
        <w:rPr>
          <w:rStyle w:val="Hyperlink"/>
          <w:noProof w:val="0"/>
          <w:color w:val="auto"/>
          <w:u w:val="none"/>
        </w:rPr>
        <w:lastRenderedPageBreak/>
        <w:t xml:space="preserve">des Dienstes gemeinsam genutzt werden und dadurch eine höhere Verfügbarkeit (99,95%) möglich ist. Von den Verfügbarkeitsversprechen ausgeschlossen sind regelmäßige Wartungsfenster und Zeiten für wichtige Upgrades (siehe </w:t>
      </w:r>
      <w:r w:rsidRPr="007C45C9">
        <w:rPr>
          <w:rStyle w:val="Hyperlink"/>
          <w:noProof w:val="0"/>
          <w:color w:val="auto"/>
          <w:u w:val="none"/>
        </w:rPr>
        <w:fldChar w:fldCharType="begin"/>
      </w:r>
      <w:r w:rsidRPr="007C45C9">
        <w:rPr>
          <w:rStyle w:val="Hyperlink"/>
          <w:noProof w:val="0"/>
          <w:color w:val="auto"/>
          <w:u w:val="none"/>
        </w:rPr>
        <w:instrText xml:space="preserve"> REF _Ref516851522 \h </w:instrText>
      </w:r>
      <w:r w:rsidRPr="007C45C9">
        <w:rPr>
          <w:rStyle w:val="Hyperlink"/>
          <w:noProof w:val="0"/>
          <w:color w:val="auto"/>
          <w:u w:val="none"/>
        </w:rPr>
      </w:r>
      <w:r w:rsidRPr="007C45C9">
        <w:rPr>
          <w:rStyle w:val="Hyperlink"/>
          <w:noProof w:val="0"/>
          <w:color w:val="auto"/>
          <w:u w:val="none"/>
        </w:rPr>
        <w:fldChar w:fldCharType="separate"/>
      </w:r>
      <w:r w:rsidRPr="007C45C9">
        <w:t xml:space="preserve">Abbildung </w:t>
      </w:r>
      <w:r>
        <w:t>7</w:t>
      </w:r>
      <w:r w:rsidRPr="007C45C9">
        <w:rPr>
          <w:rStyle w:val="Hyperlink"/>
          <w:noProof w:val="0"/>
          <w:color w:val="auto"/>
          <w:u w:val="none"/>
        </w:rPr>
        <w:fldChar w:fldCharType="end"/>
      </w:r>
      <w:r w:rsidRPr="007C45C9">
        <w:rPr>
          <w:rStyle w:val="Hyperlink"/>
          <w:noProof w:val="0"/>
          <w:color w:val="auto"/>
          <w:u w:val="none"/>
        </w:rPr>
        <w:t xml:space="preserve">). Auch die gesamte Testversion der SAP Cloud Platform unterliegt nicht den Dienststufenvereinbarungen. Den aktuellen Status wichtiger Komponenten jeder Region veröffentlicht SAP im Internet unter </w:t>
      </w:r>
      <w:hyperlink r:id="rId21" w:history="1">
        <w:r w:rsidRPr="007C45C9">
          <w:rPr>
            <w:rStyle w:val="hyperlinkZchn"/>
            <w:noProof w:val="0"/>
          </w:rPr>
          <w:t>https://sapcp.statuspage.io/</w:t>
        </w:r>
      </w:hyperlink>
      <w:r w:rsidRPr="007C45C9">
        <w:rPr>
          <w:rStyle w:val="hyperlinkZchn"/>
          <w:noProof w:val="0"/>
        </w:rPr>
        <w:t>.</w:t>
      </w:r>
    </w:p>
    <w:p w14:paraId="469D7A71" w14:textId="77777777" w:rsidR="00381ED3" w:rsidRPr="007C45C9" w:rsidRDefault="00381ED3" w:rsidP="00381ED3">
      <w:pPr>
        <w:pStyle w:val="Abbildung"/>
        <w:keepNext/>
        <w:framePr w:wrap="notBeside"/>
        <w:rPr>
          <w:noProof w:val="0"/>
        </w:rPr>
      </w:pPr>
      <w:r w:rsidRPr="007C45C9">
        <w:rPr>
          <w:lang w:eastAsia="zh-CN"/>
        </w:rPr>
        <w:drawing>
          <wp:inline distT="0" distB="0" distL="0" distR="0" wp14:anchorId="10DE0974" wp14:editId="311D5B5E">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22">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14:paraId="226F09BC" w14:textId="5593B3C4" w:rsidR="00381ED3" w:rsidRDefault="00381ED3" w:rsidP="00381ED3">
      <w:pPr>
        <w:pStyle w:val="BeschriftungvonAbbildungenetcBA-Format"/>
      </w:pPr>
      <w:bookmarkStart w:id="151" w:name="_Ref516851522"/>
      <w:bookmarkStart w:id="152" w:name="_Ref516851507"/>
      <w:bookmarkStart w:id="153" w:name="_Toc518556012"/>
      <w:r w:rsidRPr="007C45C9">
        <w:t xml:space="preserve">Abbildung </w:t>
      </w:r>
      <w:fldSimple w:instr=" SEQ Abbildung \* ARABIC ">
        <w:r w:rsidR="00BA22F1">
          <w:rPr>
            <w:noProof/>
          </w:rPr>
          <w:t>7</w:t>
        </w:r>
      </w:fldSimple>
      <w:bookmarkEnd w:id="151"/>
      <w:r w:rsidRPr="007C45C9">
        <w:t>: Wartungsfenster und Upgrade-Frequenz für Cloud-Dienste</w:t>
      </w:r>
      <w:bookmarkEnd w:id="152"/>
      <w:bookmarkEnd w:id="153"/>
    </w:p>
    <w:p w14:paraId="76B3270D" w14:textId="599FE5A1" w:rsidR="00742956" w:rsidRPr="00F74375" w:rsidRDefault="00742956" w:rsidP="00F74375">
      <w:pPr>
        <w:pStyle w:val="Bildquelle"/>
      </w:pPr>
      <w:r w:rsidRPr="00F74375">
        <w:t xml:space="preserve">(Quelle: </w:t>
      </w:r>
      <w:r w:rsidR="00F74375" w:rsidRPr="00F74375">
        <w:t>eigener Screenshot)</w:t>
      </w:r>
    </w:p>
    <w:p w14:paraId="3D757082" w14:textId="77777777" w:rsidR="00776A5B" w:rsidRPr="007C45C9" w:rsidRDefault="00776A5B" w:rsidP="001D7463">
      <w:pPr>
        <w:pStyle w:val="FlietextersterAbsatz"/>
        <w:rPr>
          <w:noProof w:val="0"/>
        </w:rPr>
      </w:pPr>
      <w:r w:rsidRPr="007C45C9">
        <w:rPr>
          <w:noProof w:val="0"/>
        </w:rPr>
        <w:br w:type="page"/>
      </w:r>
    </w:p>
    <w:p w14:paraId="5D6A0524" w14:textId="77777777" w:rsidR="000461C3" w:rsidRPr="007C45C9" w:rsidRDefault="000E31A6" w:rsidP="000461C3">
      <w:pPr>
        <w:pStyle w:val="berschrift1"/>
      </w:pPr>
      <w:bookmarkStart w:id="154" w:name="_Toc512245445"/>
      <w:bookmarkStart w:id="155" w:name="_Toc512808545"/>
      <w:bookmarkStart w:id="156" w:name="_Toc518555978"/>
      <w:r w:rsidRPr="007C45C9">
        <w:lastRenderedPageBreak/>
        <w:t>Vorüberlegungen zur</w:t>
      </w:r>
      <w:r w:rsidR="00F42B99" w:rsidRPr="007C45C9">
        <w:t xml:space="preserve"> Implementierung einer </w:t>
      </w:r>
      <w:r w:rsidR="006B0DE9" w:rsidRPr="007C45C9">
        <w:t>Webanwendung</w:t>
      </w:r>
      <w:bookmarkStart w:id="157" w:name="_Toc512245446"/>
      <w:bookmarkStart w:id="158" w:name="_Toc512808546"/>
      <w:bookmarkEnd w:id="154"/>
      <w:bookmarkEnd w:id="155"/>
      <w:bookmarkEnd w:id="156"/>
    </w:p>
    <w:p w14:paraId="47540EB8" w14:textId="223ED845" w:rsidR="000461C3" w:rsidRPr="007C45C9" w:rsidRDefault="000461C3" w:rsidP="00117300">
      <w:pPr>
        <w:pStyle w:val="FlietextersterAbsatz"/>
        <w:rPr>
          <w:noProof w:val="0"/>
        </w:rPr>
      </w:pPr>
      <w:r w:rsidRPr="007C45C9">
        <w:rPr>
          <w:noProof w:val="0"/>
        </w:rPr>
        <w:t>Aufbau</w:t>
      </w:r>
      <w:r w:rsidR="00C61A1B" w:rsidRPr="007C45C9">
        <w:rPr>
          <w:noProof w:val="0"/>
        </w:rPr>
        <w:t xml:space="preserve">end auf den vorher erarbeiteten theoretischen Grundlagen </w:t>
      </w:r>
      <w:r w:rsidR="00581AC0" w:rsidRPr="007C45C9">
        <w:rPr>
          <w:noProof w:val="0"/>
        </w:rPr>
        <w:t>werden</w:t>
      </w:r>
      <w:r w:rsidR="00C61A1B" w:rsidRPr="007C45C9">
        <w:rPr>
          <w:noProof w:val="0"/>
        </w:rPr>
        <w:t xml:space="preserve"> nun die Anforderungen für die zu entwickelnde Anwendung und die Herangehensweise an die Evaluierung der SAP Cloud Platform festgelegt und beschrieben.</w:t>
      </w:r>
    </w:p>
    <w:p w14:paraId="7EC57E1C" w14:textId="77777777" w:rsidR="00C968E8" w:rsidRPr="007C45C9" w:rsidRDefault="00BD3B3E" w:rsidP="0092667D">
      <w:pPr>
        <w:pStyle w:val="berschrift2"/>
      </w:pPr>
      <w:bookmarkStart w:id="159" w:name="_Toc518555979"/>
      <w:bookmarkEnd w:id="157"/>
      <w:bookmarkEnd w:id="158"/>
      <w:r w:rsidRPr="007C45C9">
        <w:t>Bestehende Anwendung</w:t>
      </w:r>
      <w:r w:rsidR="00F562AC" w:rsidRPr="007C45C9">
        <w:t xml:space="preserve"> mit Eigenentwicklung</w:t>
      </w:r>
      <w:bookmarkEnd w:id="159"/>
    </w:p>
    <w:p w14:paraId="665C6F61" w14:textId="10D9F3BE" w:rsidR="00401564" w:rsidRPr="007C45C9" w:rsidRDefault="00E52863" w:rsidP="00117300">
      <w:pPr>
        <w:pStyle w:val="FlietextersterAbsatz"/>
        <w:rPr>
          <w:noProof w:val="0"/>
        </w:rPr>
      </w:pPr>
      <w:r w:rsidRPr="007C45C9">
        <w:rPr>
          <w:noProof w:val="0"/>
        </w:rPr>
        <w:t xml:space="preserve">Die Wahl der Eigenentwicklung, </w:t>
      </w:r>
      <w:r w:rsidR="006E4EF1" w:rsidRPr="007C45C9">
        <w:rPr>
          <w:noProof w:val="0"/>
        </w:rPr>
        <w:t>die</w:t>
      </w:r>
      <w:r w:rsidRPr="007C45C9">
        <w:rPr>
          <w:noProof w:val="0"/>
        </w:rPr>
        <w:t xml:space="preserve"> mit Hilfe der SAP Cloud Platform umzusetzen ist, </w:t>
      </w:r>
      <w:r w:rsidR="007F1C55" w:rsidRPr="007C45C9">
        <w:rPr>
          <w:noProof w:val="0"/>
        </w:rPr>
        <w:t>fällt</w:t>
      </w:r>
      <w:r w:rsidRPr="007C45C9">
        <w:rPr>
          <w:noProof w:val="0"/>
        </w:rPr>
        <w:t xml:space="preserve"> auf das Szenario </w:t>
      </w:r>
      <w:r w:rsidRPr="007C45C9">
        <w:rPr>
          <w:i/>
          <w:noProof w:val="0"/>
        </w:rPr>
        <w:t>Geschäftspartner anzeigen</w:t>
      </w:r>
      <w:r w:rsidRPr="007C45C9">
        <w:rPr>
          <w:noProof w:val="0"/>
        </w:rPr>
        <w:t>. Im ECC-System liegen Daten</w:t>
      </w:r>
      <w:r w:rsidR="00117300" w:rsidRPr="007C45C9">
        <w:rPr>
          <w:noProof w:val="0"/>
        </w:rPr>
        <w:t xml:space="preserve"> über alle</w:t>
      </w:r>
      <w:r w:rsidRPr="007C45C9">
        <w:rPr>
          <w:noProof w:val="0"/>
        </w:rPr>
        <w:t xml:space="preserve"> Kunden eines Energieversorgers vor. Diese heißen bei SAP Geschäftspartner und besitz</w:t>
      </w:r>
      <w:r w:rsidR="008840EC" w:rsidRPr="007C45C9">
        <w:rPr>
          <w:noProof w:val="0"/>
        </w:rPr>
        <w:t>en Stammdaten wie</w:t>
      </w:r>
      <w:r w:rsidR="00152163" w:rsidRPr="007C45C9">
        <w:rPr>
          <w:noProof w:val="0"/>
        </w:rPr>
        <w:t xml:space="preserve"> Adresse</w:t>
      </w:r>
      <w:r w:rsidR="008840EC" w:rsidRPr="007C45C9">
        <w:rPr>
          <w:noProof w:val="0"/>
        </w:rPr>
        <w:t>n</w:t>
      </w:r>
      <w:r w:rsidR="00152163" w:rsidRPr="007C45C9">
        <w:rPr>
          <w:noProof w:val="0"/>
        </w:rPr>
        <w:t xml:space="preserve"> oder ihre Bankverbindung</w:t>
      </w:r>
      <w:r w:rsidR="008840EC" w:rsidRPr="007C45C9">
        <w:rPr>
          <w:noProof w:val="0"/>
        </w:rPr>
        <w:t>en</w:t>
      </w:r>
      <w:r w:rsidR="00314727" w:rsidRPr="007C45C9">
        <w:rPr>
          <w:noProof w:val="0"/>
        </w:rPr>
        <w:t>. Durch Zuordnung bestimmter Unterscheidungsmerkmale wird festgelegt, welche Felder ihnen angezeigt</w:t>
      </w:r>
      <w:r w:rsidR="00D40B2D" w:rsidRPr="007C45C9">
        <w:rPr>
          <w:noProof w:val="0"/>
        </w:rPr>
        <w:t xml:space="preserve"> werden</w:t>
      </w:r>
      <w:r w:rsidR="00314727" w:rsidRPr="007C45C9">
        <w:rPr>
          <w:noProof w:val="0"/>
        </w:rPr>
        <w:t xml:space="preserve"> und welche Applikationen sie ausführen können. SAP</w:t>
      </w:r>
      <w:r w:rsidR="00211639" w:rsidRPr="007C45C9">
        <w:rPr>
          <w:noProof w:val="0"/>
        </w:rPr>
        <w:t xml:space="preserve"> bietet</w:t>
      </w:r>
      <w:r w:rsidR="00314727" w:rsidRPr="007C45C9">
        <w:rPr>
          <w:noProof w:val="0"/>
        </w:rPr>
        <w:t xml:space="preserve"> die Unterscheidungskriterien Organisation, Person und Gruppe</w:t>
      </w:r>
      <w:r w:rsidR="004B6997" w:rsidRPr="007C45C9">
        <w:rPr>
          <w:noProof w:val="0"/>
        </w:rPr>
        <w:t xml:space="preserve"> an</w:t>
      </w:r>
      <w:r w:rsidR="00401564" w:rsidRPr="007C45C9">
        <w:rPr>
          <w:noProof w:val="0"/>
        </w:rPr>
        <w:t>.</w:t>
      </w:r>
    </w:p>
    <w:p w14:paraId="7983ED22" w14:textId="1DBCC019" w:rsidR="00E32433" w:rsidRDefault="00314727" w:rsidP="00377C16">
      <w:pPr>
        <w:pStyle w:val="Flietext"/>
        <w:rPr>
          <w:noProof w:val="0"/>
        </w:rPr>
      </w:pPr>
      <w:r w:rsidRPr="007C45C9">
        <w:rPr>
          <w:noProof w:val="0"/>
        </w:rPr>
        <w:t xml:space="preserve">Im energiewirtschaftlichen Umfeld werden Partner unter anderem in Vertriebspartner und Lieferant unterteilt. Einige Kunden von ASP benötigen zusätzlich die Unterscheidung in Einzel- und Bündelkunden. </w:t>
      </w:r>
      <w:r w:rsidR="00152163" w:rsidRPr="007C45C9">
        <w:rPr>
          <w:noProof w:val="0"/>
        </w:rPr>
        <w:t>Einzelkunden sind Endverbraucher, die im Regelfall eine</w:t>
      </w:r>
      <w:r w:rsidR="00C64A84" w:rsidRPr="007C45C9">
        <w:rPr>
          <w:noProof w:val="0"/>
        </w:rPr>
        <w:t xml:space="preserve"> einzige</w:t>
      </w:r>
      <w:r w:rsidR="00152163" w:rsidRPr="007C45C9">
        <w:rPr>
          <w:noProof w:val="0"/>
        </w:rPr>
        <w:t xml:space="preserve"> Adresse haben</w:t>
      </w:r>
      <w:r w:rsidR="00CA5E81" w:rsidRPr="007C45C9">
        <w:rPr>
          <w:noProof w:val="0"/>
        </w:rPr>
        <w:t>,</w:t>
      </w:r>
      <w:r w:rsidR="00152163" w:rsidRPr="007C45C9">
        <w:rPr>
          <w:noProof w:val="0"/>
        </w:rPr>
        <w:t xml:space="preserve">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rPr>
            <w:noProof w:val="0"/>
          </w:rPr>
          <w:id w:val="-1461101556"/>
          <w:citation/>
        </w:sdtPr>
        <w:sdtContent>
          <w:r w:rsidR="00152163" w:rsidRPr="007C45C9">
            <w:rPr>
              <w:noProof w:val="0"/>
            </w:rPr>
            <w:fldChar w:fldCharType="begin"/>
          </w:r>
          <w:r w:rsidR="00152163" w:rsidRPr="007C45C9">
            <w:rPr>
              <w:noProof w:val="0"/>
            </w:rPr>
            <w:instrText xml:space="preserve"> CITATION Rhe18 \l 1031 </w:instrText>
          </w:r>
          <w:r w:rsidR="00152163" w:rsidRPr="007C45C9">
            <w:rPr>
              <w:noProof w:val="0"/>
            </w:rPr>
            <w:fldChar w:fldCharType="separate"/>
          </w:r>
          <w:r w:rsidR="000C5CB8">
            <w:t>[61]</w:t>
          </w:r>
          <w:r w:rsidR="00152163" w:rsidRPr="007C45C9">
            <w:rPr>
              <w:noProof w:val="0"/>
            </w:rPr>
            <w:fldChar w:fldCharType="end"/>
          </w:r>
        </w:sdtContent>
      </w:sdt>
      <w:r w:rsidR="00152163" w:rsidRPr="007C45C9">
        <w:rPr>
          <w:noProof w:val="0"/>
        </w:rPr>
        <w:t>.</w:t>
      </w:r>
      <w:r w:rsidR="00E32433" w:rsidRPr="007C45C9">
        <w:rPr>
          <w:noProof w:val="0"/>
        </w:rPr>
        <w:t xml:space="preserve"> Im ECC-System ist diese Unterscheidung </w:t>
      </w:r>
      <w:r w:rsidR="00117300" w:rsidRPr="007C45C9">
        <w:rPr>
          <w:noProof w:val="0"/>
        </w:rPr>
        <w:t xml:space="preserve">nach Kundenart </w:t>
      </w:r>
      <w:r w:rsidR="00E32433" w:rsidRPr="007C45C9">
        <w:rPr>
          <w:noProof w:val="0"/>
        </w:rPr>
        <w:t>nicht standardmäßig vorgesehen und musste daher in einer Eigenentwicklung umgesetzt werden</w:t>
      </w:r>
      <w:r w:rsidR="00117285" w:rsidRPr="007C45C9">
        <w:rPr>
          <w:noProof w:val="0"/>
        </w:rPr>
        <w:t>.</w:t>
      </w:r>
    </w:p>
    <w:p w14:paraId="1CEE8555" w14:textId="60870DA5" w:rsidR="00F74375" w:rsidRPr="007C45C9" w:rsidRDefault="00F74375" w:rsidP="000F045F">
      <w:pPr>
        <w:pStyle w:val="FlietextersterAbsatz"/>
        <w:rPr>
          <w:noProof w:val="0"/>
        </w:rPr>
      </w:pPr>
      <w:r w:rsidRPr="007C45C9">
        <w:rPr>
          <w:noProof w:val="0"/>
        </w:rPr>
        <w:t xml:space="preserve">Im ECC-System erfolgt die Anzeige des Geschäftspartners beispielsweise mit der Transaktion </w:t>
      </w:r>
      <w:r w:rsidRPr="007C45C9">
        <w:rPr>
          <w:i/>
          <w:noProof w:val="0"/>
        </w:rPr>
        <w:t>BP</w:t>
      </w:r>
      <w:r w:rsidRPr="007C45C9">
        <w:rPr>
          <w:noProof w:val="0"/>
        </w:rPr>
        <w:t xml:space="preserve">. Eine Transaktion ist eine Zeichenfolge, mit der ein Programm schnell aufgerufen werden kann. </w:t>
      </w:r>
      <w:r w:rsidRPr="007C45C9">
        <w:rPr>
          <w:noProof w:val="0"/>
        </w:rPr>
        <w:fldChar w:fldCharType="begin"/>
      </w:r>
      <w:r w:rsidRPr="007C45C9">
        <w:rPr>
          <w:noProof w:val="0"/>
        </w:rPr>
        <w:instrText xml:space="preserve"> REF _Ref513439052 \h </w:instrText>
      </w:r>
      <w:r w:rsidRPr="007C45C9">
        <w:rPr>
          <w:noProof w:val="0"/>
        </w:rPr>
      </w:r>
      <w:r w:rsidRPr="007C45C9">
        <w:rPr>
          <w:noProof w:val="0"/>
        </w:rPr>
        <w:fldChar w:fldCharType="separate"/>
      </w:r>
      <w:r w:rsidR="00BA22F1" w:rsidRPr="007C45C9">
        <w:t xml:space="preserve">Abbildung </w:t>
      </w:r>
      <w:r w:rsidR="00BA22F1">
        <w:t>8</w:t>
      </w:r>
      <w:r w:rsidRPr="007C45C9">
        <w:rPr>
          <w:noProof w:val="0"/>
        </w:rPr>
        <w:fldChar w:fldCharType="end"/>
      </w:r>
      <w:r w:rsidRPr="007C45C9">
        <w:rPr>
          <w:noProof w:val="0"/>
        </w:rPr>
        <w:t xml:space="preserve"> zeigt den Startbildschirm dieses Programms in der SAP Standardbenutzeroberfläche </w:t>
      </w:r>
      <w:r w:rsidRPr="007C45C9">
        <w:rPr>
          <w:i/>
          <w:noProof w:val="0"/>
        </w:rPr>
        <w:t>SAP GUI</w:t>
      </w:r>
      <w:r w:rsidRPr="007C45C9">
        <w:rPr>
          <w:rStyle w:val="Funotenzeichen"/>
          <w:i/>
          <w:noProof w:val="0"/>
        </w:rPr>
        <w:footnoteReference w:id="8"/>
      </w:r>
      <w:r w:rsidRPr="007C45C9">
        <w:rPr>
          <w:noProof w:val="0"/>
        </w:rPr>
        <w:t>. Links unter der zweiten Menüleiste befindet sich eine graue Box mit zwei Reitern.</w:t>
      </w:r>
      <w:r>
        <w:rPr>
          <w:noProof w:val="0"/>
        </w:rPr>
        <w:t xml:space="preserve"> </w:t>
      </w:r>
      <w:r w:rsidRPr="007C45C9">
        <w:rPr>
          <w:noProof w:val="0"/>
        </w:rPr>
        <w:t xml:space="preserve">Der Reiter </w:t>
      </w:r>
      <w:r w:rsidRPr="007C45C9">
        <w:rPr>
          <w:i/>
          <w:noProof w:val="0"/>
        </w:rPr>
        <w:t>Suche</w:t>
      </w:r>
      <w:r w:rsidRPr="007C45C9">
        <w:rPr>
          <w:noProof w:val="0"/>
        </w:rPr>
        <w:t xml:space="preserve"> dient dazu, eine Auswahl von Geschäftspartnern als Liste auszugeben. Als Suchkriterium kann hier der Name, die Nummer oder die Adresse des Kunden gewählt werden. Führt man einen Doppelklick auf einen der Treffer durch, werden die Stammdaten im rechten Teil des Bildschirms in acht Reitern angezeigt (siehe </w:t>
      </w:r>
      <w:r w:rsidRPr="007C45C9">
        <w:rPr>
          <w:noProof w:val="0"/>
        </w:rPr>
        <w:fldChar w:fldCharType="begin"/>
      </w:r>
      <w:r w:rsidRPr="007C45C9">
        <w:rPr>
          <w:noProof w:val="0"/>
        </w:rPr>
        <w:instrText xml:space="preserve"> REF _Ref513439751 \h </w:instrText>
      </w:r>
      <w:r w:rsidRPr="007C45C9">
        <w:rPr>
          <w:noProof w:val="0"/>
        </w:rPr>
      </w:r>
      <w:r w:rsidRPr="007C45C9">
        <w:rPr>
          <w:noProof w:val="0"/>
        </w:rPr>
        <w:fldChar w:fldCharType="separate"/>
      </w:r>
      <w:r w:rsidR="00BA22F1" w:rsidRPr="007C45C9">
        <w:t xml:space="preserve">Abbildung </w:t>
      </w:r>
      <w:r w:rsidR="00BA22F1">
        <w:t>9</w:t>
      </w:r>
      <w:r w:rsidRPr="007C45C9">
        <w:rPr>
          <w:noProof w:val="0"/>
        </w:rPr>
        <w:fldChar w:fldCharType="end"/>
      </w:r>
      <w:r w:rsidRPr="007C45C9">
        <w:rPr>
          <w:noProof w:val="0"/>
        </w:rPr>
        <w:t xml:space="preserve">). Der vierte Reiter, mit dem Namen </w:t>
      </w:r>
      <w:r w:rsidRPr="007C45C9">
        <w:rPr>
          <w:i/>
          <w:noProof w:val="0"/>
        </w:rPr>
        <w:t>Steuerung,</w:t>
      </w:r>
      <w:r w:rsidRPr="007C45C9">
        <w:rPr>
          <w:noProof w:val="0"/>
        </w:rPr>
        <w:t xml:space="preserve"> beinhaltet die Information über die Kundenart bzw. ob der Geschäftspartner ein Einzel- oder Bündelkunde ist.</w:t>
      </w:r>
    </w:p>
    <w:p w14:paraId="552D2005" w14:textId="77777777" w:rsidR="00C64A84" w:rsidRPr="007C45C9" w:rsidRDefault="009F5818" w:rsidP="00032B50">
      <w:pPr>
        <w:pStyle w:val="Abbildung"/>
        <w:framePr w:wrap="notBeside"/>
        <w:rPr>
          <w:noProof w:val="0"/>
        </w:rPr>
      </w:pPr>
      <w:r w:rsidRPr="00032B50">
        <w:rPr>
          <w:lang w:eastAsia="zh-CN"/>
        </w:rPr>
        <w:lastRenderedPageBreak/>
        <w:drawing>
          <wp:inline distT="0" distB="0" distL="0" distR="0" wp14:anchorId="4E46EFC7" wp14:editId="198D5498">
            <wp:extent cx="5972175" cy="3023413"/>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3023413"/>
                    </a:xfrm>
                    <a:prstGeom prst="rect">
                      <a:avLst/>
                    </a:prstGeom>
                  </pic:spPr>
                </pic:pic>
              </a:graphicData>
            </a:graphic>
          </wp:inline>
        </w:drawing>
      </w:r>
    </w:p>
    <w:p w14:paraId="3F324498" w14:textId="13C684F2" w:rsidR="00C64A84" w:rsidRDefault="00C64A84" w:rsidP="00032B50">
      <w:pPr>
        <w:pStyle w:val="BeschriftungvonAbbildungenetcBA-Format"/>
        <w:rPr>
          <w:i/>
        </w:rPr>
      </w:pPr>
      <w:bookmarkStart w:id="160" w:name="_Ref513439052"/>
      <w:bookmarkStart w:id="161" w:name="_Toc518556013"/>
      <w:r w:rsidRPr="007C45C9">
        <w:t xml:space="preserve">Abbildung </w:t>
      </w:r>
      <w:fldSimple w:instr=" SEQ Abbildung \* ARABIC ">
        <w:r w:rsidR="00BA22F1">
          <w:rPr>
            <w:noProof/>
          </w:rPr>
          <w:t>8</w:t>
        </w:r>
      </w:fldSimple>
      <w:bookmarkEnd w:id="160"/>
      <w:r w:rsidR="00377C16" w:rsidRPr="007C45C9">
        <w:t xml:space="preserve">: Startbild der </w:t>
      </w:r>
      <w:r w:rsidR="00377C16" w:rsidRPr="00032B50">
        <w:t>Transaktion</w:t>
      </w:r>
      <w:r w:rsidR="00377C16" w:rsidRPr="007C45C9">
        <w:t xml:space="preserve"> </w:t>
      </w:r>
      <w:r w:rsidRPr="007C45C9">
        <w:rPr>
          <w:i/>
        </w:rPr>
        <w:t>BP</w:t>
      </w:r>
      <w:bookmarkEnd w:id="161"/>
    </w:p>
    <w:p w14:paraId="5C72FE0F" w14:textId="62332DCA" w:rsidR="00032B50" w:rsidRPr="00032B50" w:rsidRDefault="00032B50" w:rsidP="00032B50">
      <w:pPr>
        <w:pStyle w:val="Bildquelle"/>
      </w:pPr>
      <w:r w:rsidRPr="00032B50">
        <w:t>(Quelle: eigener Screenshot)</w:t>
      </w:r>
    </w:p>
    <w:p w14:paraId="39553DD1" w14:textId="77777777" w:rsidR="00C64A84" w:rsidRPr="007C45C9" w:rsidRDefault="009F5818" w:rsidP="0092667D">
      <w:pPr>
        <w:pStyle w:val="Abbildung"/>
        <w:framePr w:wrap="notBeside"/>
        <w:rPr>
          <w:noProof w:val="0"/>
        </w:rPr>
      </w:pPr>
      <w:r w:rsidRPr="007C45C9">
        <w:rPr>
          <w:lang w:eastAsia="zh-CN"/>
        </w:rPr>
        <w:drawing>
          <wp:inline distT="0" distB="0" distL="0" distR="0" wp14:anchorId="73C092B6" wp14:editId="3DC94561">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4">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14:paraId="1631597D" w14:textId="72D0AD39" w:rsidR="009F5818" w:rsidRDefault="00C64A84" w:rsidP="0092667D">
      <w:pPr>
        <w:pStyle w:val="BeschriftungvonAbbildungenetcBA-Format"/>
        <w:rPr>
          <w:i/>
        </w:rPr>
      </w:pPr>
      <w:bookmarkStart w:id="162" w:name="_Ref513439751"/>
      <w:bookmarkStart w:id="163" w:name="_Toc518556014"/>
      <w:r w:rsidRPr="007C45C9">
        <w:t xml:space="preserve">Abbildung </w:t>
      </w:r>
      <w:fldSimple w:instr=" SEQ Abbildung \* ARABIC ">
        <w:r w:rsidR="00BA22F1">
          <w:rPr>
            <w:noProof/>
          </w:rPr>
          <w:t>9</w:t>
        </w:r>
      </w:fldSimple>
      <w:bookmarkEnd w:id="162"/>
      <w:r w:rsidR="00885E91" w:rsidRPr="007C45C9">
        <w:t xml:space="preserve">: Ansicht der Transaktion </w:t>
      </w:r>
      <w:r w:rsidRPr="007C45C9">
        <w:rPr>
          <w:i/>
        </w:rPr>
        <w:t>BP</w:t>
      </w:r>
      <w:bookmarkEnd w:id="163"/>
    </w:p>
    <w:p w14:paraId="56363269" w14:textId="04FBC144" w:rsidR="00032B50" w:rsidRPr="00032B50" w:rsidRDefault="00032B50" w:rsidP="00032B50">
      <w:pPr>
        <w:pStyle w:val="Bildquelle"/>
      </w:pPr>
      <w:r>
        <w:t>(Quelle: eigener Screenshot)</w:t>
      </w:r>
    </w:p>
    <w:p w14:paraId="7E42CCB9" w14:textId="77777777" w:rsidR="008C3426" w:rsidRPr="007C45C9" w:rsidRDefault="007256AA" w:rsidP="008C3426">
      <w:pPr>
        <w:pStyle w:val="FlietextersterAbsatz"/>
        <w:rPr>
          <w:noProof w:val="0"/>
        </w:rPr>
      </w:pPr>
      <w:r w:rsidRPr="007C45C9">
        <w:rPr>
          <w:noProof w:val="0"/>
        </w:rPr>
        <w:t>Die zu entwickelnde Webanwendung soll in vereinfachter Weis</w:t>
      </w:r>
      <w:r w:rsidR="000601A0" w:rsidRPr="007C45C9">
        <w:rPr>
          <w:noProof w:val="0"/>
        </w:rPr>
        <w:t xml:space="preserve">e die Funktion der Transaktion </w:t>
      </w:r>
      <w:r w:rsidRPr="007C45C9">
        <w:rPr>
          <w:i/>
          <w:noProof w:val="0"/>
        </w:rPr>
        <w:t>BP</w:t>
      </w:r>
      <w:r w:rsidR="00D25642" w:rsidRPr="007C45C9">
        <w:rPr>
          <w:noProof w:val="0"/>
        </w:rPr>
        <w:t xml:space="preserve"> abbilden. Ein Geschäftspartner soll anhand seiner Nummer auffindbar sein und mit den Stammdaten </w:t>
      </w:r>
      <w:r w:rsidR="00BF264B" w:rsidRPr="007C45C9">
        <w:rPr>
          <w:noProof w:val="0"/>
        </w:rPr>
        <w:t>(</w:t>
      </w:r>
      <w:r w:rsidR="00D25642" w:rsidRPr="007C45C9">
        <w:rPr>
          <w:noProof w:val="0"/>
        </w:rPr>
        <w:t xml:space="preserve">Name, </w:t>
      </w:r>
      <w:r w:rsidR="001512FE" w:rsidRPr="007C45C9">
        <w:rPr>
          <w:noProof w:val="0"/>
        </w:rPr>
        <w:t>Vorname,</w:t>
      </w:r>
      <w:r w:rsidR="00657B6F" w:rsidRPr="007C45C9">
        <w:rPr>
          <w:noProof w:val="0"/>
        </w:rPr>
        <w:t xml:space="preserve"> Kundenart</w:t>
      </w:r>
      <w:r w:rsidR="001512FE" w:rsidRPr="007C45C9">
        <w:rPr>
          <w:noProof w:val="0"/>
        </w:rPr>
        <w:t>, Vertragskonten</w:t>
      </w:r>
      <w:r w:rsidR="00BF264B" w:rsidRPr="007C45C9">
        <w:rPr>
          <w:noProof w:val="0"/>
        </w:rPr>
        <w:t>)</w:t>
      </w:r>
      <w:r w:rsidR="008C3426" w:rsidRPr="007C45C9">
        <w:rPr>
          <w:noProof w:val="0"/>
        </w:rPr>
        <w:t xml:space="preserve"> angezeigt werden.</w:t>
      </w:r>
    </w:p>
    <w:p w14:paraId="63B4DDE0" w14:textId="77777777" w:rsidR="0070438F" w:rsidRPr="007C45C9" w:rsidRDefault="0094484C" w:rsidP="0070438F">
      <w:pPr>
        <w:pStyle w:val="berschrift2"/>
      </w:pPr>
      <w:bookmarkStart w:id="164" w:name="_Ref516243248"/>
      <w:bookmarkStart w:id="165" w:name="_Toc518555980"/>
      <w:r w:rsidRPr="007C45C9">
        <w:t>Anforderungen an die</w:t>
      </w:r>
      <w:r w:rsidR="0070438F" w:rsidRPr="007C45C9">
        <w:t xml:space="preserve"> Anwendung</w:t>
      </w:r>
      <w:bookmarkEnd w:id="164"/>
      <w:bookmarkEnd w:id="165"/>
    </w:p>
    <w:p w14:paraId="2CB0C034" w14:textId="77777777" w:rsidR="0070438F" w:rsidRPr="007C45C9" w:rsidRDefault="0070438F" w:rsidP="0070438F">
      <w:pPr>
        <w:pStyle w:val="FlietextersterAbsatz"/>
        <w:rPr>
          <w:noProof w:val="0"/>
        </w:rPr>
      </w:pPr>
      <w:r w:rsidRPr="007C45C9">
        <w:rPr>
          <w:noProof w:val="0"/>
        </w:rPr>
        <w:t>Vor der Umsetzung der Webanwendung müssen einige Anforderungen an die Anwendung, wie ihre Funktionalität, Zielgruppe und die Laufzeitumgebung definiert werden.</w:t>
      </w:r>
    </w:p>
    <w:p w14:paraId="13CA5EF7" w14:textId="3314267A" w:rsidR="0070438F" w:rsidRPr="007C45C9" w:rsidRDefault="0070438F" w:rsidP="0070438F">
      <w:pPr>
        <w:pStyle w:val="Flietext"/>
        <w:rPr>
          <w:noProof w:val="0"/>
        </w:rPr>
      </w:pPr>
      <w:r w:rsidRPr="007C45C9">
        <w:rPr>
          <w:noProof w:val="0"/>
        </w:rPr>
        <w:t xml:space="preserve">Bei der Funktionalität </w:t>
      </w:r>
      <w:r w:rsidR="00A56EA0" w:rsidRPr="007C45C9">
        <w:rPr>
          <w:noProof w:val="0"/>
        </w:rPr>
        <w:t>ist</w:t>
      </w:r>
      <w:r w:rsidRPr="007C45C9">
        <w:rPr>
          <w:noProof w:val="0"/>
        </w:rPr>
        <w:t xml:space="preserve"> zwischen Muss-, Soll- und Kann-Kriterien</w:t>
      </w:r>
      <w:r w:rsidR="00A56EA0" w:rsidRPr="007C45C9">
        <w:rPr>
          <w:noProof w:val="0"/>
        </w:rPr>
        <w:t xml:space="preserve"> zu unterscheiden</w:t>
      </w:r>
      <w:r w:rsidRPr="007C45C9">
        <w:rPr>
          <w:noProof w:val="0"/>
        </w:rPr>
        <w:t xml:space="preserve">. Erstere </w:t>
      </w:r>
      <w:r w:rsidR="008F16BC" w:rsidRPr="007C45C9">
        <w:rPr>
          <w:noProof w:val="0"/>
        </w:rPr>
        <w:t>sind</w:t>
      </w:r>
      <w:r w:rsidRPr="007C45C9">
        <w:rPr>
          <w:noProof w:val="0"/>
        </w:rPr>
        <w:t xml:space="preserve"> zwingend </w:t>
      </w:r>
      <w:r w:rsidR="00B13A4B" w:rsidRPr="007C45C9">
        <w:rPr>
          <w:noProof w:val="0"/>
        </w:rPr>
        <w:t>zu erfüllen</w:t>
      </w:r>
      <w:r w:rsidRPr="007C45C9">
        <w:rPr>
          <w:noProof w:val="0"/>
        </w:rPr>
        <w:t>, damit die App</w:t>
      </w:r>
      <w:r w:rsidR="00DE093F" w:rsidRPr="007C45C9">
        <w:rPr>
          <w:noProof w:val="0"/>
        </w:rPr>
        <w:t>likation</w:t>
      </w:r>
      <w:r w:rsidRPr="007C45C9">
        <w:rPr>
          <w:noProof w:val="0"/>
        </w:rPr>
        <w:t xml:space="preserve"> einen Nutzen bringt, während es sich bei Soll-Kriterien um die Beschreibung weiterer</w:t>
      </w:r>
      <w:r w:rsidR="009C4A9F" w:rsidRPr="007C45C9">
        <w:rPr>
          <w:noProof w:val="0"/>
        </w:rPr>
        <w:t>,</w:t>
      </w:r>
      <w:r w:rsidRPr="007C45C9">
        <w:rPr>
          <w:noProof w:val="0"/>
        </w:rPr>
        <w:t xml:space="preserve"> geplanter Ausbaustufen handelt. Kann-Kriterien geben einen Ausblick auf weitere Funktionalitäten, die in der Anwendung eingebaut werden können, jedoch nicht Teil des aktuellen Auftrags </w:t>
      </w:r>
      <w:r w:rsidR="0037284F" w:rsidRPr="007C45C9">
        <w:rPr>
          <w:noProof w:val="0"/>
        </w:rPr>
        <w:t>sind</w:t>
      </w:r>
      <w:r w:rsidRPr="007C45C9">
        <w:rPr>
          <w:noProof w:val="0"/>
        </w:rPr>
        <w:t xml:space="preserve"> </w:t>
      </w:r>
      <w:sdt>
        <w:sdtPr>
          <w:rPr>
            <w:noProof w:val="0"/>
          </w:rPr>
          <w:id w:val="1507335501"/>
          <w:citation/>
        </w:sdtPr>
        <w:sdtContent>
          <w:r w:rsidRPr="007C45C9">
            <w:rPr>
              <w:noProof w:val="0"/>
            </w:rPr>
            <w:fldChar w:fldCharType="begin"/>
          </w:r>
          <w:r w:rsidR="001C275F" w:rsidRPr="007C45C9">
            <w:rPr>
              <w:noProof w:val="0"/>
            </w:rPr>
            <w:instrText xml:space="preserve">CITATION Kna06 \l 1031 </w:instrText>
          </w:r>
          <w:r w:rsidRPr="007C45C9">
            <w:rPr>
              <w:noProof w:val="0"/>
            </w:rPr>
            <w:fldChar w:fldCharType="separate"/>
          </w:r>
          <w:r w:rsidR="000C5CB8">
            <w:t>[62]</w:t>
          </w:r>
          <w:r w:rsidRPr="007C45C9">
            <w:rPr>
              <w:noProof w:val="0"/>
            </w:rPr>
            <w:fldChar w:fldCharType="end"/>
          </w:r>
        </w:sdtContent>
      </w:sdt>
      <w:r w:rsidRPr="007C45C9">
        <w:rPr>
          <w:noProof w:val="0"/>
        </w:rPr>
        <w:t xml:space="preserve">. Der Kriterienkatalog </w:t>
      </w:r>
      <w:r w:rsidR="00B04AC7" w:rsidRPr="007C45C9">
        <w:rPr>
          <w:noProof w:val="0"/>
        </w:rPr>
        <w:t xml:space="preserve">wird aus </w:t>
      </w:r>
      <w:r w:rsidR="00B04AC7" w:rsidRPr="007C45C9">
        <w:rPr>
          <w:noProof w:val="0"/>
        </w:rPr>
        <w:fldChar w:fldCharType="begin"/>
      </w:r>
      <w:r w:rsidR="00B04AC7" w:rsidRPr="007C45C9">
        <w:rPr>
          <w:noProof w:val="0"/>
        </w:rPr>
        <w:instrText xml:space="preserve"> REF _Ref515541086 \h </w:instrText>
      </w:r>
      <w:r w:rsidR="00B04AC7" w:rsidRPr="007C45C9">
        <w:rPr>
          <w:noProof w:val="0"/>
        </w:rPr>
      </w:r>
      <w:r w:rsidR="00B04AC7" w:rsidRPr="007C45C9">
        <w:rPr>
          <w:noProof w:val="0"/>
        </w:rPr>
        <w:fldChar w:fldCharType="separate"/>
      </w:r>
      <w:r w:rsidR="00BA22F1" w:rsidRPr="007C45C9">
        <w:t xml:space="preserve">Abbildung </w:t>
      </w:r>
      <w:r w:rsidR="00BA22F1">
        <w:t>10</w:t>
      </w:r>
      <w:r w:rsidR="00B04AC7" w:rsidRPr="007C45C9">
        <w:rPr>
          <w:noProof w:val="0"/>
        </w:rPr>
        <w:fldChar w:fldCharType="end"/>
      </w:r>
      <w:r w:rsidR="00B04AC7" w:rsidRPr="007C45C9">
        <w:rPr>
          <w:noProof w:val="0"/>
        </w:rPr>
        <w:t xml:space="preserve"> erkenntlich.</w:t>
      </w:r>
      <w:r w:rsidR="009F2AEA" w:rsidRPr="007C45C9">
        <w:rPr>
          <w:noProof w:val="0"/>
        </w:rPr>
        <w:t xml:space="preserve"> Im Rahmen dieser Arbeit werden nur die Musskriterien </w:t>
      </w:r>
      <w:r w:rsidR="009F2AEA" w:rsidRPr="007C45C9">
        <w:rPr>
          <w:noProof w:val="0"/>
        </w:rPr>
        <w:lastRenderedPageBreak/>
        <w:t xml:space="preserve">umgesetzt, da diese genügen um die Machbarkeit der gestellten Aufgabe zu belegen. Weitere Anforderungen können </w:t>
      </w:r>
      <w:r w:rsidR="002212ED" w:rsidRPr="007C45C9">
        <w:rPr>
          <w:noProof w:val="0"/>
        </w:rPr>
        <w:t xml:space="preserve">von ASP im Anschluss umgesetzt werden, etwa um die SAP Cloud Platform </w:t>
      </w:r>
      <w:r w:rsidR="000A3F47" w:rsidRPr="007C45C9">
        <w:rPr>
          <w:noProof w:val="0"/>
        </w:rPr>
        <w:t>weitergehend zu analysieren.</w:t>
      </w:r>
    </w:p>
    <w:p w14:paraId="55A9D590" w14:textId="039AF6D1" w:rsidR="005408A6" w:rsidRPr="007C45C9" w:rsidRDefault="00B04AC7" w:rsidP="005408A6">
      <w:pPr>
        <w:pStyle w:val="Flietext"/>
        <w:rPr>
          <w:noProof w:val="0"/>
        </w:rPr>
      </w:pPr>
      <w:r w:rsidRPr="007C45C9">
        <w:rPr>
          <w:noProof w:val="0"/>
        </w:rPr>
        <w:t xml:space="preserve">Zwingend notwendig für eine sinnvolle Anwendung ist die Anzeige von Geschäftspartnern als Liste. Diese ist nach der Partnernummer durchsuchbar. </w:t>
      </w:r>
      <w:r w:rsidR="00186EF0" w:rsidRPr="007C45C9">
        <w:rPr>
          <w:noProof w:val="0"/>
        </w:rPr>
        <w:t>Nach der Auswahl eines</w:t>
      </w:r>
      <w:r w:rsidRPr="007C45C9">
        <w:rPr>
          <w:noProof w:val="0"/>
        </w:rPr>
        <w:t xml:space="preserve"> Geschäftspartner</w:t>
      </w:r>
      <w:r w:rsidR="00186EF0" w:rsidRPr="007C45C9">
        <w:rPr>
          <w:noProof w:val="0"/>
        </w:rPr>
        <w:t>s</w:t>
      </w:r>
      <w:r w:rsidRPr="007C45C9">
        <w:rPr>
          <w:noProof w:val="0"/>
        </w:rPr>
        <w:t xml:space="preserve"> erscheint eine Detailansicht mit den grundlegenden Stammdaten Nachname, Vorname, Kundenart und Partnernummer. Zudem werden die dem Partner zugeordneten Vertragskonten angezeigt. </w:t>
      </w:r>
      <w:r w:rsidR="00090AD9" w:rsidRPr="007C45C9">
        <w:rPr>
          <w:noProof w:val="0"/>
        </w:rPr>
        <w:t>Bei Markierung erfolgt</w:t>
      </w:r>
      <w:r w:rsidRPr="007C45C9">
        <w:rPr>
          <w:noProof w:val="0"/>
        </w:rPr>
        <w:t xml:space="preserve"> eine Navigation zu den einzelnen Vertragskonten.</w:t>
      </w:r>
    </w:p>
    <w:p w14:paraId="6F72D91D" w14:textId="72DBDAEC" w:rsidR="00B04AC7" w:rsidRPr="007C45C9" w:rsidRDefault="00F82B6F" w:rsidP="005408A6">
      <w:pPr>
        <w:pStyle w:val="Flietext"/>
        <w:rPr>
          <w:noProof w:val="0"/>
        </w:rPr>
      </w:pPr>
      <w:r w:rsidRPr="007C45C9">
        <w:rPr>
          <w:noProof w:val="0"/>
        </w:rPr>
        <w:t>Weiterführend</w:t>
      </w:r>
      <w:r w:rsidR="005408A6" w:rsidRPr="007C45C9">
        <w:rPr>
          <w:noProof w:val="0"/>
        </w:rPr>
        <w:t xml:space="preserve"> kann die Anzeige von</w:t>
      </w:r>
      <w:r w:rsidR="00C136D7" w:rsidRPr="007C45C9">
        <w:rPr>
          <w:noProof w:val="0"/>
        </w:rPr>
        <w:t xml:space="preserve"> Rechnungen und Verträgen, das A</w:t>
      </w:r>
      <w:r w:rsidR="005408A6" w:rsidRPr="007C45C9">
        <w:rPr>
          <w:noProof w:val="0"/>
        </w:rPr>
        <w:t>nhängen und Löschen von Dokumenten und die Bearbeitung von Stammdaten implem</w:t>
      </w:r>
      <w:r w:rsidR="007271BA" w:rsidRPr="007C45C9">
        <w:rPr>
          <w:noProof w:val="0"/>
        </w:rPr>
        <w:t>ent</w:t>
      </w:r>
      <w:r w:rsidR="005408A6" w:rsidRPr="007C45C9">
        <w:rPr>
          <w:noProof w:val="0"/>
        </w:rPr>
        <w:t xml:space="preserve">iert werden. Gleiches gilt für die Erfassung von Zählerständen zum passenden Vertrag und die Anzeige von Verbrauchsdaten als Bericht, aktuelle Auskunft und als Vorhersage. Zielgruppe der Anwendung zur Anzeige von Geschäftspartnern sind Mitarbeiter des Energieversorgers, welche die </w:t>
      </w:r>
      <w:r w:rsidR="00CC5951" w:rsidRPr="007C45C9">
        <w:rPr>
          <w:noProof w:val="0"/>
        </w:rPr>
        <w:t>Verträge</w:t>
      </w:r>
      <w:r w:rsidR="005408A6" w:rsidRPr="007C45C9">
        <w:rPr>
          <w:noProof w:val="0"/>
        </w:rPr>
        <w:t xml:space="preserve"> oder Stammdaten von Kunden ansehen, verwalten oder ändern müssen. Mit Vergabe passender Berechtigungen ist dafür zu sorgen, dass Mitarbeiter nur die Aktionen ausführen können, die ihnen im Rahmen ihrer Tätigkeit erlaubt sind.</w:t>
      </w:r>
    </w:p>
    <w:p w14:paraId="24002BA4" w14:textId="77777777" w:rsidR="0070438F" w:rsidRPr="007C45C9" w:rsidRDefault="0070438F" w:rsidP="0070438F">
      <w:pPr>
        <w:pStyle w:val="Abbildung"/>
        <w:framePr w:wrap="notBeside"/>
        <w:rPr>
          <w:noProof w:val="0"/>
        </w:rPr>
      </w:pPr>
      <w:r w:rsidRPr="007C45C9">
        <w:rPr>
          <w:lang w:eastAsia="zh-CN"/>
        </w:rPr>
        <w:drawing>
          <wp:inline distT="0" distB="0" distL="0" distR="0" wp14:anchorId="6D777E6A" wp14:editId="1C39A318">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14:paraId="35970107" w14:textId="409F779D" w:rsidR="0070438F" w:rsidRDefault="0070438F" w:rsidP="0070438F">
      <w:pPr>
        <w:pStyle w:val="BeschriftungvonAbbildungenetcBA-Format"/>
      </w:pPr>
      <w:bookmarkStart w:id="166" w:name="_Ref515541086"/>
      <w:bookmarkStart w:id="167" w:name="_Toc518556015"/>
      <w:r w:rsidRPr="007C45C9">
        <w:t xml:space="preserve">Abbildung </w:t>
      </w:r>
      <w:fldSimple w:instr=" SEQ Abbildung \* ARABIC ">
        <w:r w:rsidR="00BA22F1">
          <w:rPr>
            <w:noProof/>
          </w:rPr>
          <w:t>10</w:t>
        </w:r>
      </w:fldSimple>
      <w:bookmarkEnd w:id="166"/>
      <w:r w:rsidRPr="007C45C9">
        <w:t xml:space="preserve">: </w:t>
      </w:r>
      <w:r w:rsidR="00083509" w:rsidRPr="007C45C9">
        <w:t>Anforderungen</w:t>
      </w:r>
      <w:r w:rsidRPr="007C45C9">
        <w:t xml:space="preserve"> zur Umsetzung der Webanwendung</w:t>
      </w:r>
      <w:bookmarkEnd w:id="167"/>
    </w:p>
    <w:p w14:paraId="1563A606" w14:textId="1CBB9AAD" w:rsidR="000D23FD" w:rsidRPr="000D23FD" w:rsidRDefault="000D23FD" w:rsidP="000D23FD">
      <w:pPr>
        <w:pStyle w:val="Bildquelle"/>
      </w:pPr>
      <w:r>
        <w:t>(Quelle: eigene Darstellung)</w:t>
      </w:r>
    </w:p>
    <w:p w14:paraId="7D0F4A32" w14:textId="61DD6A1B" w:rsidR="0070438F" w:rsidRPr="007C45C9" w:rsidRDefault="00F26FAE" w:rsidP="00F717C3">
      <w:pPr>
        <w:pStyle w:val="FlietextersterAbsatz"/>
        <w:rPr>
          <w:noProof w:val="0"/>
        </w:rPr>
      </w:pPr>
      <w:r w:rsidRPr="007C45C9">
        <w:rPr>
          <w:noProof w:val="0"/>
        </w:rPr>
        <w:t xml:space="preserve">Die Anwendung soll in </w:t>
      </w:r>
      <w:r w:rsidR="0070438F" w:rsidRPr="007C45C9">
        <w:rPr>
          <w:noProof w:val="0"/>
        </w:rPr>
        <w:t xml:space="preserve">Webbrowsern </w:t>
      </w:r>
      <w:r w:rsidRPr="007C45C9">
        <w:rPr>
          <w:noProof w:val="0"/>
        </w:rPr>
        <w:t xml:space="preserve">und auf </w:t>
      </w:r>
      <w:r w:rsidR="0070438F" w:rsidRPr="007C45C9">
        <w:rPr>
          <w:noProof w:val="0"/>
        </w:rPr>
        <w:t>verschiedenen Endgeräten lauffähig</w:t>
      </w:r>
      <w:r w:rsidRPr="007C45C9">
        <w:rPr>
          <w:noProof w:val="0"/>
        </w:rPr>
        <w:t xml:space="preserve"> sein</w:t>
      </w:r>
      <w:r w:rsidR="0070438F" w:rsidRPr="007C45C9">
        <w:rPr>
          <w:noProof w:val="0"/>
        </w:rPr>
        <w:t>.</w:t>
      </w:r>
      <w:r w:rsidR="00DF0EA0" w:rsidRPr="007C45C9">
        <w:rPr>
          <w:noProof w:val="0"/>
        </w:rPr>
        <w:t xml:space="preserve"> Dies ist bei Fiori-Apps der Fall.</w:t>
      </w:r>
      <w:r w:rsidR="0070438F" w:rsidRPr="007C45C9">
        <w:rPr>
          <w:noProof w:val="0"/>
        </w:rPr>
        <w:t xml:space="preserve"> Dennoch gibt es in der Anzeige Unte</w:t>
      </w:r>
      <w:r w:rsidR="0086579C" w:rsidRPr="007C45C9">
        <w:rPr>
          <w:noProof w:val="0"/>
        </w:rPr>
        <w:t xml:space="preserve">rschiede, </w:t>
      </w:r>
      <w:r w:rsidR="00F41CBF" w:rsidRPr="007C45C9">
        <w:rPr>
          <w:noProof w:val="0"/>
        </w:rPr>
        <w:t>die</w:t>
      </w:r>
      <w:r w:rsidR="0086579C" w:rsidRPr="007C45C9">
        <w:rPr>
          <w:noProof w:val="0"/>
        </w:rPr>
        <w:t xml:space="preserve"> im Programmquelltext</w:t>
      </w:r>
      <w:r w:rsidR="0070438F" w:rsidRPr="007C45C9">
        <w:rPr>
          <w:noProof w:val="0"/>
        </w:rPr>
        <w:t xml:space="preserve"> berücksichtig</w:t>
      </w:r>
      <w:r w:rsidR="00D538D9" w:rsidRPr="007C45C9">
        <w:rPr>
          <w:noProof w:val="0"/>
        </w:rPr>
        <w:t>t</w:t>
      </w:r>
      <w:r w:rsidR="0070438F" w:rsidRPr="007C45C9">
        <w:rPr>
          <w:noProof w:val="0"/>
        </w:rPr>
        <w:t xml:space="preserve"> werden müssen. In dieser Arbeit soll die Anwendung zur An</w:t>
      </w:r>
      <w:r w:rsidR="00AC65CA" w:rsidRPr="007C45C9">
        <w:rPr>
          <w:noProof w:val="0"/>
        </w:rPr>
        <w:t>zeige im Webbrowser von Desktop-PCs</w:t>
      </w:r>
      <w:r w:rsidR="0070438F" w:rsidRPr="007C45C9">
        <w:rPr>
          <w:noProof w:val="0"/>
        </w:rPr>
        <w:t xml:space="preserve"> und Laptops, insbesondere in Google Chrome optimiert werden. Der Aufruf der Anwendung erfolgt von der Fiori-Startseite,</w:t>
      </w:r>
      <w:r w:rsidR="00AC65CA" w:rsidRPr="007C45C9">
        <w:rPr>
          <w:noProof w:val="0"/>
        </w:rPr>
        <w:t xml:space="preserve"> die auch als Launchpad bezeichnet wird.</w:t>
      </w:r>
    </w:p>
    <w:p w14:paraId="4E9E6C81" w14:textId="77777777" w:rsidR="00505D5C" w:rsidRPr="007C45C9" w:rsidRDefault="00505D5C" w:rsidP="008C3426">
      <w:pPr>
        <w:pStyle w:val="berschrift2"/>
      </w:pPr>
      <w:bookmarkStart w:id="168" w:name="_Ref517785153"/>
      <w:bookmarkStart w:id="169" w:name="_Ref517785196"/>
      <w:bookmarkStart w:id="170" w:name="_Ref517785202"/>
      <w:bookmarkStart w:id="171" w:name="_Toc518555981"/>
      <w:r w:rsidRPr="007C45C9">
        <w:lastRenderedPageBreak/>
        <w:t>Fiori</w:t>
      </w:r>
      <w:bookmarkEnd w:id="168"/>
      <w:bookmarkEnd w:id="169"/>
      <w:bookmarkEnd w:id="170"/>
      <w:bookmarkEnd w:id="171"/>
    </w:p>
    <w:p w14:paraId="2EB572F2" w14:textId="529FE40F" w:rsidR="000B320A" w:rsidRPr="007C45C9" w:rsidRDefault="00AB33A6" w:rsidP="00523CFE">
      <w:pPr>
        <w:pStyle w:val="FlietextersterAbsatz"/>
        <w:rPr>
          <w:noProof w:val="0"/>
        </w:rPr>
      </w:pPr>
      <w:r w:rsidRPr="007C45C9">
        <w:rPr>
          <w:noProof w:val="0"/>
        </w:rPr>
        <w:t>Hinter dem Namen Fiori verbirgt</w:t>
      </w:r>
      <w:r w:rsidR="0031307E" w:rsidRPr="007C45C9">
        <w:rPr>
          <w:noProof w:val="0"/>
        </w:rPr>
        <w:t xml:space="preserve"> sich</w:t>
      </w:r>
      <w:r w:rsidRPr="007C45C9">
        <w:rPr>
          <w:noProof w:val="0"/>
        </w:rPr>
        <w:t xml:space="preserve"> </w:t>
      </w:r>
      <w:r w:rsidR="007F64B2" w:rsidRPr="007C45C9">
        <w:rPr>
          <w:noProof w:val="0"/>
        </w:rPr>
        <w:t xml:space="preserve">laut Aussage von SAP „kein Produkt, sondern ein Paradigmenwechsel in der Anwendungsentwicklung!“ </w:t>
      </w:r>
      <w:sdt>
        <w:sdtPr>
          <w:rPr>
            <w:noProof w:val="0"/>
          </w:rPr>
          <w:id w:val="1231505621"/>
          <w:citation/>
        </w:sdtPr>
        <w:sdtContent>
          <w:r w:rsidR="007F64B2" w:rsidRPr="007C45C9">
            <w:rPr>
              <w:rStyle w:val="FlietextZchn"/>
              <w:noProof w:val="0"/>
            </w:rPr>
            <w:fldChar w:fldCharType="begin"/>
          </w:r>
          <w:r w:rsidR="00523CFE" w:rsidRPr="007C45C9">
            <w:rPr>
              <w:rStyle w:val="FlietextZchn"/>
              <w:noProof w:val="0"/>
            </w:rPr>
            <w:instrText xml:space="preserve">CITATION Eng17 \p 18 \l 1031 </w:instrText>
          </w:r>
          <w:r w:rsidR="007F64B2" w:rsidRPr="007C45C9">
            <w:rPr>
              <w:rStyle w:val="FlietextZchn"/>
              <w:noProof w:val="0"/>
            </w:rPr>
            <w:fldChar w:fldCharType="separate"/>
          </w:r>
          <w:r w:rsidR="000C5CB8">
            <w:t>[63, S. 18]</w:t>
          </w:r>
          <w:r w:rsidR="007F64B2" w:rsidRPr="007C45C9">
            <w:rPr>
              <w:rStyle w:val="FlietextZchn"/>
              <w:noProof w:val="0"/>
            </w:rPr>
            <w:fldChar w:fldCharType="end"/>
          </w:r>
        </w:sdtContent>
      </w:sdt>
      <w:r w:rsidR="00523CFE" w:rsidRPr="007C45C9">
        <w:rPr>
          <w:noProof w:val="0"/>
        </w:rPr>
        <w:t xml:space="preserve">. Es handelt sich um eine </w:t>
      </w:r>
      <w:r w:rsidR="00523CFE" w:rsidRPr="007C45C9">
        <w:rPr>
          <w:i/>
          <w:noProof w:val="0"/>
        </w:rPr>
        <w:t>„</w:t>
      </w:r>
      <w:r w:rsidR="00523CFE" w:rsidRPr="007C45C9">
        <w:rPr>
          <w:noProof w:val="0"/>
        </w:rPr>
        <w:t>Art, wie Anwendungen bei SAP implementiert werden</w:t>
      </w:r>
      <w:r w:rsidR="00523CFE" w:rsidRPr="007C45C9">
        <w:rPr>
          <w:i/>
          <w:noProof w:val="0"/>
        </w:rPr>
        <w:t>“</w:t>
      </w:r>
      <w:r w:rsidR="00523CFE" w:rsidRPr="007C45C9">
        <w:rPr>
          <w:noProof w:val="0"/>
        </w:rPr>
        <w:t xml:space="preserve"> </w:t>
      </w:r>
      <w:sdt>
        <w:sdtPr>
          <w:rPr>
            <w:noProof w:val="0"/>
          </w:rPr>
          <w:id w:val="-481228542"/>
          <w:citation/>
        </w:sdtPr>
        <w:sdtContent>
          <w:r w:rsidR="00523CFE" w:rsidRPr="007C45C9">
            <w:rPr>
              <w:noProof w:val="0"/>
            </w:rPr>
            <w:fldChar w:fldCharType="begin"/>
          </w:r>
          <w:r w:rsidR="00523CFE" w:rsidRPr="007C45C9">
            <w:rPr>
              <w:noProof w:val="0"/>
            </w:rPr>
            <w:instrText xml:space="preserve">CITATION Eng17 \p 25 \l 1031 </w:instrText>
          </w:r>
          <w:r w:rsidR="00523CFE" w:rsidRPr="007C45C9">
            <w:rPr>
              <w:noProof w:val="0"/>
            </w:rPr>
            <w:fldChar w:fldCharType="separate"/>
          </w:r>
          <w:r w:rsidR="000C5CB8">
            <w:t>[63, S. 25]</w:t>
          </w:r>
          <w:r w:rsidR="00523CFE" w:rsidRPr="007C45C9">
            <w:rPr>
              <w:noProof w:val="0"/>
            </w:rPr>
            <w:fldChar w:fldCharType="end"/>
          </w:r>
        </w:sdtContent>
      </w:sdt>
      <w:r w:rsidR="00523CFE" w:rsidRPr="007C45C9">
        <w:rPr>
          <w:noProof w:val="0"/>
        </w:rPr>
        <w:t xml:space="preserve">, um sie besser </w:t>
      </w:r>
      <w:r w:rsidR="00BB75FF" w:rsidRPr="007C45C9">
        <w:rPr>
          <w:noProof w:val="0"/>
        </w:rPr>
        <w:t xml:space="preserve">als die bisherige Standardoberfläche SAP GUI </w:t>
      </w:r>
      <w:r w:rsidRPr="007C45C9">
        <w:rPr>
          <w:noProof w:val="0"/>
        </w:rPr>
        <w:t xml:space="preserve">an die heutigen Bedürfnisse von Softwarenutzern </w:t>
      </w:r>
      <w:r w:rsidR="00523CFE" w:rsidRPr="007C45C9">
        <w:rPr>
          <w:noProof w:val="0"/>
        </w:rPr>
        <w:t>anzupassen</w:t>
      </w:r>
      <w:r w:rsidR="00BB75FF" w:rsidRPr="007C45C9">
        <w:rPr>
          <w:noProof w:val="0"/>
        </w:rPr>
        <w:t>.</w:t>
      </w:r>
      <w:r w:rsidR="00523CFE" w:rsidRPr="007C45C9">
        <w:rPr>
          <w:noProof w:val="0"/>
        </w:rPr>
        <w:t xml:space="preserve"> </w:t>
      </w:r>
      <w:r w:rsidR="005A3837" w:rsidRPr="007C45C9">
        <w:rPr>
          <w:noProof w:val="0"/>
        </w:rPr>
        <w:t>Eine Fiori-Anwendung</w:t>
      </w:r>
      <w:r w:rsidRPr="007C45C9">
        <w:rPr>
          <w:noProof w:val="0"/>
        </w:rPr>
        <w:t xml:space="preserve"> zeigt dem Nutzer rollenbasiert nur die Daten und Funktionen an, die er benötigt. Die </w:t>
      </w:r>
      <w:r w:rsidR="005A3837" w:rsidRPr="007C45C9">
        <w:rPr>
          <w:noProof w:val="0"/>
        </w:rPr>
        <w:t>Applikationen</w:t>
      </w:r>
      <w:r w:rsidRPr="007C45C9">
        <w:rPr>
          <w:noProof w:val="0"/>
        </w:rPr>
        <w:t xml:space="preserve"> sind </w:t>
      </w:r>
      <w:r w:rsidR="004A3B4C" w:rsidRPr="007C45C9">
        <w:rPr>
          <w:noProof w:val="0"/>
        </w:rPr>
        <w:t>benutzerfreundlich</w:t>
      </w:r>
      <w:r w:rsidRPr="007C45C9">
        <w:rPr>
          <w:noProof w:val="0"/>
        </w:rPr>
        <w:t xml:space="preserve"> und bilden nur </w:t>
      </w:r>
      <w:r w:rsidR="00F33941" w:rsidRPr="007C45C9">
        <w:rPr>
          <w:noProof w:val="0"/>
        </w:rPr>
        <w:t>je eine Funktion ab. Alle Fiori-</w:t>
      </w:r>
      <w:r w:rsidRPr="007C45C9">
        <w:rPr>
          <w:noProof w:val="0"/>
        </w:rPr>
        <w:t>Apps sind in eine</w:t>
      </w:r>
      <w:r w:rsidR="00246888" w:rsidRPr="007C45C9">
        <w:rPr>
          <w:noProof w:val="0"/>
        </w:rPr>
        <w:t xml:space="preserve">m einheitlichen </w:t>
      </w:r>
      <w:r w:rsidR="004C57A9">
        <w:rPr>
          <w:i/>
          <w:noProof w:val="0"/>
        </w:rPr>
        <w:t>Look-and-Feel</w:t>
      </w:r>
      <w:r w:rsidR="00246888" w:rsidRPr="007C45C9">
        <w:rPr>
          <w:noProof w:val="0"/>
        </w:rPr>
        <w:t xml:space="preserve"> gehalten</w:t>
      </w:r>
      <w:r w:rsidRPr="007C45C9">
        <w:rPr>
          <w:noProof w:val="0"/>
        </w:rPr>
        <w:t xml:space="preserve"> </w:t>
      </w:r>
      <w:r w:rsidR="005527DD" w:rsidRPr="007C45C9">
        <w:rPr>
          <w:noProof w:val="0"/>
        </w:rPr>
        <w:t xml:space="preserve">und können auf jedem </w:t>
      </w:r>
      <w:r w:rsidR="004A3B4C" w:rsidRPr="007C45C9">
        <w:rPr>
          <w:noProof w:val="0"/>
        </w:rPr>
        <w:t>vom Nutzer gewählten Endgerät</w:t>
      </w:r>
      <w:r w:rsidR="004C26BC" w:rsidRPr="007C45C9">
        <w:rPr>
          <w:noProof w:val="0"/>
        </w:rPr>
        <w:t xml:space="preserve"> (Laptop, Smartphone, Tablet</w:t>
      </w:r>
      <w:r w:rsidR="00C707C0" w:rsidRPr="007C45C9">
        <w:rPr>
          <w:noProof w:val="0"/>
        </w:rPr>
        <w:t>, Smartwatch</w:t>
      </w:r>
      <w:r w:rsidR="005527DD" w:rsidRPr="007C45C9">
        <w:rPr>
          <w:noProof w:val="0"/>
        </w:rPr>
        <w:t>) aufgerufen werden</w:t>
      </w:r>
      <w:sdt>
        <w:sdtPr>
          <w:rPr>
            <w:noProof w:val="0"/>
          </w:rPr>
          <w:id w:val="-675500371"/>
          <w:citation/>
        </w:sdtPr>
        <w:sdtContent>
          <w:r w:rsidR="004A3B4C" w:rsidRPr="007C45C9">
            <w:rPr>
              <w:noProof w:val="0"/>
            </w:rPr>
            <w:fldChar w:fldCharType="begin"/>
          </w:r>
          <w:r w:rsidR="004A3B4C" w:rsidRPr="007C45C9">
            <w:rPr>
              <w:noProof w:val="0"/>
            </w:rPr>
            <w:instrText xml:space="preserve">CITATION Eng17 \p "26, 29" \l 1031 </w:instrText>
          </w:r>
          <w:r w:rsidR="004A3B4C" w:rsidRPr="007C45C9">
            <w:rPr>
              <w:noProof w:val="0"/>
            </w:rPr>
            <w:fldChar w:fldCharType="separate"/>
          </w:r>
          <w:r w:rsidR="000C5CB8">
            <w:t xml:space="preserve"> [63, S. 26, 29]</w:t>
          </w:r>
          <w:r w:rsidR="004A3B4C" w:rsidRPr="007C45C9">
            <w:rPr>
              <w:noProof w:val="0"/>
            </w:rPr>
            <w:fldChar w:fldCharType="end"/>
          </w:r>
        </w:sdtContent>
      </w:sdt>
      <w:r w:rsidR="005527DD" w:rsidRPr="007C45C9">
        <w:rPr>
          <w:noProof w:val="0"/>
        </w:rPr>
        <w:t>.</w:t>
      </w:r>
      <w:r w:rsidR="0006183F">
        <w:rPr>
          <w:noProof w:val="0"/>
        </w:rPr>
        <w:t xml:space="preserve"> </w:t>
      </w:r>
      <w:r w:rsidR="0006183F" w:rsidRPr="00BD7D28">
        <w:rPr>
          <w:i/>
        </w:rPr>
        <w:t>Look-and-Feel</w:t>
      </w:r>
      <w:r w:rsidR="0006183F">
        <w:t>, bezeichnet die „Beschreibung des optischen Erscheinungsbildes einer Benutzeroberfläche in Kombination mit ihren Bedienungseigenschaften“</w:t>
      </w:r>
      <w:sdt>
        <w:sdtPr>
          <w:id w:val="1675995840"/>
          <w:citation/>
        </w:sdtPr>
        <w:sdtContent>
          <w:r w:rsidR="0006183F">
            <w:fldChar w:fldCharType="begin"/>
          </w:r>
          <w:r w:rsidR="0006183F">
            <w:instrText xml:space="preserve">CITATION Dud18 \l 1031 </w:instrText>
          </w:r>
          <w:r w:rsidR="0006183F">
            <w:fldChar w:fldCharType="separate"/>
          </w:r>
          <w:r w:rsidR="000C5CB8">
            <w:t xml:space="preserve"> [64]</w:t>
          </w:r>
          <w:r w:rsidR="0006183F">
            <w:fldChar w:fldCharType="end"/>
          </w:r>
        </w:sdtContent>
      </w:sdt>
      <w:r w:rsidR="0006183F">
        <w:t>.</w:t>
      </w:r>
    </w:p>
    <w:p w14:paraId="02077ED7" w14:textId="538A0DCC" w:rsidR="00F50A5B" w:rsidRPr="007C45C9" w:rsidRDefault="00F33941" w:rsidP="00C31AF0">
      <w:pPr>
        <w:pStyle w:val="Flietext"/>
        <w:rPr>
          <w:noProof w:val="0"/>
          <w:highlight w:val="yellow"/>
        </w:rPr>
      </w:pPr>
      <w:r w:rsidRPr="007C45C9">
        <w:rPr>
          <w:noProof w:val="0"/>
        </w:rPr>
        <w:t>Fiori-</w:t>
      </w:r>
      <w:r w:rsidR="000B320A" w:rsidRPr="007C45C9">
        <w:rPr>
          <w:noProof w:val="0"/>
        </w:rPr>
        <w:t>Anwendungen bestehen aus einer Oberfläche (</w:t>
      </w:r>
      <w:r w:rsidR="000B320A" w:rsidRPr="007C45C9">
        <w:rPr>
          <w:i/>
          <w:noProof w:val="0"/>
        </w:rPr>
        <w:t>Frontend</w:t>
      </w:r>
      <w:r w:rsidR="000B320A" w:rsidRPr="007C45C9">
        <w:rPr>
          <w:noProof w:val="0"/>
        </w:rPr>
        <w:t>) und einem Datenlieferanten (</w:t>
      </w:r>
      <w:r w:rsidR="000B320A" w:rsidRPr="007C45C9">
        <w:rPr>
          <w:i/>
          <w:noProof w:val="0"/>
        </w:rPr>
        <w:t>Backend</w:t>
      </w:r>
      <w:r w:rsidR="000B320A" w:rsidRPr="007C45C9">
        <w:rPr>
          <w:noProof w:val="0"/>
        </w:rPr>
        <w:t>)</w:t>
      </w:r>
      <w:r w:rsidR="00A23FFE" w:rsidRPr="007C45C9">
        <w:rPr>
          <w:noProof w:val="0"/>
        </w:rPr>
        <w:t>. Für die Oberflächenentwicklung kommt das</w:t>
      </w:r>
      <w:r w:rsidR="00D426AF" w:rsidRPr="007C45C9">
        <w:rPr>
          <w:noProof w:val="0"/>
        </w:rPr>
        <w:t xml:space="preserve"> </w:t>
      </w:r>
      <w:r w:rsidR="00E75C10" w:rsidRPr="007C45C9">
        <w:rPr>
          <w:i/>
          <w:noProof w:val="0"/>
        </w:rPr>
        <w:t>SAP UI Development Toolkit for HTML5</w:t>
      </w:r>
      <w:r w:rsidR="00D426AF" w:rsidRPr="007C45C9">
        <w:rPr>
          <w:noProof w:val="0"/>
        </w:rPr>
        <w:t xml:space="preserve"> </w:t>
      </w:r>
      <w:r w:rsidR="0004165F" w:rsidRPr="007C45C9">
        <w:rPr>
          <w:noProof w:val="0"/>
        </w:rPr>
        <w:t>(</w:t>
      </w:r>
      <w:r w:rsidR="00D426AF" w:rsidRPr="007C45C9">
        <w:rPr>
          <w:i/>
          <w:noProof w:val="0"/>
        </w:rPr>
        <w:t>SAPUI5</w:t>
      </w:r>
      <w:r w:rsidR="00D426AF" w:rsidRPr="007C45C9">
        <w:rPr>
          <w:noProof w:val="0"/>
        </w:rPr>
        <w:t>)</w:t>
      </w:r>
      <w:r w:rsidR="00E75C10" w:rsidRPr="007C45C9">
        <w:rPr>
          <w:noProof w:val="0"/>
        </w:rPr>
        <w:t xml:space="preserve"> </w:t>
      </w:r>
      <w:r w:rsidR="00A23FFE" w:rsidRPr="007C45C9">
        <w:rPr>
          <w:noProof w:val="0"/>
        </w:rPr>
        <w:t>zum Einsatz</w:t>
      </w:r>
      <w:r w:rsidR="005A3837" w:rsidRPr="007C45C9">
        <w:rPr>
          <w:noProof w:val="0"/>
        </w:rPr>
        <w:t xml:space="preserve">. </w:t>
      </w:r>
      <w:r w:rsidR="00E75C10" w:rsidRPr="007C45C9">
        <w:rPr>
          <w:noProof w:val="0"/>
        </w:rPr>
        <w:t>Dieses wurde von SAP entwickelt</w:t>
      </w:r>
      <w:r w:rsidR="00DC2DC0" w:rsidRPr="007C45C9">
        <w:rPr>
          <w:noProof w:val="0"/>
        </w:rPr>
        <w:t>,</w:t>
      </w:r>
      <w:r w:rsidR="00E75C10" w:rsidRPr="007C45C9">
        <w:rPr>
          <w:noProof w:val="0"/>
        </w:rPr>
        <w:t xml:space="preserve"> um die Implementierung von browserbasierten Anwendungen trotz der Vielfalt an mobilen </w:t>
      </w:r>
      <w:r w:rsidR="00CC5951" w:rsidRPr="007C45C9">
        <w:rPr>
          <w:noProof w:val="0"/>
        </w:rPr>
        <w:t>Plattformen</w:t>
      </w:r>
      <w:r w:rsidR="00E75C10" w:rsidRPr="007C45C9">
        <w:rPr>
          <w:noProof w:val="0"/>
        </w:rPr>
        <w:t xml:space="preserve"> zu ermöglichen </w:t>
      </w:r>
      <w:sdt>
        <w:sdtPr>
          <w:rPr>
            <w:noProof w:val="0"/>
          </w:rPr>
          <w:id w:val="1273983459"/>
          <w:citation/>
        </w:sdtPr>
        <w:sdtContent>
          <w:r w:rsidR="00E75C10" w:rsidRPr="007C45C9">
            <w:rPr>
              <w:noProof w:val="0"/>
            </w:rPr>
            <w:fldChar w:fldCharType="begin"/>
          </w:r>
          <w:r w:rsidR="00E75C10" w:rsidRPr="007C45C9">
            <w:rPr>
              <w:noProof w:val="0"/>
            </w:rPr>
            <w:instrText xml:space="preserve"> CITATION Eng17 \l 1031 </w:instrText>
          </w:r>
          <w:r w:rsidR="00E75C10" w:rsidRPr="007C45C9">
            <w:rPr>
              <w:noProof w:val="0"/>
            </w:rPr>
            <w:fldChar w:fldCharType="separate"/>
          </w:r>
          <w:r w:rsidR="000C5CB8">
            <w:t>[63]</w:t>
          </w:r>
          <w:r w:rsidR="00E75C10" w:rsidRPr="007C45C9">
            <w:rPr>
              <w:noProof w:val="0"/>
            </w:rPr>
            <w:fldChar w:fldCharType="end"/>
          </w:r>
        </w:sdtContent>
      </w:sdt>
      <w:r w:rsidR="00E75C10" w:rsidRPr="007C45C9">
        <w:rPr>
          <w:noProof w:val="0"/>
        </w:rPr>
        <w:t xml:space="preserve">. Es basiert auf HTML5 und verwendet </w:t>
      </w:r>
      <w:r w:rsidR="00E75C10" w:rsidRPr="007C45C9">
        <w:rPr>
          <w:i/>
          <w:noProof w:val="0"/>
        </w:rPr>
        <w:t>CSS3</w:t>
      </w:r>
      <w:r w:rsidR="00E75C10" w:rsidRPr="007C45C9">
        <w:rPr>
          <w:noProof w:val="0"/>
        </w:rPr>
        <w:t xml:space="preserve"> zur visuell</w:t>
      </w:r>
      <w:r w:rsidR="00CE25B2" w:rsidRPr="007C45C9">
        <w:rPr>
          <w:noProof w:val="0"/>
        </w:rPr>
        <w:t>en Gestaltung</w:t>
      </w:r>
      <w:r w:rsidR="005B0546" w:rsidRPr="007C45C9">
        <w:rPr>
          <w:noProof w:val="0"/>
        </w:rPr>
        <w:t xml:space="preserve">. </w:t>
      </w:r>
      <w:r w:rsidR="00C31AF0" w:rsidRPr="007C45C9">
        <w:rPr>
          <w:noProof w:val="0"/>
        </w:rPr>
        <w:t xml:space="preserve">SAPUI5 </w:t>
      </w:r>
      <w:r w:rsidR="002D64CA" w:rsidRPr="007C45C9">
        <w:rPr>
          <w:noProof w:val="0"/>
        </w:rPr>
        <w:t>richtet sich nach dem Architekturmuster</w:t>
      </w:r>
      <w:r w:rsidR="00C31AF0" w:rsidRPr="007C45C9">
        <w:rPr>
          <w:noProof w:val="0"/>
        </w:rPr>
        <w:t xml:space="preserve"> </w:t>
      </w:r>
      <w:r w:rsidR="00C31AF0" w:rsidRPr="007C45C9">
        <w:rPr>
          <w:i/>
          <w:noProof w:val="0"/>
        </w:rPr>
        <w:t>M</w:t>
      </w:r>
      <w:r w:rsidR="00335A9F" w:rsidRPr="007C45C9">
        <w:rPr>
          <w:i/>
          <w:noProof w:val="0"/>
        </w:rPr>
        <w:t>odel-</w:t>
      </w:r>
      <w:r w:rsidR="00C31AF0" w:rsidRPr="007C45C9">
        <w:rPr>
          <w:i/>
          <w:noProof w:val="0"/>
        </w:rPr>
        <w:t>V</w:t>
      </w:r>
      <w:r w:rsidR="00335A9F" w:rsidRPr="007C45C9">
        <w:rPr>
          <w:i/>
          <w:noProof w:val="0"/>
        </w:rPr>
        <w:t>iew-</w:t>
      </w:r>
      <w:r w:rsidR="00C31AF0" w:rsidRPr="007C45C9">
        <w:rPr>
          <w:i/>
          <w:noProof w:val="0"/>
        </w:rPr>
        <w:t>C</w:t>
      </w:r>
      <w:r w:rsidR="00335A9F" w:rsidRPr="007C45C9">
        <w:rPr>
          <w:i/>
          <w:noProof w:val="0"/>
        </w:rPr>
        <w:t>ontroller</w:t>
      </w:r>
      <w:r w:rsidR="00823F72" w:rsidRPr="007C45C9">
        <w:rPr>
          <w:i/>
          <w:noProof w:val="0"/>
        </w:rPr>
        <w:t>(MVC)</w:t>
      </w:r>
      <w:r w:rsidR="00F31887" w:rsidRPr="007C45C9">
        <w:rPr>
          <w:noProof w:val="0"/>
        </w:rPr>
        <w:t xml:space="preserve"> </w:t>
      </w:r>
      <w:sdt>
        <w:sdtPr>
          <w:rPr>
            <w:noProof w:val="0"/>
          </w:rPr>
          <w:id w:val="1313064194"/>
          <w:citation/>
        </w:sdtPr>
        <w:sdtContent>
          <w:r w:rsidR="00F31887" w:rsidRPr="007C45C9">
            <w:rPr>
              <w:noProof w:val="0"/>
            </w:rPr>
            <w:fldChar w:fldCharType="begin"/>
          </w:r>
          <w:r w:rsidR="00F31887" w:rsidRPr="007C45C9">
            <w:rPr>
              <w:noProof w:val="0"/>
            </w:rPr>
            <w:instrText xml:space="preserve">CITATION Eng17 \p 360 \l 1031 </w:instrText>
          </w:r>
          <w:r w:rsidR="00F31887" w:rsidRPr="007C45C9">
            <w:rPr>
              <w:noProof w:val="0"/>
            </w:rPr>
            <w:fldChar w:fldCharType="separate"/>
          </w:r>
          <w:r w:rsidR="000C5CB8">
            <w:t>[63, S. 360]</w:t>
          </w:r>
          <w:r w:rsidR="00F31887" w:rsidRPr="007C45C9">
            <w:rPr>
              <w:noProof w:val="0"/>
            </w:rPr>
            <w:fldChar w:fldCharType="end"/>
          </w:r>
        </w:sdtContent>
      </w:sdt>
      <w:r w:rsidR="00F31887" w:rsidRPr="007C45C9">
        <w:rPr>
          <w:noProof w:val="0"/>
        </w:rPr>
        <w:t xml:space="preserve">. </w:t>
      </w:r>
      <w:r w:rsidR="00335A9F" w:rsidRPr="007C45C9">
        <w:rPr>
          <w:noProof w:val="0"/>
        </w:rPr>
        <w:t>Darunter versteht man, dass die Anwendung in drei Module unterteilt ist</w:t>
      </w:r>
      <w:r w:rsidR="00DC2DC0" w:rsidRPr="007C45C9">
        <w:rPr>
          <w:noProof w:val="0"/>
        </w:rPr>
        <w:t>: Modell (</w:t>
      </w:r>
      <w:r w:rsidR="004F44BB" w:rsidRPr="007C45C9">
        <w:rPr>
          <w:i/>
          <w:noProof w:val="0"/>
        </w:rPr>
        <w:t>M</w:t>
      </w:r>
      <w:r w:rsidR="00DC2DC0" w:rsidRPr="007C45C9">
        <w:rPr>
          <w:i/>
          <w:noProof w:val="0"/>
        </w:rPr>
        <w:t>odel</w:t>
      </w:r>
      <w:r w:rsidR="00DC2DC0" w:rsidRPr="007C45C9">
        <w:rPr>
          <w:noProof w:val="0"/>
        </w:rPr>
        <w:t xml:space="preserve">), </w:t>
      </w:r>
      <w:r w:rsidR="00D737C2" w:rsidRPr="007C45C9">
        <w:rPr>
          <w:noProof w:val="0"/>
        </w:rPr>
        <w:t>Ansicht</w:t>
      </w:r>
      <w:r w:rsidR="00DC2DC0" w:rsidRPr="007C45C9">
        <w:rPr>
          <w:noProof w:val="0"/>
        </w:rPr>
        <w:t xml:space="preserve"> (</w:t>
      </w:r>
      <w:r w:rsidR="004F44BB" w:rsidRPr="007C45C9">
        <w:rPr>
          <w:noProof w:val="0"/>
        </w:rPr>
        <w:t>V</w:t>
      </w:r>
      <w:r w:rsidR="00DC2DC0" w:rsidRPr="007C45C9">
        <w:rPr>
          <w:i/>
          <w:noProof w:val="0"/>
        </w:rPr>
        <w:t>iew</w:t>
      </w:r>
      <w:r w:rsidR="00DC2DC0" w:rsidRPr="007C45C9">
        <w:rPr>
          <w:noProof w:val="0"/>
        </w:rPr>
        <w:t>) und Steuerung (</w:t>
      </w:r>
      <w:r w:rsidR="004F44BB" w:rsidRPr="007C45C9">
        <w:rPr>
          <w:i/>
          <w:noProof w:val="0"/>
        </w:rPr>
        <w:t>C</w:t>
      </w:r>
      <w:r w:rsidR="00DC2DC0" w:rsidRPr="007C45C9">
        <w:rPr>
          <w:i/>
          <w:noProof w:val="0"/>
        </w:rPr>
        <w:t>ontroller</w:t>
      </w:r>
      <w:r w:rsidR="00DC2DC0" w:rsidRPr="007C45C9">
        <w:rPr>
          <w:noProof w:val="0"/>
        </w:rPr>
        <w:t>)</w:t>
      </w:r>
      <w:r w:rsidR="00335A9F" w:rsidRPr="007C45C9">
        <w:rPr>
          <w:noProof w:val="0"/>
        </w:rPr>
        <w:t xml:space="preserve">. </w:t>
      </w:r>
      <w:r w:rsidR="003213B6" w:rsidRPr="007C45C9">
        <w:rPr>
          <w:noProof w:val="0"/>
        </w:rPr>
        <w:t xml:space="preserve">Das Model </w:t>
      </w:r>
      <w:r w:rsidR="00821809" w:rsidRPr="007C45C9">
        <w:rPr>
          <w:noProof w:val="0"/>
        </w:rPr>
        <w:t>enthält Daten</w:t>
      </w:r>
      <w:r w:rsidR="003213B6" w:rsidRPr="007C45C9">
        <w:rPr>
          <w:noProof w:val="0"/>
        </w:rPr>
        <w:t xml:space="preserve">, die </w:t>
      </w:r>
      <w:r w:rsidR="004F44BB" w:rsidRPr="007C45C9">
        <w:rPr>
          <w:noProof w:val="0"/>
        </w:rPr>
        <w:t>View</w:t>
      </w:r>
      <w:r w:rsidR="003213B6" w:rsidRPr="007C45C9">
        <w:rPr>
          <w:noProof w:val="0"/>
        </w:rPr>
        <w:t xml:space="preserve"> zeigt Daten an und ermöglicht Nutzerinteraktionen, wie das Betätigen ein</w:t>
      </w:r>
      <w:r w:rsidR="004F44BB" w:rsidRPr="007C45C9">
        <w:rPr>
          <w:noProof w:val="0"/>
        </w:rPr>
        <w:t>er Schaltfläche.</w:t>
      </w:r>
      <w:r w:rsidR="00667E7F">
        <w:rPr>
          <w:noProof w:val="0"/>
        </w:rPr>
        <w:t xml:space="preserve"> Die Oberfläche einer Anwendung kann aus einer oder mehreren Ansichten bestehen.</w:t>
      </w:r>
      <w:r w:rsidR="004F44BB" w:rsidRPr="007C45C9">
        <w:rPr>
          <w:noProof w:val="0"/>
        </w:rPr>
        <w:t xml:space="preserve"> Der</w:t>
      </w:r>
      <w:r w:rsidR="003213B6" w:rsidRPr="007C45C9">
        <w:rPr>
          <w:noProof w:val="0"/>
        </w:rPr>
        <w:t xml:space="preserve"> </w:t>
      </w:r>
      <w:r w:rsidR="004F44BB" w:rsidRPr="007C45C9">
        <w:rPr>
          <w:noProof w:val="0"/>
        </w:rPr>
        <w:t xml:space="preserve">Controller </w:t>
      </w:r>
      <w:r w:rsidR="003213B6" w:rsidRPr="007C45C9">
        <w:rPr>
          <w:noProof w:val="0"/>
        </w:rPr>
        <w:t xml:space="preserve">dient </w:t>
      </w:r>
      <w:r w:rsidR="00D45C61" w:rsidRPr="007C45C9">
        <w:rPr>
          <w:noProof w:val="0"/>
        </w:rPr>
        <w:t>als</w:t>
      </w:r>
      <w:r w:rsidR="003213B6" w:rsidRPr="007C45C9">
        <w:rPr>
          <w:noProof w:val="0"/>
        </w:rPr>
        <w:t xml:space="preserve"> Vermittl</w:t>
      </w:r>
      <w:r w:rsidR="00D45C61" w:rsidRPr="007C45C9">
        <w:rPr>
          <w:noProof w:val="0"/>
        </w:rPr>
        <w:t xml:space="preserve">er </w:t>
      </w:r>
      <w:r w:rsidR="003213B6" w:rsidRPr="007C45C9">
        <w:rPr>
          <w:noProof w:val="0"/>
        </w:rPr>
        <w:t xml:space="preserve">zwischen beiden und </w:t>
      </w:r>
      <w:r w:rsidR="005C649D" w:rsidRPr="007C45C9">
        <w:rPr>
          <w:noProof w:val="0"/>
        </w:rPr>
        <w:t>reagiert auf Nutzerinteraktionen</w:t>
      </w:r>
      <w:sdt>
        <w:sdtPr>
          <w:rPr>
            <w:noProof w:val="0"/>
          </w:rPr>
          <w:id w:val="177777944"/>
          <w:citation/>
        </w:sdtPr>
        <w:sdtContent>
          <w:r w:rsidR="00F83C25" w:rsidRPr="007C45C9">
            <w:rPr>
              <w:noProof w:val="0"/>
            </w:rPr>
            <w:fldChar w:fldCharType="begin"/>
          </w:r>
          <w:r w:rsidR="006F782D" w:rsidRPr="007C45C9">
            <w:rPr>
              <w:noProof w:val="0"/>
            </w:rPr>
            <w:instrText xml:space="preserve">CITATION Gor05 \p 29 \l 1031 </w:instrText>
          </w:r>
          <w:r w:rsidR="00F83C25" w:rsidRPr="007C45C9">
            <w:rPr>
              <w:noProof w:val="0"/>
            </w:rPr>
            <w:fldChar w:fldCharType="separate"/>
          </w:r>
          <w:r w:rsidR="000C5CB8">
            <w:t xml:space="preserve"> [65, S. 29]</w:t>
          </w:r>
          <w:r w:rsidR="00F83C25" w:rsidRPr="007C45C9">
            <w:rPr>
              <w:noProof w:val="0"/>
            </w:rPr>
            <w:fldChar w:fldCharType="end"/>
          </w:r>
        </w:sdtContent>
      </w:sdt>
      <w:r w:rsidR="003213B6" w:rsidRPr="007C45C9">
        <w:rPr>
          <w:noProof w:val="0"/>
        </w:rPr>
        <w:t>.</w:t>
      </w:r>
      <w:r w:rsidR="00E36570" w:rsidRPr="007C45C9">
        <w:rPr>
          <w:noProof w:val="0"/>
        </w:rPr>
        <w:t xml:space="preserve"> Neben SAPUI5 gibt es noch </w:t>
      </w:r>
      <w:r w:rsidR="00E36570" w:rsidRPr="007C45C9">
        <w:rPr>
          <w:i/>
          <w:noProof w:val="0"/>
        </w:rPr>
        <w:t>OpenUI5</w:t>
      </w:r>
      <w:r w:rsidR="00E36570" w:rsidRPr="007C45C9">
        <w:rPr>
          <w:noProof w:val="0"/>
        </w:rPr>
        <w:t>, eine quelloffene Lösung, die in den Kernkomponenten exakt mit SAPUI5 übereinstimmt</w:t>
      </w:r>
      <w:r w:rsidR="005E1764" w:rsidRPr="007C45C9">
        <w:rPr>
          <w:noProof w:val="0"/>
        </w:rPr>
        <w:t xml:space="preserve">. Da diese </w:t>
      </w:r>
      <w:r w:rsidR="00E36570" w:rsidRPr="007C45C9">
        <w:rPr>
          <w:noProof w:val="0"/>
        </w:rPr>
        <w:t>jedoch nicht alle Teile der Bibliothek enthält</w:t>
      </w:r>
      <w:r w:rsidR="005E1764" w:rsidRPr="007C45C9">
        <w:rPr>
          <w:noProof w:val="0"/>
        </w:rPr>
        <w:t xml:space="preserve">, </w:t>
      </w:r>
      <w:r w:rsidR="003D0AB5" w:rsidRPr="007C45C9">
        <w:rPr>
          <w:noProof w:val="0"/>
        </w:rPr>
        <w:t xml:space="preserve">empfiehlt sich </w:t>
      </w:r>
      <w:r w:rsidR="005E1764" w:rsidRPr="007C45C9">
        <w:rPr>
          <w:noProof w:val="0"/>
        </w:rPr>
        <w:t>im direkten SAP-Umfeld die Nutzung</w:t>
      </w:r>
      <w:r w:rsidR="003D0AB5" w:rsidRPr="007C45C9">
        <w:rPr>
          <w:noProof w:val="0"/>
        </w:rPr>
        <w:t xml:space="preserve"> der proprietären Version</w:t>
      </w:r>
      <w:r w:rsidR="005E1764" w:rsidRPr="007C45C9">
        <w:rPr>
          <w:noProof w:val="0"/>
        </w:rPr>
        <w:t xml:space="preserve"> </w:t>
      </w:r>
      <w:sdt>
        <w:sdtPr>
          <w:rPr>
            <w:noProof w:val="0"/>
          </w:rPr>
          <w:id w:val="-2023854934"/>
          <w:citation/>
        </w:sdtPr>
        <w:sdtContent>
          <w:r w:rsidR="005E1764" w:rsidRPr="007C45C9">
            <w:rPr>
              <w:noProof w:val="0"/>
            </w:rPr>
            <w:fldChar w:fldCharType="begin"/>
          </w:r>
          <w:r w:rsidR="005E1764" w:rsidRPr="007C45C9">
            <w:rPr>
              <w:noProof w:val="0"/>
            </w:rPr>
            <w:instrText xml:space="preserve"> CITATION Kun13 \l 1031 </w:instrText>
          </w:r>
          <w:r w:rsidR="005E1764" w:rsidRPr="007C45C9">
            <w:rPr>
              <w:noProof w:val="0"/>
            </w:rPr>
            <w:fldChar w:fldCharType="separate"/>
          </w:r>
          <w:r w:rsidR="000C5CB8">
            <w:t>[66]</w:t>
          </w:r>
          <w:r w:rsidR="005E1764" w:rsidRPr="007C45C9">
            <w:rPr>
              <w:noProof w:val="0"/>
            </w:rPr>
            <w:fldChar w:fldCharType="end"/>
          </w:r>
        </w:sdtContent>
      </w:sdt>
      <w:r w:rsidR="003D0AB5" w:rsidRPr="007C45C9">
        <w:rPr>
          <w:noProof w:val="0"/>
        </w:rPr>
        <w:t>.</w:t>
      </w:r>
    </w:p>
    <w:p w14:paraId="7499B82C" w14:textId="12FE02BE" w:rsidR="005A3837" w:rsidRPr="007C45C9" w:rsidRDefault="005B0546" w:rsidP="00EF3365">
      <w:pPr>
        <w:pStyle w:val="Flietext"/>
        <w:rPr>
          <w:noProof w:val="0"/>
        </w:rPr>
      </w:pPr>
      <w:r w:rsidRPr="007C45C9">
        <w:rPr>
          <w:noProof w:val="0"/>
        </w:rPr>
        <w:t xml:space="preserve">Die </w:t>
      </w:r>
      <w:r w:rsidR="00823DD5" w:rsidRPr="007C45C9">
        <w:rPr>
          <w:noProof w:val="0"/>
        </w:rPr>
        <w:t>Oberfläche einer Fiori-Anwendung</w:t>
      </w:r>
      <w:r w:rsidR="00190608" w:rsidRPr="007C45C9">
        <w:rPr>
          <w:noProof w:val="0"/>
        </w:rPr>
        <w:t xml:space="preserve"> unterliegt einer</w:t>
      </w:r>
      <w:r w:rsidR="00CE25B2" w:rsidRPr="007C45C9">
        <w:rPr>
          <w:noProof w:val="0"/>
        </w:rPr>
        <w:t xml:space="preserve"> </w:t>
      </w:r>
      <w:r w:rsidR="00312CDC" w:rsidRPr="007C45C9">
        <w:rPr>
          <w:noProof w:val="0"/>
        </w:rPr>
        <w:t>Richtlinie</w:t>
      </w:r>
      <w:r w:rsidR="00190608" w:rsidRPr="007C45C9">
        <w:rPr>
          <w:noProof w:val="0"/>
        </w:rPr>
        <w:t>, der</w:t>
      </w:r>
      <w:r w:rsidR="00312CDC" w:rsidRPr="007C45C9">
        <w:rPr>
          <w:noProof w:val="0"/>
        </w:rPr>
        <w:t xml:space="preserve"> </w:t>
      </w:r>
      <w:r w:rsidR="00CE25B2" w:rsidRPr="007C45C9">
        <w:rPr>
          <w:i/>
          <w:noProof w:val="0"/>
        </w:rPr>
        <w:t>SAP Fiori Design Guideline</w:t>
      </w:r>
      <w:r w:rsidR="00EC2E20" w:rsidRPr="007C45C9">
        <w:rPr>
          <w:noProof w:val="0"/>
        </w:rPr>
        <w:t xml:space="preserve"> </w:t>
      </w:r>
      <w:sdt>
        <w:sdtPr>
          <w:rPr>
            <w:noProof w:val="0"/>
          </w:rPr>
          <w:id w:val="1845350237"/>
          <w:citation/>
        </w:sdtPr>
        <w:sdtContent>
          <w:r w:rsidR="00EC2E20" w:rsidRPr="007C45C9">
            <w:rPr>
              <w:noProof w:val="0"/>
            </w:rPr>
            <w:fldChar w:fldCharType="begin"/>
          </w:r>
          <w:r w:rsidR="00EC2E20" w:rsidRPr="007C45C9">
            <w:rPr>
              <w:noProof w:val="0"/>
            </w:rPr>
            <w:instrText xml:space="preserve"> CITATION Fio181 \l 1031 </w:instrText>
          </w:r>
          <w:r w:rsidR="00EC2E20" w:rsidRPr="007C45C9">
            <w:rPr>
              <w:noProof w:val="0"/>
            </w:rPr>
            <w:fldChar w:fldCharType="separate"/>
          </w:r>
          <w:r w:rsidR="000C5CB8">
            <w:t>[67]</w:t>
          </w:r>
          <w:r w:rsidR="00EC2E20" w:rsidRPr="007C45C9">
            <w:rPr>
              <w:noProof w:val="0"/>
            </w:rPr>
            <w:fldChar w:fldCharType="end"/>
          </w:r>
        </w:sdtContent>
      </w:sdt>
      <w:r w:rsidR="00CE25B2" w:rsidRPr="007C45C9">
        <w:rPr>
          <w:noProof w:val="0"/>
        </w:rPr>
        <w:t>.</w:t>
      </w:r>
      <w:r w:rsidR="00E36570" w:rsidRPr="007C45C9">
        <w:rPr>
          <w:noProof w:val="0"/>
        </w:rPr>
        <w:t xml:space="preserve"> Ihre</w:t>
      </w:r>
      <w:r w:rsidR="00EF3365" w:rsidRPr="007C45C9">
        <w:rPr>
          <w:noProof w:val="0"/>
        </w:rPr>
        <w:t xml:space="preserve"> Anzeige</w:t>
      </w:r>
      <w:r w:rsidR="00620699" w:rsidRPr="007C45C9">
        <w:rPr>
          <w:noProof w:val="0"/>
        </w:rPr>
        <w:t xml:space="preserve"> erfolgt </w:t>
      </w:r>
      <w:r w:rsidR="00CC5951" w:rsidRPr="007C45C9">
        <w:rPr>
          <w:noProof w:val="0"/>
        </w:rPr>
        <w:t>üblicherweise</w:t>
      </w:r>
      <w:r w:rsidR="00620699" w:rsidRPr="007C45C9">
        <w:rPr>
          <w:noProof w:val="0"/>
        </w:rPr>
        <w:t xml:space="preserve"> </w:t>
      </w:r>
      <w:r w:rsidR="003A43FA" w:rsidRPr="007C45C9">
        <w:rPr>
          <w:noProof w:val="0"/>
        </w:rPr>
        <w:t>im</w:t>
      </w:r>
      <w:r w:rsidR="00620699" w:rsidRPr="007C45C9">
        <w:rPr>
          <w:noProof w:val="0"/>
        </w:rPr>
        <w:t xml:space="preserve"> </w:t>
      </w:r>
      <w:r w:rsidR="00F12827" w:rsidRPr="007C45C9">
        <w:rPr>
          <w:noProof w:val="0"/>
        </w:rPr>
        <w:t>Fiori-Launchpad</w:t>
      </w:r>
      <w:r w:rsidR="004A7EAF" w:rsidRPr="007C45C9">
        <w:rPr>
          <w:noProof w:val="0"/>
        </w:rPr>
        <w:t xml:space="preserve">. Damit wird </w:t>
      </w:r>
      <w:r w:rsidR="00620699" w:rsidRPr="007C45C9">
        <w:rPr>
          <w:noProof w:val="0"/>
        </w:rPr>
        <w:t>eine Startseite</w:t>
      </w:r>
      <w:r w:rsidR="003A43FA" w:rsidRPr="007C45C9">
        <w:rPr>
          <w:noProof w:val="0"/>
        </w:rPr>
        <w:t xml:space="preserve"> im </w:t>
      </w:r>
      <w:r w:rsidR="003A43FA" w:rsidRPr="007C45C9">
        <w:rPr>
          <w:i/>
          <w:noProof w:val="0"/>
        </w:rPr>
        <w:t>Browse</w:t>
      </w:r>
      <w:r w:rsidR="004A7EAF" w:rsidRPr="007C45C9">
        <w:rPr>
          <w:i/>
          <w:noProof w:val="0"/>
        </w:rPr>
        <w:t>r</w:t>
      </w:r>
      <w:r w:rsidR="004A7EAF" w:rsidRPr="007C45C9">
        <w:rPr>
          <w:noProof w:val="0"/>
        </w:rPr>
        <w:t xml:space="preserve"> bezeichnet</w:t>
      </w:r>
      <w:r w:rsidR="00620699" w:rsidRPr="007C45C9">
        <w:rPr>
          <w:noProof w:val="0"/>
        </w:rPr>
        <w:t xml:space="preserve">, </w:t>
      </w:r>
      <w:r w:rsidR="00C253DB" w:rsidRPr="007C45C9">
        <w:rPr>
          <w:noProof w:val="0"/>
        </w:rPr>
        <w:t>die</w:t>
      </w:r>
      <w:r w:rsidR="00620699" w:rsidRPr="007C45C9">
        <w:rPr>
          <w:noProof w:val="0"/>
        </w:rPr>
        <w:t xml:space="preserve"> alle Anwendungen </w:t>
      </w:r>
      <w:r w:rsidR="004A7EAF" w:rsidRPr="007C45C9">
        <w:rPr>
          <w:noProof w:val="0"/>
        </w:rPr>
        <w:t>anzeigt</w:t>
      </w:r>
      <w:r w:rsidR="00620699" w:rsidRPr="007C45C9">
        <w:rPr>
          <w:noProof w:val="0"/>
        </w:rPr>
        <w:t xml:space="preserve">, </w:t>
      </w:r>
      <w:r w:rsidR="00FD4EA0" w:rsidRPr="007C45C9">
        <w:rPr>
          <w:noProof w:val="0"/>
        </w:rPr>
        <w:t>für die ein</w:t>
      </w:r>
      <w:r w:rsidR="00620699" w:rsidRPr="007C45C9">
        <w:rPr>
          <w:noProof w:val="0"/>
        </w:rPr>
        <w:t xml:space="preserve"> Nutzer berechtigt ist. </w:t>
      </w:r>
      <w:r w:rsidR="00C973DA" w:rsidRPr="007C45C9">
        <w:rPr>
          <w:noProof w:val="0"/>
        </w:rPr>
        <w:t xml:space="preserve">Die Verbindung zwischen dem Frontend </w:t>
      </w:r>
      <w:r w:rsidR="00E3463B" w:rsidRPr="007C45C9">
        <w:rPr>
          <w:noProof w:val="0"/>
        </w:rPr>
        <w:t>und dem</w:t>
      </w:r>
      <w:r w:rsidR="00A23FFE" w:rsidRPr="007C45C9">
        <w:rPr>
          <w:noProof w:val="0"/>
        </w:rPr>
        <w:t xml:space="preserve"> Datenlieferanten schaffen</w:t>
      </w:r>
      <w:r w:rsidR="002D4FE1" w:rsidRPr="007C45C9">
        <w:rPr>
          <w:noProof w:val="0"/>
        </w:rPr>
        <w:t xml:space="preserve"> hauptsächlich</w:t>
      </w:r>
      <w:r w:rsidR="00A23FFE" w:rsidRPr="007C45C9">
        <w:rPr>
          <w:noProof w:val="0"/>
        </w:rPr>
        <w:t xml:space="preserve"> OData-Dienste, </w:t>
      </w:r>
      <w:r w:rsidR="00D031B8" w:rsidRPr="007C45C9">
        <w:rPr>
          <w:noProof w:val="0"/>
        </w:rPr>
        <w:t>die</w:t>
      </w:r>
      <w:r w:rsidR="00A23FFE" w:rsidRPr="007C45C9">
        <w:rPr>
          <w:noProof w:val="0"/>
        </w:rPr>
        <w:t xml:space="preserve"> im </w:t>
      </w:r>
      <w:r w:rsidR="0047420E" w:rsidRPr="007C45C9">
        <w:rPr>
          <w:noProof w:val="0"/>
        </w:rPr>
        <w:t>Gateway</w:t>
      </w:r>
      <w:r w:rsidR="00A23FFE" w:rsidRPr="007C45C9">
        <w:rPr>
          <w:noProof w:val="0"/>
        </w:rPr>
        <w:t xml:space="preserve"> </w:t>
      </w:r>
      <w:r w:rsidR="005A3837" w:rsidRPr="007C45C9">
        <w:rPr>
          <w:noProof w:val="0"/>
        </w:rPr>
        <w:t xml:space="preserve">veröffentlicht werden, nachdem sie beim Datenlieferanten modelliert wurden </w:t>
      </w:r>
      <w:sdt>
        <w:sdtPr>
          <w:rPr>
            <w:noProof w:val="0"/>
          </w:rPr>
          <w:id w:val="1069997359"/>
          <w:citation/>
        </w:sdtPr>
        <w:sdtContent>
          <w:r w:rsidR="002942AC" w:rsidRPr="007C45C9">
            <w:rPr>
              <w:noProof w:val="0"/>
            </w:rPr>
            <w:fldChar w:fldCharType="begin"/>
          </w:r>
          <w:r w:rsidR="002942AC" w:rsidRPr="007C45C9">
            <w:rPr>
              <w:noProof w:val="0"/>
            </w:rPr>
            <w:instrText xml:space="preserve"> CITATION Tat16 \l 1031 </w:instrText>
          </w:r>
          <w:r w:rsidR="002942AC" w:rsidRPr="007C45C9">
            <w:rPr>
              <w:noProof w:val="0"/>
            </w:rPr>
            <w:fldChar w:fldCharType="separate"/>
          </w:r>
          <w:r w:rsidR="000C5CB8">
            <w:t>[68]</w:t>
          </w:r>
          <w:r w:rsidR="002942AC" w:rsidRPr="007C45C9">
            <w:rPr>
              <w:noProof w:val="0"/>
            </w:rPr>
            <w:fldChar w:fldCharType="end"/>
          </w:r>
        </w:sdtContent>
      </w:sdt>
      <w:r w:rsidR="002942AC" w:rsidRPr="007C45C9">
        <w:rPr>
          <w:noProof w:val="0"/>
        </w:rPr>
        <w:t>.</w:t>
      </w:r>
      <w:r w:rsidR="005A3837" w:rsidRPr="007C45C9">
        <w:rPr>
          <w:noProof w:val="0"/>
        </w:rPr>
        <w:t xml:space="preserve"> Jede Anwendung, die diesen Kriterien entspricht, darf </w:t>
      </w:r>
      <w:r w:rsidR="005A3837" w:rsidRPr="007C45C9">
        <w:rPr>
          <w:i/>
          <w:noProof w:val="0"/>
        </w:rPr>
        <w:t>Fiori-ähnlich</w:t>
      </w:r>
      <w:r w:rsidR="005A3837" w:rsidRPr="007C45C9">
        <w:rPr>
          <w:noProof w:val="0"/>
        </w:rPr>
        <w:t xml:space="preserve"> genannt werden</w:t>
      </w:r>
      <w:r w:rsidR="00357618" w:rsidRPr="007C45C9">
        <w:rPr>
          <w:noProof w:val="0"/>
        </w:rPr>
        <w:t xml:space="preserve"> </w:t>
      </w:r>
      <w:sdt>
        <w:sdtPr>
          <w:rPr>
            <w:noProof w:val="0"/>
          </w:rPr>
          <w:id w:val="1989514965"/>
          <w:citation/>
        </w:sdtPr>
        <w:sdtContent>
          <w:r w:rsidR="00357618" w:rsidRPr="007C45C9">
            <w:rPr>
              <w:noProof w:val="0"/>
            </w:rPr>
            <w:fldChar w:fldCharType="begin"/>
          </w:r>
          <w:r w:rsidR="00357618" w:rsidRPr="007C45C9">
            <w:rPr>
              <w:noProof w:val="0"/>
            </w:rPr>
            <w:instrText xml:space="preserve"> CITATION Com14 \l 1031 </w:instrText>
          </w:r>
          <w:r w:rsidR="00357618" w:rsidRPr="007C45C9">
            <w:rPr>
              <w:noProof w:val="0"/>
            </w:rPr>
            <w:fldChar w:fldCharType="separate"/>
          </w:r>
          <w:r w:rsidR="000C5CB8">
            <w:t>[9]</w:t>
          </w:r>
          <w:r w:rsidR="00357618" w:rsidRPr="007C45C9">
            <w:rPr>
              <w:noProof w:val="0"/>
            </w:rPr>
            <w:fldChar w:fldCharType="end"/>
          </w:r>
        </w:sdtContent>
      </w:sdt>
      <w:r w:rsidR="00357618" w:rsidRPr="007C45C9">
        <w:rPr>
          <w:noProof w:val="0"/>
        </w:rPr>
        <w:t>.</w:t>
      </w:r>
    </w:p>
    <w:p w14:paraId="483B676C" w14:textId="52CBEF1B" w:rsidR="004F420F" w:rsidRPr="007C45C9" w:rsidRDefault="00117300" w:rsidP="000E2166">
      <w:pPr>
        <w:pStyle w:val="Flietext"/>
        <w:rPr>
          <w:noProof w:val="0"/>
        </w:rPr>
      </w:pPr>
      <w:r w:rsidRPr="007C45C9">
        <w:rPr>
          <w:noProof w:val="0"/>
        </w:rPr>
        <w:t xml:space="preserve">SAP unterscheidet </w:t>
      </w:r>
      <w:r w:rsidR="00C35F80" w:rsidRPr="007C45C9">
        <w:rPr>
          <w:noProof w:val="0"/>
        </w:rPr>
        <w:t xml:space="preserve">bei den durch das Unternehmen selbst zur Verfügung gestellten </w:t>
      </w:r>
      <w:r w:rsidR="00296ED1" w:rsidRPr="007C45C9">
        <w:rPr>
          <w:noProof w:val="0"/>
        </w:rPr>
        <w:t>Fiori-</w:t>
      </w:r>
      <w:r w:rsidR="00C35F80" w:rsidRPr="007C45C9">
        <w:rPr>
          <w:noProof w:val="0"/>
        </w:rPr>
        <w:t xml:space="preserve">Anwendungen zwischen </w:t>
      </w:r>
      <w:r w:rsidRPr="007C45C9">
        <w:rPr>
          <w:i/>
          <w:noProof w:val="0"/>
        </w:rPr>
        <w:t>analytische</w:t>
      </w:r>
      <w:r w:rsidR="00C35F80" w:rsidRPr="007C45C9">
        <w:rPr>
          <w:i/>
          <w:noProof w:val="0"/>
        </w:rPr>
        <w:t>n</w:t>
      </w:r>
      <w:r w:rsidRPr="007C45C9">
        <w:rPr>
          <w:i/>
          <w:noProof w:val="0"/>
        </w:rPr>
        <w:t xml:space="preserve"> Anwendungen</w:t>
      </w:r>
      <w:r w:rsidR="00593742" w:rsidRPr="007C45C9">
        <w:rPr>
          <w:i/>
          <w:noProof w:val="0"/>
        </w:rPr>
        <w:t xml:space="preserve">, </w:t>
      </w:r>
      <w:r w:rsidRPr="007C45C9">
        <w:rPr>
          <w:i/>
          <w:noProof w:val="0"/>
        </w:rPr>
        <w:t>Infoblätter</w:t>
      </w:r>
      <w:r w:rsidR="00C35F80" w:rsidRPr="007C45C9">
        <w:rPr>
          <w:i/>
          <w:noProof w:val="0"/>
        </w:rPr>
        <w:t>n</w:t>
      </w:r>
      <w:r w:rsidR="00593742" w:rsidRPr="007C45C9">
        <w:rPr>
          <w:i/>
          <w:noProof w:val="0"/>
        </w:rPr>
        <w:t xml:space="preserve"> </w:t>
      </w:r>
      <w:r w:rsidR="00593742" w:rsidRPr="007C45C9">
        <w:rPr>
          <w:noProof w:val="0"/>
        </w:rPr>
        <w:t>und</w:t>
      </w:r>
      <w:r w:rsidR="00593742" w:rsidRPr="007C45C9">
        <w:rPr>
          <w:i/>
          <w:noProof w:val="0"/>
        </w:rPr>
        <w:t xml:space="preserve"> transaktionalen </w:t>
      </w:r>
      <w:r w:rsidR="00593742" w:rsidRPr="007C45C9">
        <w:rPr>
          <w:i/>
          <w:noProof w:val="0"/>
        </w:rPr>
        <w:lastRenderedPageBreak/>
        <w:t>Anwendungen</w:t>
      </w:r>
      <w:r w:rsidRPr="007C45C9">
        <w:rPr>
          <w:noProof w:val="0"/>
        </w:rPr>
        <w:t>.</w:t>
      </w:r>
      <w:r w:rsidR="005A3837" w:rsidRPr="007C45C9">
        <w:rPr>
          <w:noProof w:val="0"/>
        </w:rPr>
        <w:t xml:space="preserve"> </w:t>
      </w:r>
      <w:r w:rsidRPr="007C45C9">
        <w:rPr>
          <w:noProof w:val="0"/>
        </w:rPr>
        <w:t>Analytische Applikationen</w:t>
      </w:r>
      <w:r w:rsidR="00286780" w:rsidRPr="007C45C9">
        <w:rPr>
          <w:noProof w:val="0"/>
        </w:rPr>
        <w:t xml:space="preserve"> „sammeln Kennzahlen und zeigen sie im Browser an“ </w:t>
      </w:r>
      <w:sdt>
        <w:sdtPr>
          <w:rPr>
            <w:noProof w:val="0"/>
          </w:rPr>
          <w:id w:val="1961299092"/>
          <w:citation/>
        </w:sdtPr>
        <w:sdtContent>
          <w:r w:rsidR="00286780" w:rsidRPr="007C45C9">
            <w:rPr>
              <w:noProof w:val="0"/>
            </w:rPr>
            <w:fldChar w:fldCharType="begin"/>
          </w:r>
          <w:r w:rsidR="00286780" w:rsidRPr="007C45C9">
            <w:rPr>
              <w:noProof w:val="0"/>
            </w:rPr>
            <w:instrText xml:space="preserve"> CITATION Com14 \l 1031 </w:instrText>
          </w:r>
          <w:r w:rsidR="00286780" w:rsidRPr="007C45C9">
            <w:rPr>
              <w:noProof w:val="0"/>
            </w:rPr>
            <w:fldChar w:fldCharType="separate"/>
          </w:r>
          <w:r w:rsidR="000C5CB8">
            <w:t>[9]</w:t>
          </w:r>
          <w:r w:rsidR="00286780" w:rsidRPr="007C45C9">
            <w:rPr>
              <w:noProof w:val="0"/>
            </w:rPr>
            <w:fldChar w:fldCharType="end"/>
          </w:r>
        </w:sdtContent>
      </w:sdt>
      <w:r w:rsidR="00286780" w:rsidRPr="007C45C9">
        <w:rPr>
          <w:noProof w:val="0"/>
        </w:rPr>
        <w:t xml:space="preserve">. </w:t>
      </w:r>
      <w:r w:rsidRPr="007C45C9">
        <w:rPr>
          <w:noProof w:val="0"/>
        </w:rPr>
        <w:t>Infoblätter</w:t>
      </w:r>
      <w:r w:rsidR="00F84536" w:rsidRPr="007C45C9">
        <w:rPr>
          <w:noProof w:val="0"/>
        </w:rPr>
        <w:t xml:space="preserve"> enthalten Stammdaten von zentralen Objekten und zeigen diese kontextbezogen an. Sie ermöglichen eine Navigation zu anderen, im Zusammenhang stehenden Infoblättern.</w:t>
      </w:r>
      <w:r w:rsidRPr="007C45C9">
        <w:rPr>
          <w:noProof w:val="0"/>
        </w:rPr>
        <w:t xml:space="preserve"> Sowohl analytische Anwendungen als auch Infoblätte</w:t>
      </w:r>
      <w:r w:rsidR="00F33941" w:rsidRPr="007C45C9">
        <w:rPr>
          <w:noProof w:val="0"/>
        </w:rPr>
        <w:t>r sind an die Nutzung einer SAP-</w:t>
      </w:r>
      <w:r w:rsidRPr="007C45C9">
        <w:rPr>
          <w:noProof w:val="0"/>
        </w:rPr>
        <w:t>HANA-Datenbank gebunden.</w:t>
      </w:r>
      <w:r w:rsidR="000E2166" w:rsidRPr="007C45C9">
        <w:rPr>
          <w:noProof w:val="0"/>
        </w:rPr>
        <w:t xml:space="preserve"> Unter transaktional ist zu verstehen, dass der Nutzer in der Anwendung eine Aufgabe ausführt, beispielsweise Urlaubsanträge seiner Mitarbeiter genehmigt. Diese Fiori-Applikationen können mit jeder darunterliegenden Datenbank genutzt werden.</w:t>
      </w:r>
    </w:p>
    <w:p w14:paraId="29FB7952" w14:textId="1EE34141" w:rsidR="001A2E1C" w:rsidRPr="007C45C9" w:rsidRDefault="00117300" w:rsidP="00937F6A">
      <w:pPr>
        <w:pStyle w:val="Flietext"/>
        <w:rPr>
          <w:noProof w:val="0"/>
        </w:rPr>
      </w:pPr>
      <w:r w:rsidRPr="007C45C9">
        <w:rPr>
          <w:noProof w:val="0"/>
        </w:rPr>
        <w:t xml:space="preserve">Wie bereits in </w:t>
      </w:r>
      <w:r w:rsidR="00696013" w:rsidRPr="007C45C9">
        <w:rPr>
          <w:noProof w:val="0"/>
        </w:rPr>
        <w:t>Abschnitt</w:t>
      </w:r>
      <w:r w:rsidRPr="007C45C9">
        <w:rPr>
          <w:noProof w:val="0"/>
        </w:rPr>
        <w:t xml:space="preserve"> </w:t>
      </w:r>
      <w:r w:rsidRPr="007C45C9">
        <w:rPr>
          <w:noProof w:val="0"/>
        </w:rPr>
        <w:fldChar w:fldCharType="begin"/>
      </w:r>
      <w:r w:rsidRPr="007C45C9">
        <w:rPr>
          <w:noProof w:val="0"/>
        </w:rPr>
        <w:instrText xml:space="preserve"> REF _Ref513440294 \r \h </w:instrText>
      </w:r>
      <w:r w:rsidRPr="007C45C9">
        <w:rPr>
          <w:noProof w:val="0"/>
        </w:rPr>
      </w:r>
      <w:r w:rsidRPr="007C45C9">
        <w:rPr>
          <w:noProof w:val="0"/>
        </w:rPr>
        <w:fldChar w:fldCharType="separate"/>
      </w:r>
      <w:r w:rsidR="00BA22F1">
        <w:rPr>
          <w:noProof w:val="0"/>
        </w:rPr>
        <w:t>1.2</w:t>
      </w:r>
      <w:r w:rsidRPr="007C45C9">
        <w:rPr>
          <w:noProof w:val="0"/>
        </w:rPr>
        <w:fldChar w:fldCharType="end"/>
      </w:r>
      <w:r w:rsidRPr="007C45C9">
        <w:rPr>
          <w:noProof w:val="0"/>
        </w:rPr>
        <w:t xml:space="preserve"> erwähnt, können Fiori-Benutzeroberflächen auch für ECC-Systeme implementiert werden</w:t>
      </w:r>
      <w:r w:rsidR="000609E7" w:rsidRPr="007C45C9">
        <w:rPr>
          <w:noProof w:val="0"/>
        </w:rPr>
        <w:t>. D</w:t>
      </w:r>
      <w:r w:rsidR="00485D1B" w:rsidRPr="007C45C9">
        <w:rPr>
          <w:noProof w:val="0"/>
        </w:rPr>
        <w:t>ies trifft jedoch speziell nur auf transaktionale Anwendungen zu</w:t>
      </w:r>
      <w:r w:rsidRPr="007C45C9">
        <w:rPr>
          <w:noProof w:val="0"/>
        </w:rPr>
        <w:t>.</w:t>
      </w:r>
      <w:r w:rsidR="00CD6D5B" w:rsidRPr="007C45C9">
        <w:rPr>
          <w:noProof w:val="0"/>
        </w:rPr>
        <w:t xml:space="preserve"> </w:t>
      </w:r>
      <w:r w:rsidR="001A2E1C" w:rsidRPr="007C45C9">
        <w:rPr>
          <w:noProof w:val="0"/>
        </w:rPr>
        <w:t>Die inhaltlichen Anforderungen</w:t>
      </w:r>
      <w:r w:rsidR="001F37C3" w:rsidRPr="007C45C9">
        <w:rPr>
          <w:noProof w:val="0"/>
        </w:rPr>
        <w:t xml:space="preserve"> </w:t>
      </w:r>
      <w:r w:rsidR="0094334D" w:rsidRPr="007C45C9">
        <w:rPr>
          <w:noProof w:val="0"/>
        </w:rPr>
        <w:t>definieren</w:t>
      </w:r>
      <w:r w:rsidR="00C65A8F" w:rsidRPr="007C45C9">
        <w:rPr>
          <w:noProof w:val="0"/>
        </w:rPr>
        <w:t>, dass Stammdaten zu Kunden von Energieversorgern</w:t>
      </w:r>
      <w:r w:rsidR="001F37C3" w:rsidRPr="007C45C9">
        <w:rPr>
          <w:noProof w:val="0"/>
        </w:rPr>
        <w:t xml:space="preserve"> angezeigt werden sollen. </w:t>
      </w:r>
      <w:r w:rsidR="00C837C2" w:rsidRPr="007C45C9">
        <w:rPr>
          <w:noProof w:val="0"/>
        </w:rPr>
        <w:t>Dementsprechend</w:t>
      </w:r>
      <w:r w:rsidR="001F37C3" w:rsidRPr="007C45C9">
        <w:rPr>
          <w:noProof w:val="0"/>
        </w:rPr>
        <w:t xml:space="preserve"> </w:t>
      </w:r>
      <w:r w:rsidR="00135695" w:rsidRPr="007C45C9">
        <w:rPr>
          <w:noProof w:val="0"/>
        </w:rPr>
        <w:t>ist</w:t>
      </w:r>
      <w:r w:rsidR="00485D1B" w:rsidRPr="007C45C9">
        <w:rPr>
          <w:noProof w:val="0"/>
        </w:rPr>
        <w:t xml:space="preserve"> die</w:t>
      </w:r>
      <w:r w:rsidR="001F37C3" w:rsidRPr="007C45C9">
        <w:rPr>
          <w:noProof w:val="0"/>
        </w:rPr>
        <w:t xml:space="preserve"> Anwendung als Infoblatt einzuord</w:t>
      </w:r>
      <w:r w:rsidR="00F33941" w:rsidRPr="007C45C9">
        <w:rPr>
          <w:noProof w:val="0"/>
        </w:rPr>
        <w:t>nen und nur mit Hilfe einer SAP-</w:t>
      </w:r>
      <w:r w:rsidR="001F37C3" w:rsidRPr="007C45C9">
        <w:rPr>
          <w:noProof w:val="0"/>
        </w:rPr>
        <w:t>HANA-Datenbank betreibbar.</w:t>
      </w:r>
      <w:r w:rsidR="00AA41C7" w:rsidRPr="007C45C9">
        <w:rPr>
          <w:noProof w:val="0"/>
        </w:rPr>
        <w:t xml:space="preserve"> Um eine transaktionale </w:t>
      </w:r>
      <w:r w:rsidR="00EB6E25" w:rsidRPr="007C45C9">
        <w:rPr>
          <w:noProof w:val="0"/>
        </w:rPr>
        <w:t>Anwendung</w:t>
      </w:r>
      <w:r w:rsidR="00AA41C7" w:rsidRPr="007C45C9">
        <w:rPr>
          <w:noProof w:val="0"/>
        </w:rPr>
        <w:t xml:space="preserve"> zu erhalten, muss eine speziel</w:t>
      </w:r>
      <w:r w:rsidR="00625C9A" w:rsidRPr="007C45C9">
        <w:rPr>
          <w:noProof w:val="0"/>
        </w:rPr>
        <w:t xml:space="preserve">le Aufgabe in Bezug zum Objekt </w:t>
      </w:r>
      <w:r w:rsidR="00AA41C7" w:rsidRPr="007C45C9">
        <w:rPr>
          <w:i/>
          <w:noProof w:val="0"/>
        </w:rPr>
        <w:t>Geschäftspartner</w:t>
      </w:r>
      <w:r w:rsidR="00AA41C7" w:rsidRPr="007C45C9">
        <w:rPr>
          <w:noProof w:val="0"/>
        </w:rPr>
        <w:t xml:space="preserve"> gewählt werden, z</w:t>
      </w:r>
      <w:r w:rsidR="00220387" w:rsidRPr="007C45C9">
        <w:rPr>
          <w:noProof w:val="0"/>
        </w:rPr>
        <w:t>.</w:t>
      </w:r>
      <w:r w:rsidR="00AA41C7" w:rsidRPr="007C45C9">
        <w:rPr>
          <w:noProof w:val="0"/>
        </w:rPr>
        <w:t>B</w:t>
      </w:r>
      <w:r w:rsidR="00220387" w:rsidRPr="007C45C9">
        <w:rPr>
          <w:noProof w:val="0"/>
        </w:rPr>
        <w:t>.</w:t>
      </w:r>
      <w:r w:rsidR="00872DD1" w:rsidRPr="007C45C9">
        <w:rPr>
          <w:noProof w:val="0"/>
        </w:rPr>
        <w:t xml:space="preserve"> </w:t>
      </w:r>
      <w:r w:rsidR="00AA41C7" w:rsidRPr="007C45C9">
        <w:rPr>
          <w:noProof w:val="0"/>
        </w:rPr>
        <w:t>die Adressänderung</w:t>
      </w:r>
      <w:r w:rsidR="00C65A8F" w:rsidRPr="007C45C9">
        <w:rPr>
          <w:noProof w:val="0"/>
        </w:rPr>
        <w:t xml:space="preserve"> oder die Änderung der Kundenart</w:t>
      </w:r>
      <w:r w:rsidR="00AA41C7" w:rsidRPr="007C45C9">
        <w:rPr>
          <w:noProof w:val="0"/>
        </w:rPr>
        <w:t xml:space="preserve">. Im nächsten Abschnitt wird geprüft, ob eine transaktionale Anwendung existiert, </w:t>
      </w:r>
      <w:r w:rsidR="0019191B" w:rsidRPr="007C45C9">
        <w:rPr>
          <w:noProof w:val="0"/>
        </w:rPr>
        <w:t>die</w:t>
      </w:r>
      <w:r w:rsidR="00AA41C7" w:rsidRPr="007C45C9">
        <w:rPr>
          <w:noProof w:val="0"/>
        </w:rPr>
        <w:t xml:space="preserve"> im Zusammenhang mit einer speziellen Aufgabe ausg</w:t>
      </w:r>
      <w:r w:rsidR="00C50F5D" w:rsidRPr="007C45C9">
        <w:rPr>
          <w:noProof w:val="0"/>
        </w:rPr>
        <w:t>ewählte</w:t>
      </w:r>
      <w:r w:rsidR="009E4FE3" w:rsidRPr="007C45C9">
        <w:rPr>
          <w:noProof w:val="0"/>
        </w:rPr>
        <w:t xml:space="preserve"> Stammdaten</w:t>
      </w:r>
      <w:r w:rsidR="00AA41C7" w:rsidRPr="007C45C9">
        <w:rPr>
          <w:noProof w:val="0"/>
        </w:rPr>
        <w:t xml:space="preserve"> anzeigt.</w:t>
      </w:r>
    </w:p>
    <w:p w14:paraId="2F6A0586" w14:textId="77777777" w:rsidR="00505D5C" w:rsidRPr="007C45C9" w:rsidRDefault="00505D5C" w:rsidP="0092667D">
      <w:pPr>
        <w:pStyle w:val="berschrift2"/>
      </w:pPr>
      <w:bookmarkStart w:id="172" w:name="_Toc518555982"/>
      <w:r w:rsidRPr="007C45C9">
        <w:t xml:space="preserve">Verfügbarkeit </w:t>
      </w:r>
      <w:r w:rsidR="004B3BCE" w:rsidRPr="007C45C9">
        <w:t xml:space="preserve">und Erweiterung </w:t>
      </w:r>
      <w:r w:rsidRPr="007C45C9">
        <w:t>von Standardfunktionen</w:t>
      </w:r>
      <w:bookmarkEnd w:id="172"/>
    </w:p>
    <w:p w14:paraId="1162AB24" w14:textId="54CE313E" w:rsidR="00C971C4" w:rsidRPr="007C45C9" w:rsidRDefault="005408A6" w:rsidP="00466E1B">
      <w:pPr>
        <w:pStyle w:val="FlietextersterAbsatz"/>
        <w:rPr>
          <w:noProof w:val="0"/>
        </w:rPr>
      </w:pPr>
      <w:r w:rsidRPr="007C45C9">
        <w:rPr>
          <w:lang w:eastAsia="zh-CN"/>
        </w:rPr>
        <mc:AlternateContent>
          <mc:Choice Requires="wpg">
            <w:drawing>
              <wp:anchor distT="0" distB="0" distL="114300" distR="114300" simplePos="0" relativeHeight="251668480" behindDoc="0" locked="0" layoutInCell="1" allowOverlap="1" wp14:anchorId="6A32897C" wp14:editId="2FD15BF9">
                <wp:simplePos x="0" y="0"/>
                <wp:positionH relativeFrom="column">
                  <wp:posOffset>3152140</wp:posOffset>
                </wp:positionH>
                <wp:positionV relativeFrom="paragraph">
                  <wp:posOffset>624367</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6">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9515A" id="Gruppieren 24" o:spid="_x0000_s1026" style="position:absolute;margin-left:248.2pt;margin-top:49.1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32"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7C45C9">
        <w:rPr>
          <w:noProof w:val="0"/>
        </w:rPr>
        <w:t xml:space="preserve">Verfügbare Fiori-Anwendungen können in der </w:t>
      </w:r>
      <w:r w:rsidR="00FE52FD" w:rsidRPr="007C45C9">
        <w:rPr>
          <w:i/>
          <w:noProof w:val="0"/>
        </w:rPr>
        <w:t>Fiori Apps Reference Library</w:t>
      </w:r>
      <w:r w:rsidR="00FE52FD" w:rsidRPr="007C45C9">
        <w:rPr>
          <w:noProof w:val="0"/>
        </w:rPr>
        <w:t xml:space="preserve"> unter </w:t>
      </w:r>
      <w:hyperlink r:id="rId33" w:history="1">
        <w:r w:rsidR="00FE52FD" w:rsidRPr="007C45C9">
          <w:rPr>
            <w:rStyle w:val="hyperlinkZchn"/>
            <w:noProof w:val="0"/>
          </w:rPr>
          <w:t>https://fioriappslibrary.hana.ondemand.com</w:t>
        </w:r>
      </w:hyperlink>
      <w:r w:rsidR="00FE52FD" w:rsidRPr="007C45C9">
        <w:rPr>
          <w:noProof w:val="0"/>
        </w:rPr>
        <w:t xml:space="preserve"> </w:t>
      </w:r>
      <w:r w:rsidR="00C378D8" w:rsidRPr="007C45C9">
        <w:rPr>
          <w:noProof w:val="0"/>
        </w:rPr>
        <w:t>gesucht</w:t>
      </w:r>
      <w:r w:rsidR="00FE52FD" w:rsidRPr="007C45C9">
        <w:rPr>
          <w:noProof w:val="0"/>
        </w:rPr>
        <w:t xml:space="preserve"> werden.</w:t>
      </w:r>
      <w:r w:rsidR="00C378D8" w:rsidRPr="007C45C9">
        <w:rPr>
          <w:noProof w:val="0"/>
        </w:rPr>
        <w:t xml:space="preserve"> Die Filterbedingungen sind</w:t>
      </w:r>
      <w:r w:rsidR="00E80958" w:rsidRPr="007C45C9">
        <w:rPr>
          <w:noProof w:val="0"/>
        </w:rPr>
        <w:t xml:space="preserve"> für diesen Fall</w:t>
      </w:r>
      <w:r w:rsidR="00C378D8" w:rsidRPr="007C45C9">
        <w:rPr>
          <w:noProof w:val="0"/>
        </w:rPr>
        <w:t xml:space="preserve"> wie folgt festzulegen:</w:t>
      </w:r>
    </w:p>
    <w:p w14:paraId="114C462B" w14:textId="77777777" w:rsidR="00466E1B" w:rsidRPr="007C45C9" w:rsidRDefault="00466E1B" w:rsidP="00F50F77">
      <w:pPr>
        <w:pStyle w:val="Listenabsatz"/>
        <w:numPr>
          <w:ilvl w:val="0"/>
          <w:numId w:val="0"/>
        </w:numPr>
        <w:ind w:left="360"/>
        <w:rPr>
          <w:b/>
        </w:rPr>
      </w:pPr>
    </w:p>
    <w:p w14:paraId="362C9B0A" w14:textId="77777777" w:rsidR="00C378D8" w:rsidRPr="007C45C9" w:rsidRDefault="00C378D8" w:rsidP="00F434FA">
      <w:pPr>
        <w:pStyle w:val="Listenabsatz"/>
        <w:ind w:left="360"/>
        <w:rPr>
          <w:b/>
        </w:rPr>
      </w:pPr>
      <w:r w:rsidRPr="007C45C9">
        <w:rPr>
          <w:b/>
        </w:rPr>
        <w:t>Product Suite:</w:t>
      </w:r>
    </w:p>
    <w:p w14:paraId="6844AA0B" w14:textId="77777777" w:rsidR="00C378D8" w:rsidRPr="007C45C9" w:rsidRDefault="00C378D8" w:rsidP="006D2000">
      <w:pPr>
        <w:pStyle w:val="Listenabsatz"/>
        <w:numPr>
          <w:ilvl w:val="1"/>
          <w:numId w:val="19"/>
        </w:numPr>
      </w:pPr>
      <w:r w:rsidRPr="007C45C9">
        <w:t>SAP Business Suite</w:t>
      </w:r>
      <w:r w:rsidR="00880A9F" w:rsidRPr="007C45C9">
        <w:t xml:space="preserve"> (ECC)</w:t>
      </w:r>
    </w:p>
    <w:p w14:paraId="2D3C58EA" w14:textId="77777777" w:rsidR="00C378D8" w:rsidRPr="007C45C9" w:rsidRDefault="00F33941" w:rsidP="00F434FA">
      <w:pPr>
        <w:pStyle w:val="Listenabsatz"/>
        <w:ind w:left="360"/>
        <w:rPr>
          <w:b/>
        </w:rPr>
      </w:pPr>
      <w:r w:rsidRPr="007C45C9">
        <w:rPr>
          <w:b/>
        </w:rPr>
        <w:t>Required Back-E</w:t>
      </w:r>
      <w:r w:rsidR="00C378D8" w:rsidRPr="007C45C9">
        <w:rPr>
          <w:b/>
        </w:rPr>
        <w:t>nd Product:</w:t>
      </w:r>
    </w:p>
    <w:p w14:paraId="7F2BD894" w14:textId="77777777" w:rsidR="00C378D8" w:rsidRPr="007C45C9" w:rsidRDefault="00C378D8" w:rsidP="00AB7783">
      <w:pPr>
        <w:pStyle w:val="Listenabsatz"/>
        <w:numPr>
          <w:ilvl w:val="1"/>
          <w:numId w:val="43"/>
        </w:numPr>
      </w:pPr>
      <w:r w:rsidRPr="007C45C9">
        <w:t>SAP ERP</w:t>
      </w:r>
    </w:p>
    <w:p w14:paraId="5020A239" w14:textId="77777777" w:rsidR="00C378D8" w:rsidRPr="007C45C9" w:rsidRDefault="00C378D8" w:rsidP="00AB7783">
      <w:pPr>
        <w:pStyle w:val="Listenabsatz"/>
        <w:numPr>
          <w:ilvl w:val="1"/>
          <w:numId w:val="43"/>
        </w:numPr>
      </w:pPr>
      <w:r w:rsidRPr="007C45C9">
        <w:t>SAP ERP, min</w:t>
      </w:r>
      <w:r w:rsidR="00E602DB" w:rsidRPr="007C45C9">
        <w:t>.</w:t>
      </w:r>
      <w:r w:rsidRPr="007C45C9">
        <w:t xml:space="preserve"> EHP 7</w:t>
      </w:r>
    </w:p>
    <w:p w14:paraId="0EFC334F" w14:textId="77777777" w:rsidR="00E602DB" w:rsidRPr="007C45C9" w:rsidRDefault="00E602DB" w:rsidP="00AB7783">
      <w:pPr>
        <w:pStyle w:val="Listenabsatz"/>
        <w:numPr>
          <w:ilvl w:val="1"/>
          <w:numId w:val="43"/>
        </w:numPr>
      </w:pPr>
      <w:r w:rsidRPr="007C45C9">
        <w:t>SAP ERP, min. EHP 8</w:t>
      </w:r>
    </w:p>
    <w:p w14:paraId="7C4925ED" w14:textId="77777777" w:rsidR="00E602DB" w:rsidRPr="007C45C9" w:rsidRDefault="005408A6" w:rsidP="00F434FA">
      <w:pPr>
        <w:pStyle w:val="Listenabsatz"/>
        <w:ind w:left="360"/>
        <w:rPr>
          <w:b/>
        </w:rPr>
      </w:pPr>
      <w:r w:rsidRPr="007C45C9">
        <w:rPr>
          <w:noProof/>
          <w:lang w:eastAsia="zh-CN"/>
        </w:rPr>
        <mc:AlternateContent>
          <mc:Choice Requires="wps">
            <w:drawing>
              <wp:anchor distT="0" distB="0" distL="114300" distR="114300" simplePos="0" relativeHeight="251670528" behindDoc="0" locked="0" layoutInCell="1" allowOverlap="1" wp14:anchorId="0DC237F3" wp14:editId="6EE92C9B">
                <wp:simplePos x="0" y="0"/>
                <wp:positionH relativeFrom="column">
                  <wp:posOffset>3118485</wp:posOffset>
                </wp:positionH>
                <wp:positionV relativeFrom="paragraph">
                  <wp:posOffset>22387</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381D8C29" w14:textId="43E5E971" w:rsidR="00595E85" w:rsidRDefault="00595E85" w:rsidP="0092667D">
                            <w:pPr>
                              <w:pStyle w:val="BeschriftungvonAbbildungenetcBA-Format"/>
                            </w:pPr>
                            <w:bookmarkStart w:id="173" w:name="_Toc518556016"/>
                            <w:r>
                              <w:t xml:space="preserve">Abbildung </w:t>
                            </w:r>
                            <w:fldSimple w:instr=" SEQ Abbildung \* ARABIC ">
                              <w:r>
                                <w:rPr>
                                  <w:noProof/>
                                </w:rPr>
                                <w:t>11</w:t>
                              </w:r>
                            </w:fldSimple>
                            <w:r>
                              <w:t>: Bildschirmaufnahme der Filterung von SAP-Fiori-Anwendungen</w:t>
                            </w:r>
                            <w:bookmarkEnd w:id="173"/>
                          </w:p>
                          <w:p w14:paraId="011BCF85" w14:textId="1F7C4467" w:rsidR="00595E85" w:rsidRPr="008F7665" w:rsidRDefault="00595E85" w:rsidP="008F7665">
                            <w:pPr>
                              <w:pStyle w:val="Bildquelle"/>
                            </w:pPr>
                            <w: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C237F3" id="_x0000_t202" coordsize="21600,21600" o:spt="202" path="m,l,21600r21600,l21600,xe">
                <v:stroke joinstyle="miter"/>
                <v:path gradientshapeok="t" o:connecttype="rect"/>
              </v:shapetype>
              <v:shape id="Textfeld 25" o:spid="_x0000_s1026" type="#_x0000_t202" style="position:absolute;left:0;text-align:left;margin-left:245.55pt;margin-top:1.7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" stroked="f">
                <v:textbox style="mso-fit-shape-to-text:t" inset="0,0,0,0">
                  <w:txbxContent>
                    <w:p w14:paraId="381D8C29" w14:textId="43E5E971" w:rsidR="00595E85" w:rsidRDefault="00595E85" w:rsidP="0092667D">
                      <w:pPr>
                        <w:pStyle w:val="BeschriftungvonAbbildungenetcBA-Format"/>
                      </w:pPr>
                      <w:bookmarkStart w:id="174" w:name="_Toc518556016"/>
                      <w:r>
                        <w:t xml:space="preserve">Abbildung </w:t>
                      </w:r>
                      <w:fldSimple w:instr=" SEQ Abbildung \* ARABIC ">
                        <w:r>
                          <w:rPr>
                            <w:noProof/>
                          </w:rPr>
                          <w:t>11</w:t>
                        </w:r>
                      </w:fldSimple>
                      <w:r>
                        <w:t>: Bildschirmaufnahme der Filterung von SAP-Fiori-Anwendungen</w:t>
                      </w:r>
                      <w:bookmarkEnd w:id="174"/>
                    </w:p>
                    <w:p w14:paraId="011BCF85" w14:textId="1F7C4467" w:rsidR="00595E85" w:rsidRPr="008F7665" w:rsidRDefault="00595E85" w:rsidP="008F7665">
                      <w:pPr>
                        <w:pStyle w:val="Bildquelle"/>
                      </w:pPr>
                      <w:r>
                        <w:t>(Quelle: eigener Screenshot)</w:t>
                      </w:r>
                    </w:p>
                  </w:txbxContent>
                </v:textbox>
              </v:shape>
            </w:pict>
          </mc:Fallback>
        </mc:AlternateContent>
      </w:r>
      <w:r w:rsidR="00200375" w:rsidRPr="007C45C9">
        <w:rPr>
          <w:b/>
        </w:rPr>
        <w:t>Database:</w:t>
      </w:r>
    </w:p>
    <w:p w14:paraId="1D40F933" w14:textId="77777777" w:rsidR="00E602DB" w:rsidRPr="007C45C9" w:rsidRDefault="00E602DB" w:rsidP="006D2000">
      <w:pPr>
        <w:pStyle w:val="Listenabsatz"/>
        <w:numPr>
          <w:ilvl w:val="0"/>
          <w:numId w:val="21"/>
        </w:numPr>
      </w:pPr>
      <w:r w:rsidRPr="007C45C9">
        <w:t>Any DB</w:t>
      </w:r>
    </w:p>
    <w:p w14:paraId="60A4D5FE" w14:textId="712B5CAF" w:rsidR="00E341ED" w:rsidRPr="007C45C9" w:rsidRDefault="00C26A3B" w:rsidP="00FD02FA">
      <w:pPr>
        <w:pStyle w:val="FlietextersterAbsatz"/>
        <w:rPr>
          <w:noProof w:val="0"/>
        </w:rPr>
      </w:pPr>
      <w:r w:rsidRPr="007C45C9">
        <w:rPr>
          <w:noProof w:val="0"/>
        </w:rPr>
        <w:t>Im Fall der Datenbank lässt sich nur</w:t>
      </w:r>
      <w:r w:rsidR="00C742CB" w:rsidRPr="007C45C9">
        <w:rPr>
          <w:noProof w:val="0"/>
        </w:rPr>
        <w:t xml:space="preserve"> nach</w:t>
      </w:r>
      <w:r w:rsidRPr="007C45C9">
        <w:rPr>
          <w:noProof w:val="0"/>
        </w:rPr>
        <w:t xml:space="preserve"> </w:t>
      </w:r>
      <w:r w:rsidRPr="007C45C9">
        <w:rPr>
          <w:i/>
          <w:noProof w:val="0"/>
        </w:rPr>
        <w:t>HANA DB</w:t>
      </w:r>
      <w:r w:rsidRPr="007C45C9">
        <w:rPr>
          <w:noProof w:val="0"/>
        </w:rPr>
        <w:t xml:space="preserve"> oder </w:t>
      </w:r>
      <w:r w:rsidRPr="007C45C9">
        <w:rPr>
          <w:i/>
          <w:noProof w:val="0"/>
        </w:rPr>
        <w:t>Any DB</w:t>
      </w:r>
      <w:r w:rsidRPr="007C45C9">
        <w:rPr>
          <w:noProof w:val="0"/>
        </w:rPr>
        <w:t xml:space="preserve"> </w:t>
      </w:r>
      <w:r w:rsidR="00C742CB" w:rsidRPr="007C45C9">
        <w:rPr>
          <w:noProof w:val="0"/>
        </w:rPr>
        <w:t>filtern</w:t>
      </w:r>
      <w:r w:rsidRPr="007C45C9">
        <w:rPr>
          <w:noProof w:val="0"/>
        </w:rPr>
        <w:t xml:space="preserve">. Auch bei Any DB ist die SAP-HANA-Datenbank nicht ausgeschlossen. Die </w:t>
      </w:r>
      <w:r w:rsidR="00C742CB" w:rsidRPr="007C45C9">
        <w:rPr>
          <w:noProof w:val="0"/>
        </w:rPr>
        <w:t>Auswahl</w:t>
      </w:r>
      <w:r w:rsidRPr="007C45C9">
        <w:rPr>
          <w:noProof w:val="0"/>
        </w:rPr>
        <w:t xml:space="preserve"> garantiert aber, dass die</w:t>
      </w:r>
      <w:r w:rsidR="004A24FF" w:rsidRPr="007C45C9">
        <w:rPr>
          <w:noProof w:val="0"/>
        </w:rPr>
        <w:t xml:space="preserve"> angezeigten</w:t>
      </w:r>
      <w:r w:rsidRPr="007C45C9">
        <w:rPr>
          <w:noProof w:val="0"/>
        </w:rPr>
        <w:t xml:space="preserve"> Anwendungen auch a</w:t>
      </w:r>
      <w:r w:rsidR="00E80958" w:rsidRPr="007C45C9">
        <w:rPr>
          <w:noProof w:val="0"/>
        </w:rPr>
        <w:t>uf ECC-Systemen</w:t>
      </w:r>
      <w:r w:rsidR="00114B4C" w:rsidRPr="007C45C9">
        <w:rPr>
          <w:noProof w:val="0"/>
        </w:rPr>
        <w:t xml:space="preserve"> (</w:t>
      </w:r>
      <w:r w:rsidR="00114B4C" w:rsidRPr="007C45C9">
        <w:rPr>
          <w:i/>
          <w:noProof w:val="0"/>
        </w:rPr>
        <w:t>Business Suite</w:t>
      </w:r>
      <w:r w:rsidR="00114B4C" w:rsidRPr="007C45C9">
        <w:rPr>
          <w:noProof w:val="0"/>
        </w:rPr>
        <w:t>)</w:t>
      </w:r>
      <w:r w:rsidR="004B3BCE" w:rsidRPr="007C45C9">
        <w:rPr>
          <w:noProof w:val="0"/>
        </w:rPr>
        <w:t xml:space="preserve"> ohne SAP-</w:t>
      </w:r>
      <w:r w:rsidR="00E80958" w:rsidRPr="007C45C9">
        <w:rPr>
          <w:noProof w:val="0"/>
        </w:rPr>
        <w:t>HANA-Datenbank</w:t>
      </w:r>
      <w:r w:rsidR="00352633" w:rsidRPr="007C45C9">
        <w:rPr>
          <w:noProof w:val="0"/>
        </w:rPr>
        <w:t xml:space="preserve"> lauffähig sind.</w:t>
      </w:r>
      <w:r w:rsidR="00E80958" w:rsidRPr="007C45C9">
        <w:rPr>
          <w:noProof w:val="0"/>
        </w:rPr>
        <w:t xml:space="preserve"> </w:t>
      </w:r>
      <w:r w:rsidR="00E602DB" w:rsidRPr="007C45C9">
        <w:rPr>
          <w:noProof w:val="0"/>
        </w:rPr>
        <w:t>Als Ergebnis werden nun 106 Anwendungen anzeigt</w:t>
      </w:r>
      <w:r w:rsidR="00E6107B" w:rsidRPr="007C45C9">
        <w:rPr>
          <w:noProof w:val="0"/>
        </w:rPr>
        <w:t>, die</w:t>
      </w:r>
      <w:r w:rsidR="00E602DB" w:rsidRPr="007C45C9">
        <w:rPr>
          <w:noProof w:val="0"/>
        </w:rPr>
        <w:t xml:space="preserve"> mit Hilfe </w:t>
      </w:r>
      <w:r w:rsidR="00E602DB" w:rsidRPr="007C45C9">
        <w:rPr>
          <w:noProof w:val="0"/>
        </w:rPr>
        <w:lastRenderedPageBreak/>
        <w:t xml:space="preserve">von Suchbegriffen weiter eingeschränkt werden können. Eine Suche nach </w:t>
      </w:r>
      <w:r w:rsidR="00E602DB" w:rsidRPr="007C45C9">
        <w:rPr>
          <w:i/>
          <w:noProof w:val="0"/>
        </w:rPr>
        <w:t>business</w:t>
      </w:r>
      <w:r w:rsidR="00E602DB" w:rsidRPr="007C45C9">
        <w:rPr>
          <w:noProof w:val="0"/>
        </w:rPr>
        <w:t xml:space="preserve">, </w:t>
      </w:r>
      <w:r w:rsidR="00E602DB" w:rsidRPr="007C45C9">
        <w:rPr>
          <w:i/>
          <w:noProof w:val="0"/>
        </w:rPr>
        <w:t>partner</w:t>
      </w:r>
      <w:r w:rsidR="00352633" w:rsidRPr="007C45C9">
        <w:rPr>
          <w:noProof w:val="0"/>
        </w:rPr>
        <w:t xml:space="preserve">, </w:t>
      </w:r>
      <w:r w:rsidR="00352633" w:rsidRPr="007C45C9">
        <w:rPr>
          <w:i/>
          <w:noProof w:val="0"/>
        </w:rPr>
        <w:t>bp</w:t>
      </w:r>
      <w:r w:rsidR="00E602DB" w:rsidRPr="007C45C9">
        <w:rPr>
          <w:noProof w:val="0"/>
        </w:rPr>
        <w:t xml:space="preserve">, </w:t>
      </w:r>
      <w:r w:rsidR="00E602DB" w:rsidRPr="007C45C9">
        <w:rPr>
          <w:i/>
          <w:noProof w:val="0"/>
        </w:rPr>
        <w:t>customer</w:t>
      </w:r>
      <w:r w:rsidR="00E602DB" w:rsidRPr="007C45C9">
        <w:rPr>
          <w:noProof w:val="0"/>
        </w:rPr>
        <w:t xml:space="preserve"> oder </w:t>
      </w:r>
      <w:r w:rsidR="00E602DB" w:rsidRPr="007C45C9">
        <w:rPr>
          <w:i/>
          <w:noProof w:val="0"/>
        </w:rPr>
        <w:t>ad</w:t>
      </w:r>
      <w:r w:rsidR="007C5A5E" w:rsidRPr="007C45C9">
        <w:rPr>
          <w:i/>
          <w:noProof w:val="0"/>
        </w:rPr>
        <w:t>d</w:t>
      </w:r>
      <w:r w:rsidR="00E602DB" w:rsidRPr="007C45C9">
        <w:rPr>
          <w:i/>
          <w:noProof w:val="0"/>
        </w:rPr>
        <w:t>ress</w:t>
      </w:r>
      <w:r w:rsidR="00E602DB" w:rsidRPr="007C45C9">
        <w:rPr>
          <w:noProof w:val="0"/>
        </w:rPr>
        <w:t xml:space="preserve"> liefert </w:t>
      </w:r>
      <w:r w:rsidR="00352633" w:rsidRPr="007C45C9">
        <w:rPr>
          <w:noProof w:val="0"/>
        </w:rPr>
        <w:t>kein pass</w:t>
      </w:r>
      <w:r w:rsidR="0041526D" w:rsidRPr="007C45C9">
        <w:rPr>
          <w:noProof w:val="0"/>
        </w:rPr>
        <w:t>endes Ergebnis. Entfernt man alle</w:t>
      </w:r>
      <w:r w:rsidR="00352633" w:rsidRPr="007C45C9">
        <w:rPr>
          <w:noProof w:val="0"/>
        </w:rPr>
        <w:t xml:space="preserve"> Filter und sucht nach </w:t>
      </w:r>
      <w:r w:rsidR="00352633" w:rsidRPr="007C45C9">
        <w:rPr>
          <w:i/>
          <w:noProof w:val="0"/>
        </w:rPr>
        <w:t>business partner</w:t>
      </w:r>
      <w:r w:rsidR="00FA0295" w:rsidRPr="007C45C9">
        <w:rPr>
          <w:noProof w:val="0"/>
        </w:rPr>
        <w:t xml:space="preserve">, erhält man 137 Anwendungen als Ergebnis, darunter die Applikation </w:t>
      </w:r>
      <w:r w:rsidR="00FA0295" w:rsidRPr="007C45C9">
        <w:rPr>
          <w:i/>
          <w:noProof w:val="0"/>
        </w:rPr>
        <w:t>Display Business Partner (BUP3)</w:t>
      </w:r>
      <w:sdt>
        <w:sdtPr>
          <w:rPr>
            <w:noProof w:val="0"/>
          </w:rPr>
          <w:id w:val="-698539735"/>
          <w:citation/>
        </w:sdtPr>
        <w:sdtContent>
          <w:r w:rsidR="001506D7" w:rsidRPr="007C45C9">
            <w:rPr>
              <w:noProof w:val="0"/>
            </w:rPr>
            <w:fldChar w:fldCharType="begin"/>
          </w:r>
          <w:r w:rsidR="001506D7" w:rsidRPr="007C45C9">
            <w:rPr>
              <w:noProof w:val="0"/>
            </w:rPr>
            <w:instrText xml:space="preserve"> CITATION Fio18 \l 1031 </w:instrText>
          </w:r>
          <w:r w:rsidR="001506D7" w:rsidRPr="007C45C9">
            <w:rPr>
              <w:noProof w:val="0"/>
            </w:rPr>
            <w:fldChar w:fldCharType="separate"/>
          </w:r>
          <w:r w:rsidR="000C5CB8">
            <w:t xml:space="preserve"> [69]</w:t>
          </w:r>
          <w:r w:rsidR="001506D7" w:rsidRPr="007C45C9">
            <w:rPr>
              <w:noProof w:val="0"/>
            </w:rPr>
            <w:fldChar w:fldCharType="end"/>
          </w:r>
        </w:sdtContent>
      </w:sdt>
      <w:r w:rsidR="00FA0295" w:rsidRPr="007C45C9">
        <w:rPr>
          <w:noProof w:val="0"/>
        </w:rPr>
        <w:t xml:space="preserve">, </w:t>
      </w:r>
      <w:r w:rsidR="004B2EC1" w:rsidRPr="007C45C9">
        <w:rPr>
          <w:noProof w:val="0"/>
        </w:rPr>
        <w:t>welche</w:t>
      </w:r>
      <w:r w:rsidR="004B3BCE" w:rsidRPr="007C45C9">
        <w:rPr>
          <w:noProof w:val="0"/>
        </w:rPr>
        <w:t xml:space="preserve"> jedoch nur für S/4-</w:t>
      </w:r>
      <w:r w:rsidR="00FA0295" w:rsidRPr="007C45C9">
        <w:rPr>
          <w:noProof w:val="0"/>
        </w:rPr>
        <w:t>HANA-Systeme mit HANA-Datenbank geeignet ist.</w:t>
      </w:r>
    </w:p>
    <w:p w14:paraId="2EB26184" w14:textId="77777777" w:rsidR="004D0438" w:rsidRPr="007C45C9" w:rsidRDefault="0041526D" w:rsidP="00E341ED">
      <w:pPr>
        <w:pStyle w:val="Flietext"/>
        <w:rPr>
          <w:noProof w:val="0"/>
        </w:rPr>
      </w:pPr>
      <w:r w:rsidRPr="007C45C9">
        <w:rPr>
          <w:noProof w:val="0"/>
        </w:rPr>
        <w:t xml:space="preserve">Weil keine passende Standardanwendung gefunden werden konnte, </w:t>
      </w:r>
      <w:bookmarkStart w:id="175" w:name="_Toc512245447"/>
      <w:bookmarkStart w:id="176" w:name="_Toc512808547"/>
      <w:r w:rsidRPr="007C45C9">
        <w:rPr>
          <w:noProof w:val="0"/>
        </w:rPr>
        <w:t>ist im Rahmen dieser Arbeit eine eigene</w:t>
      </w:r>
      <w:r w:rsidR="00066579" w:rsidRPr="007C45C9">
        <w:rPr>
          <w:noProof w:val="0"/>
        </w:rPr>
        <w:t xml:space="preserve"> </w:t>
      </w:r>
      <w:r w:rsidRPr="007C45C9">
        <w:rPr>
          <w:noProof w:val="0"/>
        </w:rPr>
        <w:t xml:space="preserve">energiewirtschaftliche </w:t>
      </w:r>
      <w:r w:rsidR="00066579" w:rsidRPr="007C45C9">
        <w:rPr>
          <w:noProof w:val="0"/>
        </w:rPr>
        <w:t>Anwendung zu entwickeln.</w:t>
      </w:r>
      <w:r w:rsidR="00E341ED" w:rsidRPr="007C45C9">
        <w:rPr>
          <w:noProof w:val="0"/>
        </w:rPr>
        <w:t xml:space="preserve"> Die Einbindung und Anpassung von </w:t>
      </w:r>
      <w:r w:rsidR="00B80D7C" w:rsidRPr="007C45C9">
        <w:rPr>
          <w:noProof w:val="0"/>
        </w:rPr>
        <w:t xml:space="preserve">durch SAP erstellten </w:t>
      </w:r>
      <w:r w:rsidR="00E341ED" w:rsidRPr="007C45C9">
        <w:rPr>
          <w:noProof w:val="0"/>
        </w:rPr>
        <w:t>Fiori-Anwendungen wird nicht gezeigt.</w:t>
      </w:r>
    </w:p>
    <w:p w14:paraId="09269CF5" w14:textId="77777777" w:rsidR="00B669C6" w:rsidRPr="007C45C9" w:rsidRDefault="00D02C27" w:rsidP="005D39C5">
      <w:pPr>
        <w:pStyle w:val="berschrift2"/>
      </w:pPr>
      <w:bookmarkStart w:id="177" w:name="_Ref515980945"/>
      <w:bookmarkStart w:id="178" w:name="_Toc518555983"/>
      <w:r w:rsidRPr="007C45C9">
        <w:t>Architektu</w:t>
      </w:r>
      <w:r w:rsidR="000E31A6" w:rsidRPr="007C45C9">
        <w:t>r</w:t>
      </w:r>
      <w:bookmarkEnd w:id="175"/>
      <w:bookmarkEnd w:id="176"/>
      <w:r w:rsidR="00505D5C" w:rsidRPr="007C45C9">
        <w:t xml:space="preserve"> der eigenen Anwendung</w:t>
      </w:r>
      <w:bookmarkEnd w:id="177"/>
      <w:bookmarkEnd w:id="178"/>
    </w:p>
    <w:p w14:paraId="296007CC" w14:textId="732EF37B" w:rsidR="00FE108F" w:rsidRPr="007C45C9" w:rsidRDefault="00F146DA" w:rsidP="00834C63">
      <w:pPr>
        <w:pStyle w:val="FlietextersterAbsatz"/>
        <w:rPr>
          <w:noProof w:val="0"/>
        </w:rPr>
      </w:pPr>
      <w:r w:rsidRPr="007C45C9">
        <w:rPr>
          <w:noProof w:val="0"/>
        </w:rPr>
        <w:t>Für die Eigenentwicklung</w:t>
      </w:r>
      <w:r w:rsidR="002B4617" w:rsidRPr="007C45C9">
        <w:rPr>
          <w:noProof w:val="0"/>
        </w:rPr>
        <w:t xml:space="preserve"> der</w:t>
      </w:r>
      <w:r w:rsidRPr="007C45C9">
        <w:rPr>
          <w:noProof w:val="0"/>
        </w:rPr>
        <w:t xml:space="preserve"> Anwendung stehen verschiedene </w:t>
      </w:r>
      <w:r w:rsidR="002B4617" w:rsidRPr="007C45C9">
        <w:rPr>
          <w:noProof w:val="0"/>
        </w:rPr>
        <w:t xml:space="preserve">Technologien </w:t>
      </w:r>
      <w:r w:rsidRPr="007C45C9">
        <w:rPr>
          <w:noProof w:val="0"/>
        </w:rPr>
        <w:t xml:space="preserve">und </w:t>
      </w:r>
      <w:r w:rsidR="002B4617" w:rsidRPr="007C45C9">
        <w:rPr>
          <w:noProof w:val="0"/>
        </w:rPr>
        <w:t xml:space="preserve">mögliche </w:t>
      </w:r>
      <w:r w:rsidR="00486D27" w:rsidRPr="007C45C9">
        <w:rPr>
          <w:noProof w:val="0"/>
        </w:rPr>
        <w:t>Software-</w:t>
      </w:r>
      <w:r w:rsidR="002B4617" w:rsidRPr="007C45C9">
        <w:rPr>
          <w:noProof w:val="0"/>
        </w:rPr>
        <w:t>Architekturen</w:t>
      </w:r>
      <w:r w:rsidRPr="007C45C9">
        <w:rPr>
          <w:noProof w:val="0"/>
        </w:rPr>
        <w:t xml:space="preserve"> zur Verfügung.</w:t>
      </w:r>
      <w:r w:rsidR="009620D9" w:rsidRPr="007C45C9">
        <w:rPr>
          <w:noProof w:val="0"/>
        </w:rPr>
        <w:t xml:space="preserve"> </w:t>
      </w:r>
      <w:r w:rsidR="005374B2" w:rsidRPr="007C45C9">
        <w:rPr>
          <w:noProof w:val="0"/>
        </w:rPr>
        <w:t xml:space="preserve">Die App soll Fiori-ähnlich sein. Das heißt </w:t>
      </w:r>
      <w:r w:rsidR="009620D9" w:rsidRPr="007C45C9">
        <w:rPr>
          <w:noProof w:val="0"/>
        </w:rPr>
        <w:t>ihre Oberfläche</w:t>
      </w:r>
      <w:r w:rsidR="005374B2" w:rsidRPr="007C45C9">
        <w:rPr>
          <w:noProof w:val="0"/>
        </w:rPr>
        <w:t xml:space="preserve"> baut</w:t>
      </w:r>
      <w:r w:rsidR="009620D9" w:rsidRPr="007C45C9">
        <w:rPr>
          <w:noProof w:val="0"/>
        </w:rPr>
        <w:t xml:space="preserve"> auf dem SAPUI5-</w:t>
      </w:r>
      <w:r w:rsidR="00463D89" w:rsidRPr="007C45C9">
        <w:rPr>
          <w:noProof w:val="0"/>
        </w:rPr>
        <w:t>Framework</w:t>
      </w:r>
      <w:r w:rsidR="009620D9" w:rsidRPr="007C45C9">
        <w:rPr>
          <w:noProof w:val="0"/>
        </w:rPr>
        <w:t xml:space="preserve"> auf und </w:t>
      </w:r>
      <w:r w:rsidR="005374B2" w:rsidRPr="007C45C9">
        <w:rPr>
          <w:noProof w:val="0"/>
        </w:rPr>
        <w:t xml:space="preserve">hält </w:t>
      </w:r>
      <w:r w:rsidR="00CF7826" w:rsidRPr="007C45C9">
        <w:rPr>
          <w:noProof w:val="0"/>
        </w:rPr>
        <w:t>sich an die Fiori Design Guideline.</w:t>
      </w:r>
      <w:r w:rsidR="002B4617" w:rsidRPr="007C45C9">
        <w:rPr>
          <w:noProof w:val="0"/>
        </w:rPr>
        <w:t xml:space="preserve"> </w:t>
      </w:r>
      <w:r w:rsidR="00632877" w:rsidRPr="007C45C9">
        <w:rPr>
          <w:noProof w:val="0"/>
        </w:rPr>
        <w:t>Das Frontend</w:t>
      </w:r>
      <w:r w:rsidR="002B4617" w:rsidRPr="007C45C9">
        <w:rPr>
          <w:noProof w:val="0"/>
        </w:rPr>
        <w:t xml:space="preserve"> </w:t>
      </w:r>
      <w:r w:rsidR="005C054A" w:rsidRPr="007C45C9">
        <w:rPr>
          <w:noProof w:val="0"/>
        </w:rPr>
        <w:t>bezieht</w:t>
      </w:r>
      <w:r w:rsidR="00D83519" w:rsidRPr="007C45C9">
        <w:rPr>
          <w:noProof w:val="0"/>
        </w:rPr>
        <w:t xml:space="preserve"> </w:t>
      </w:r>
      <w:r w:rsidR="00757618" w:rsidRPr="007C45C9">
        <w:rPr>
          <w:noProof w:val="0"/>
        </w:rPr>
        <w:t>seine</w:t>
      </w:r>
      <w:r w:rsidR="00D83519" w:rsidRPr="007C45C9">
        <w:rPr>
          <w:noProof w:val="0"/>
        </w:rPr>
        <w:t xml:space="preserve"> Daten </w:t>
      </w:r>
      <w:r w:rsidR="00405A8C" w:rsidRPr="007C45C9">
        <w:rPr>
          <w:noProof w:val="0"/>
        </w:rPr>
        <w:t>mit Hilfe eines</w:t>
      </w:r>
      <w:r w:rsidR="00D83519" w:rsidRPr="007C45C9">
        <w:rPr>
          <w:noProof w:val="0"/>
        </w:rPr>
        <w:t xml:space="preserve"> OData-</w:t>
      </w:r>
      <w:r w:rsidR="00F33941" w:rsidRPr="007C45C9">
        <w:rPr>
          <w:noProof w:val="0"/>
        </w:rPr>
        <w:t>Dienst</w:t>
      </w:r>
      <w:r w:rsidR="00405A8C" w:rsidRPr="007C45C9">
        <w:rPr>
          <w:noProof w:val="0"/>
        </w:rPr>
        <w:t>es aus dem Backend-System.</w:t>
      </w:r>
      <w:r w:rsidR="00F9130A" w:rsidRPr="007C45C9">
        <w:rPr>
          <w:noProof w:val="0"/>
        </w:rPr>
        <w:t xml:space="preserve"> Zudem </w:t>
      </w:r>
      <w:r w:rsidR="005B0233" w:rsidRPr="007C45C9">
        <w:rPr>
          <w:noProof w:val="0"/>
        </w:rPr>
        <w:t>ist</w:t>
      </w:r>
      <w:r w:rsidR="00F9130A" w:rsidRPr="007C45C9">
        <w:rPr>
          <w:noProof w:val="0"/>
        </w:rPr>
        <w:t xml:space="preserve"> die Anwendung in der SAP C</w:t>
      </w:r>
      <w:r w:rsidR="00360C89" w:rsidRPr="007C45C9">
        <w:rPr>
          <w:noProof w:val="0"/>
        </w:rPr>
        <w:t>loud Platform</w:t>
      </w:r>
      <w:r w:rsidR="005B0233" w:rsidRPr="007C45C9">
        <w:rPr>
          <w:noProof w:val="0"/>
        </w:rPr>
        <w:t xml:space="preserve"> zu</w:t>
      </w:r>
      <w:r w:rsidR="00360C89" w:rsidRPr="007C45C9">
        <w:rPr>
          <w:noProof w:val="0"/>
        </w:rPr>
        <w:t xml:space="preserve"> entwickel</w:t>
      </w:r>
      <w:r w:rsidR="005B0233" w:rsidRPr="007C45C9">
        <w:rPr>
          <w:noProof w:val="0"/>
        </w:rPr>
        <w:t>n</w:t>
      </w:r>
      <w:r w:rsidR="00360C89" w:rsidRPr="007C45C9">
        <w:rPr>
          <w:noProof w:val="0"/>
        </w:rPr>
        <w:t xml:space="preserve"> und anschließend auf einem </w:t>
      </w:r>
      <w:r w:rsidR="00F12827" w:rsidRPr="007C45C9">
        <w:rPr>
          <w:noProof w:val="0"/>
        </w:rPr>
        <w:t>Fiori-Launchpad</w:t>
      </w:r>
      <w:r w:rsidR="00360C89" w:rsidRPr="007C45C9">
        <w:rPr>
          <w:noProof w:val="0"/>
        </w:rPr>
        <w:t xml:space="preserve"> a</w:t>
      </w:r>
      <w:r w:rsidR="00532EE9" w:rsidRPr="007C45C9">
        <w:rPr>
          <w:noProof w:val="0"/>
        </w:rPr>
        <w:t>nzuzeigen.</w:t>
      </w:r>
    </w:p>
    <w:p w14:paraId="01BAEFE2" w14:textId="77777777" w:rsidR="00834C63" w:rsidRPr="007C45C9" w:rsidRDefault="00834C63" w:rsidP="000D0E16">
      <w:pPr>
        <w:pStyle w:val="Abbildung"/>
        <w:framePr w:wrap="notBeside" w:xAlign="center"/>
        <w:rPr>
          <w:noProof w:val="0"/>
        </w:rPr>
      </w:pPr>
      <w:r w:rsidRPr="007C45C9">
        <w:rPr>
          <w:lang w:eastAsia="zh-CN"/>
        </w:rPr>
        <w:drawing>
          <wp:inline distT="0" distB="0" distL="0" distR="0" wp14:anchorId="02613385" wp14:editId="66021682">
            <wp:extent cx="5211232" cy="3859619"/>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34">
                      <a:extLst>
                        <a:ext uri="{28A0092B-C50C-407E-A947-70E740481C1C}">
                          <a14:useLocalDpi xmlns:a14="http://schemas.microsoft.com/office/drawing/2010/main" val="0"/>
                        </a:ext>
                      </a:extLst>
                    </a:blip>
                    <a:srcRect b="858"/>
                    <a:stretch/>
                  </pic:blipFill>
                  <pic:spPr bwMode="auto">
                    <a:xfrm>
                      <a:off x="0" y="0"/>
                      <a:ext cx="5216157" cy="3863267"/>
                    </a:xfrm>
                    <a:prstGeom prst="rect">
                      <a:avLst/>
                    </a:prstGeom>
                    <a:ln>
                      <a:noFill/>
                    </a:ln>
                    <a:extLst>
                      <a:ext uri="{53640926-AAD7-44D8-BBD7-CCE9431645EC}">
                        <a14:shadowObscured xmlns:a14="http://schemas.microsoft.com/office/drawing/2010/main"/>
                      </a:ext>
                    </a:extLst>
                  </pic:spPr>
                </pic:pic>
              </a:graphicData>
            </a:graphic>
          </wp:inline>
        </w:drawing>
      </w:r>
    </w:p>
    <w:p w14:paraId="7B915C42" w14:textId="45CC2331" w:rsidR="00834C63" w:rsidRDefault="00834C63" w:rsidP="00275E82">
      <w:pPr>
        <w:pStyle w:val="BeschriftungvonAbbildungenetcBA-Format"/>
      </w:pPr>
      <w:bookmarkStart w:id="179" w:name="_Ref513571324"/>
      <w:bookmarkStart w:id="180" w:name="_Toc518556017"/>
      <w:r w:rsidRPr="007C45C9">
        <w:t xml:space="preserve">Abbildung </w:t>
      </w:r>
      <w:fldSimple w:instr=" SEQ Abbildung \* ARABIC ">
        <w:r w:rsidR="00BA22F1">
          <w:rPr>
            <w:noProof/>
          </w:rPr>
          <w:t>12</w:t>
        </w:r>
      </w:fldSimple>
      <w:bookmarkEnd w:id="179"/>
      <w:r w:rsidRPr="007C45C9">
        <w:t>: Übersicht über die mögliche Architektur von Fiori-Applikationen</w:t>
      </w:r>
      <w:bookmarkEnd w:id="180"/>
    </w:p>
    <w:p w14:paraId="284304AF" w14:textId="4F014FD3" w:rsidR="00DF32E1" w:rsidRPr="00DF32E1" w:rsidRDefault="00DF32E1" w:rsidP="00DF32E1">
      <w:pPr>
        <w:pStyle w:val="Bildquelle"/>
      </w:pPr>
      <w:r>
        <w:t xml:space="preserve">(Quelle: </w:t>
      </w:r>
      <w:sdt>
        <w:sdtPr>
          <w:id w:val="752095424"/>
          <w:citation/>
        </w:sdtPr>
        <w:sdtContent>
          <w:r>
            <w:fldChar w:fldCharType="begin"/>
          </w:r>
          <w:r>
            <w:instrText xml:space="preserve"> CITATION Sha171 \l 1031 </w:instrText>
          </w:r>
          <w:r>
            <w:fldChar w:fldCharType="separate"/>
          </w:r>
          <w:r w:rsidR="000C5CB8">
            <w:rPr>
              <w:noProof/>
            </w:rPr>
            <w:t>[70]</w:t>
          </w:r>
          <w:r>
            <w:fldChar w:fldCharType="end"/>
          </w:r>
        </w:sdtContent>
      </w:sdt>
      <w:r>
        <w:t>)</w:t>
      </w:r>
    </w:p>
    <w:p w14:paraId="54A18778" w14:textId="32E562EB" w:rsidR="006C010C" w:rsidRPr="007C45C9" w:rsidRDefault="006C010C" w:rsidP="006C010C">
      <w:pPr>
        <w:pStyle w:val="FlietextersterAbsatz"/>
        <w:rPr>
          <w:noProof w:val="0"/>
        </w:rPr>
      </w:pPr>
      <w:r w:rsidRPr="007C45C9">
        <w:rPr>
          <w:noProof w:val="0"/>
        </w:rPr>
        <w:fldChar w:fldCharType="begin"/>
      </w:r>
      <w:r w:rsidRPr="007C45C9">
        <w:rPr>
          <w:noProof w:val="0"/>
        </w:rPr>
        <w:instrText xml:space="preserve"> REF _Ref513571324 \h </w:instrText>
      </w:r>
      <w:r w:rsidRPr="007C45C9">
        <w:rPr>
          <w:noProof w:val="0"/>
        </w:rPr>
      </w:r>
      <w:r w:rsidRPr="007C45C9">
        <w:rPr>
          <w:noProof w:val="0"/>
        </w:rPr>
        <w:fldChar w:fldCharType="separate"/>
      </w:r>
      <w:r w:rsidR="00BA22F1" w:rsidRPr="007C45C9">
        <w:t xml:space="preserve">Abbildung </w:t>
      </w:r>
      <w:r w:rsidR="00BA22F1">
        <w:t>12</w:t>
      </w:r>
      <w:r w:rsidRPr="007C45C9">
        <w:rPr>
          <w:noProof w:val="0"/>
        </w:rPr>
        <w:fldChar w:fldCharType="end"/>
      </w:r>
      <w:r w:rsidRPr="007C45C9">
        <w:rPr>
          <w:noProof w:val="0"/>
        </w:rPr>
        <w:t xml:space="preserve"> zeigt zwei Varianten für die Verbindung mit dem OData-Dienst. Wie bereits in Abschnitt </w:t>
      </w:r>
      <w:r w:rsidRPr="007C45C9">
        <w:rPr>
          <w:noProof w:val="0"/>
        </w:rPr>
        <w:fldChar w:fldCharType="begin"/>
      </w:r>
      <w:r w:rsidRPr="007C45C9">
        <w:rPr>
          <w:noProof w:val="0"/>
        </w:rPr>
        <w:instrText xml:space="preserve"> REF _Ref515386295 \r \h </w:instrText>
      </w:r>
      <w:r w:rsidRPr="007C45C9">
        <w:rPr>
          <w:noProof w:val="0"/>
        </w:rPr>
      </w:r>
      <w:r w:rsidRPr="007C45C9">
        <w:rPr>
          <w:noProof w:val="0"/>
        </w:rPr>
        <w:fldChar w:fldCharType="separate"/>
      </w:r>
      <w:r w:rsidR="00BA22F1">
        <w:rPr>
          <w:noProof w:val="0"/>
        </w:rPr>
        <w:t>2.3.5</w:t>
      </w:r>
      <w:r w:rsidRPr="007C45C9">
        <w:rPr>
          <w:noProof w:val="0"/>
        </w:rPr>
        <w:fldChar w:fldCharType="end"/>
      </w:r>
      <w:r w:rsidRPr="007C45C9">
        <w:rPr>
          <w:noProof w:val="0"/>
        </w:rPr>
        <w:t xml:space="preserve"> dargestellt, wird ein SAP Cloud Connector benötigt, um eine Verbindung </w:t>
      </w:r>
      <w:r w:rsidRPr="007C45C9">
        <w:rPr>
          <w:noProof w:val="0"/>
        </w:rPr>
        <w:lastRenderedPageBreak/>
        <w:t>zwischen der SAP Cloud Platform und lokalen Systemen, wie dem Gateway</w:t>
      </w:r>
      <w:r w:rsidR="00F15D1B" w:rsidRPr="007C45C9">
        <w:rPr>
          <w:noProof w:val="0"/>
        </w:rPr>
        <w:t xml:space="preserve"> Hub</w:t>
      </w:r>
      <w:r w:rsidRPr="007C45C9">
        <w:rPr>
          <w:noProof w:val="0"/>
        </w:rPr>
        <w:t xml:space="preserve">, herzustellen. Dieser übernimmt dann die Bereitstellung des OData-Dienstes. </w:t>
      </w:r>
      <w:r w:rsidR="00F15D1B" w:rsidRPr="007C45C9">
        <w:rPr>
          <w:noProof w:val="0"/>
        </w:rPr>
        <w:t>Sollte kein separater</w:t>
      </w:r>
      <w:r w:rsidRPr="007C45C9">
        <w:rPr>
          <w:noProof w:val="0"/>
        </w:rPr>
        <w:t xml:space="preserve"> Gateway</w:t>
      </w:r>
      <w:r w:rsidR="00F15D1B" w:rsidRPr="007C45C9">
        <w:rPr>
          <w:noProof w:val="0"/>
        </w:rPr>
        <w:t>-Server</w:t>
      </w:r>
      <w:r w:rsidRPr="007C45C9">
        <w:rPr>
          <w:noProof w:val="0"/>
        </w:rPr>
        <w:t xml:space="preserve"> zur Verfügung stehen, ist es auch möglich zur Bereitstellung des OData-Dienstes den OData-Provisioning-Dienst der SAP Cloud Platform zu nutzen. Dafür wird im Backend die Software-Komponente </w:t>
      </w:r>
      <w:r w:rsidRPr="007C45C9">
        <w:rPr>
          <w:i/>
          <w:noProof w:val="0"/>
        </w:rPr>
        <w:t>Business Enablement Provisioning</w:t>
      </w:r>
      <w:r w:rsidRPr="007C45C9">
        <w:rPr>
          <w:noProof w:val="0"/>
        </w:rPr>
        <w:t xml:space="preserve"> (IW-BEP) </w:t>
      </w:r>
      <w:sdt>
        <w:sdtPr>
          <w:rPr>
            <w:noProof w:val="0"/>
          </w:rPr>
          <w:id w:val="1432093441"/>
          <w:citation/>
        </w:sdtPr>
        <w:sdtContent>
          <w:r w:rsidRPr="007C45C9">
            <w:rPr>
              <w:noProof w:val="0"/>
            </w:rPr>
            <w:fldChar w:fldCharType="begin"/>
          </w:r>
          <w:r w:rsidRPr="007C45C9">
            <w:rPr>
              <w:noProof w:val="0"/>
            </w:rPr>
            <w:instrText xml:space="preserve">CITATION SAP186 \l 1031 </w:instrText>
          </w:r>
          <w:r w:rsidRPr="007C45C9">
            <w:rPr>
              <w:noProof w:val="0"/>
            </w:rPr>
            <w:fldChar w:fldCharType="separate"/>
          </w:r>
          <w:r w:rsidR="000C5CB8">
            <w:t>[71]</w:t>
          </w:r>
          <w:r w:rsidRPr="007C45C9">
            <w:rPr>
              <w:noProof w:val="0"/>
            </w:rPr>
            <w:fldChar w:fldCharType="end"/>
          </w:r>
        </w:sdtContent>
      </w:sdt>
      <w:r w:rsidRPr="007C45C9">
        <w:rPr>
          <w:noProof w:val="0"/>
        </w:rPr>
        <w:t xml:space="preserve"> benötigt. Beide Varianten werden in dieser Arbeit zur Prüfung ihrer Machbarkeit nachvollzogen.</w:t>
      </w:r>
    </w:p>
    <w:p w14:paraId="128D41CC" w14:textId="4017CECD" w:rsidR="006D3D5C" w:rsidRPr="007C45C9" w:rsidRDefault="006D3D5C" w:rsidP="006D3D5C">
      <w:pPr>
        <w:pStyle w:val="Flietext"/>
        <w:rPr>
          <w:noProof w:val="0"/>
        </w:rPr>
      </w:pPr>
      <w:r w:rsidRPr="007C45C9">
        <w:rPr>
          <w:noProof w:val="0"/>
        </w:rPr>
        <w:t xml:space="preserve">Ebenso </w:t>
      </w:r>
      <w:r w:rsidR="001F62B6" w:rsidRPr="007C45C9">
        <w:rPr>
          <w:noProof w:val="0"/>
        </w:rPr>
        <w:t>ist es denkbar</w:t>
      </w:r>
      <w:r w:rsidR="003D6B76" w:rsidRPr="007C45C9">
        <w:rPr>
          <w:noProof w:val="0"/>
        </w:rPr>
        <w:t xml:space="preserve">, an Stelle eines separaten </w:t>
      </w:r>
      <w:r w:rsidR="0093691C" w:rsidRPr="007C45C9">
        <w:rPr>
          <w:noProof w:val="0"/>
        </w:rPr>
        <w:t>Ga</w:t>
      </w:r>
      <w:r w:rsidR="003D6B76" w:rsidRPr="007C45C9">
        <w:rPr>
          <w:noProof w:val="0"/>
        </w:rPr>
        <w:t>teway-Servers</w:t>
      </w:r>
      <w:r w:rsidR="000F767B" w:rsidRPr="007C45C9">
        <w:rPr>
          <w:noProof w:val="0"/>
        </w:rPr>
        <w:t xml:space="preserve"> ein</w:t>
      </w:r>
      <w:r w:rsidRPr="007C45C9">
        <w:rPr>
          <w:noProof w:val="0"/>
        </w:rPr>
        <w:t xml:space="preserve"> direkt auf dem Backend-Server installierte</w:t>
      </w:r>
      <w:r w:rsidR="0093691C" w:rsidRPr="007C45C9">
        <w:rPr>
          <w:noProof w:val="0"/>
        </w:rPr>
        <w:t>s</w:t>
      </w:r>
      <w:r w:rsidRPr="007C45C9">
        <w:rPr>
          <w:noProof w:val="0"/>
        </w:rPr>
        <w:t xml:space="preserve"> </w:t>
      </w:r>
      <w:r w:rsidR="0093691C" w:rsidRPr="007C45C9">
        <w:rPr>
          <w:noProof w:val="0"/>
        </w:rPr>
        <w:t>Gateway</w:t>
      </w:r>
      <w:r w:rsidRPr="007C45C9">
        <w:rPr>
          <w:noProof w:val="0"/>
        </w:rPr>
        <w:t xml:space="preserve"> zu verwenden (</w:t>
      </w:r>
      <w:r w:rsidRPr="007C45C9">
        <w:rPr>
          <w:i/>
          <w:noProof w:val="0"/>
        </w:rPr>
        <w:t>embedded deployment</w:t>
      </w:r>
      <w:r w:rsidRPr="007C45C9">
        <w:rPr>
          <w:noProof w:val="0"/>
        </w:rPr>
        <w:t xml:space="preserve">) </w:t>
      </w:r>
      <w:sdt>
        <w:sdtPr>
          <w:rPr>
            <w:noProof w:val="0"/>
          </w:rPr>
          <w:id w:val="496462708"/>
          <w:citation/>
        </w:sdtPr>
        <w:sdtContent>
          <w:r w:rsidRPr="007C45C9">
            <w:rPr>
              <w:noProof w:val="0"/>
            </w:rPr>
            <w:fldChar w:fldCharType="begin"/>
          </w:r>
          <w:r w:rsidRPr="007C45C9">
            <w:rPr>
              <w:noProof w:val="0"/>
            </w:rPr>
            <w:instrText xml:space="preserve"> CITATION Fis13 \l 1031 </w:instrText>
          </w:r>
          <w:r w:rsidRPr="007C45C9">
            <w:rPr>
              <w:noProof w:val="0"/>
            </w:rPr>
            <w:fldChar w:fldCharType="separate"/>
          </w:r>
          <w:r w:rsidR="000C5CB8">
            <w:t>[72]</w:t>
          </w:r>
          <w:r w:rsidRPr="007C45C9">
            <w:rPr>
              <w:noProof w:val="0"/>
            </w:rPr>
            <w:fldChar w:fldCharType="end"/>
          </w:r>
        </w:sdtContent>
      </w:sdt>
      <w:r w:rsidRPr="007C45C9">
        <w:rPr>
          <w:noProof w:val="0"/>
        </w:rPr>
        <w:t xml:space="preserve">. Dies wird jedoch von SAP als kritisch angesehen, </w:t>
      </w:r>
      <w:r w:rsidR="00DA7547" w:rsidRPr="007C45C9">
        <w:rPr>
          <w:noProof w:val="0"/>
        </w:rPr>
        <w:t>weil</w:t>
      </w:r>
      <w:r w:rsidRPr="007C45C9">
        <w:rPr>
          <w:noProof w:val="0"/>
        </w:rPr>
        <w:t xml:space="preserve"> dadurch bei einer Aktualisierung der Gateway- oder SAPUI5-Version ein höherer Aufwand entsteht </w:t>
      </w:r>
      <w:sdt>
        <w:sdtPr>
          <w:rPr>
            <w:noProof w:val="0"/>
          </w:rPr>
          <w:id w:val="-512149230"/>
          <w:citation/>
        </w:sdtPr>
        <w:sdtContent>
          <w:r w:rsidRPr="007C45C9">
            <w:rPr>
              <w:noProof w:val="0"/>
            </w:rPr>
            <w:fldChar w:fldCharType="begin"/>
          </w:r>
          <w:r w:rsidRPr="007C45C9">
            <w:rPr>
              <w:noProof w:val="0"/>
            </w:rPr>
            <w:instrText xml:space="preserve">CITATION Eng17 \p 35-36 \l 1031 </w:instrText>
          </w:r>
          <w:r w:rsidRPr="007C45C9">
            <w:rPr>
              <w:noProof w:val="0"/>
            </w:rPr>
            <w:fldChar w:fldCharType="separate"/>
          </w:r>
          <w:r w:rsidR="000C5CB8">
            <w:t>[63, S. 35-36]</w:t>
          </w:r>
          <w:r w:rsidRPr="007C45C9">
            <w:rPr>
              <w:noProof w:val="0"/>
            </w:rPr>
            <w:fldChar w:fldCharType="end"/>
          </w:r>
        </w:sdtContent>
      </w:sdt>
      <w:r w:rsidRPr="007C45C9">
        <w:rPr>
          <w:noProof w:val="0"/>
        </w:rPr>
        <w:t>.</w:t>
      </w:r>
      <w:r w:rsidR="00B563C6" w:rsidRPr="007C45C9">
        <w:rPr>
          <w:noProof w:val="0"/>
        </w:rPr>
        <w:t xml:space="preserve"> Zudem </w:t>
      </w:r>
      <w:r w:rsidR="004C00DB" w:rsidRPr="007C45C9">
        <w:rPr>
          <w:noProof w:val="0"/>
        </w:rPr>
        <w:t>kann</w:t>
      </w:r>
      <w:r w:rsidR="00B563C6" w:rsidRPr="007C45C9">
        <w:rPr>
          <w:noProof w:val="0"/>
        </w:rPr>
        <w:t xml:space="preserve"> ein Angreifer, </w:t>
      </w:r>
      <w:r w:rsidR="003C0960" w:rsidRPr="007C45C9">
        <w:rPr>
          <w:noProof w:val="0"/>
        </w:rPr>
        <w:t>der</w:t>
      </w:r>
      <w:r w:rsidR="00B563C6" w:rsidRPr="007C45C9">
        <w:rPr>
          <w:noProof w:val="0"/>
        </w:rPr>
        <w:t xml:space="preserve"> Zugang</w:t>
      </w:r>
      <w:r w:rsidR="004C00DB" w:rsidRPr="007C45C9">
        <w:rPr>
          <w:noProof w:val="0"/>
        </w:rPr>
        <w:t xml:space="preserve"> zum SAP Gateway Hub erlangt</w:t>
      </w:r>
      <w:r w:rsidR="00B563C6" w:rsidRPr="007C45C9">
        <w:rPr>
          <w:noProof w:val="0"/>
        </w:rPr>
        <w:t>, auf alle Daten des Backend-Systems</w:t>
      </w:r>
      <w:r w:rsidR="000D0E16" w:rsidRPr="007C45C9">
        <w:rPr>
          <w:noProof w:val="0"/>
        </w:rPr>
        <w:t xml:space="preserve"> zugreifen.</w:t>
      </w:r>
    </w:p>
    <w:p w14:paraId="5021F637" w14:textId="01F28537" w:rsidR="006F6B89" w:rsidRPr="007C45C9" w:rsidRDefault="00907CA6" w:rsidP="006D3D5C">
      <w:pPr>
        <w:pStyle w:val="Flietext"/>
        <w:rPr>
          <w:noProof w:val="0"/>
        </w:rPr>
      </w:pPr>
      <w:r w:rsidRPr="007C45C9">
        <w:rPr>
          <w:noProof w:val="0"/>
        </w:rPr>
        <w:t>Als</w:t>
      </w:r>
      <w:r w:rsidR="007013AF" w:rsidRPr="007C45C9">
        <w:rPr>
          <w:noProof w:val="0"/>
        </w:rPr>
        <w:t xml:space="preserve"> separates</w:t>
      </w:r>
      <w:r w:rsidR="000A45A5" w:rsidRPr="007C45C9">
        <w:rPr>
          <w:noProof w:val="0"/>
        </w:rPr>
        <w:t xml:space="preserve"> </w:t>
      </w:r>
      <w:r w:rsidR="007013AF" w:rsidRPr="007C45C9">
        <w:rPr>
          <w:noProof w:val="0"/>
        </w:rPr>
        <w:t>Gateway</w:t>
      </w:r>
      <w:r w:rsidR="00355C50" w:rsidRPr="007C45C9">
        <w:rPr>
          <w:noProof w:val="0"/>
        </w:rPr>
        <w:t xml:space="preserve"> </w:t>
      </w:r>
      <w:r w:rsidR="00C171E6" w:rsidRPr="007C45C9">
        <w:rPr>
          <w:noProof w:val="0"/>
        </w:rPr>
        <w:t xml:space="preserve">wird der Frontend-Server </w:t>
      </w:r>
      <w:r w:rsidR="00E752F5" w:rsidRPr="007C45C9">
        <w:rPr>
          <w:i/>
          <w:noProof w:val="0"/>
        </w:rPr>
        <w:t>SGW</w:t>
      </w:r>
      <w:r w:rsidR="00C171E6" w:rsidRPr="007C45C9">
        <w:rPr>
          <w:noProof w:val="0"/>
        </w:rPr>
        <w:t xml:space="preserve"> verwendet, </w:t>
      </w:r>
      <w:r w:rsidR="004D7BDE" w:rsidRPr="007C45C9">
        <w:rPr>
          <w:noProof w:val="0"/>
        </w:rPr>
        <w:t>der</w:t>
      </w:r>
      <w:r w:rsidR="00C171E6" w:rsidRPr="007C45C9">
        <w:rPr>
          <w:noProof w:val="0"/>
        </w:rPr>
        <w:t xml:space="preserve"> eine </w:t>
      </w:r>
      <w:r w:rsidRPr="007C45C9">
        <w:rPr>
          <w:noProof w:val="0"/>
        </w:rPr>
        <w:t>SA</w:t>
      </w:r>
      <w:r w:rsidR="00E72CEC" w:rsidRPr="007C45C9">
        <w:rPr>
          <w:noProof w:val="0"/>
        </w:rPr>
        <w:t>P-Gateway</w:t>
      </w:r>
      <w:r w:rsidR="00C171E6" w:rsidRPr="007C45C9">
        <w:rPr>
          <w:noProof w:val="0"/>
        </w:rPr>
        <w:t>-Komponente beinhaltet</w:t>
      </w:r>
      <w:r w:rsidR="0056421C" w:rsidRPr="007C45C9">
        <w:rPr>
          <w:noProof w:val="0"/>
        </w:rPr>
        <w:t xml:space="preserve"> und </w:t>
      </w:r>
      <w:r w:rsidR="00355C50" w:rsidRPr="007C45C9">
        <w:rPr>
          <w:noProof w:val="0"/>
        </w:rPr>
        <w:t xml:space="preserve">per RFC-Verbindung mit dem </w:t>
      </w:r>
      <w:r w:rsidR="00E37D5C" w:rsidRPr="007C45C9">
        <w:rPr>
          <w:noProof w:val="0"/>
        </w:rPr>
        <w:t>S</w:t>
      </w:r>
      <w:r w:rsidR="00466E1B" w:rsidRPr="007C45C9">
        <w:rPr>
          <w:noProof w:val="0"/>
        </w:rPr>
        <w:t>AP-</w:t>
      </w:r>
      <w:r w:rsidR="00E37D5C" w:rsidRPr="007C45C9">
        <w:rPr>
          <w:noProof w:val="0"/>
        </w:rPr>
        <w:t>ECC</w:t>
      </w:r>
      <w:r w:rsidR="00355C50" w:rsidRPr="007C45C9">
        <w:rPr>
          <w:noProof w:val="0"/>
        </w:rPr>
        <w:t xml:space="preserve">-System </w:t>
      </w:r>
      <w:r w:rsidR="001C1540" w:rsidRPr="007C45C9">
        <w:rPr>
          <w:i/>
          <w:noProof w:val="0"/>
        </w:rPr>
        <w:t>SBE</w:t>
      </w:r>
      <w:r w:rsidR="00E37D5C" w:rsidRPr="007C45C9">
        <w:rPr>
          <w:noProof w:val="0"/>
        </w:rPr>
        <w:t xml:space="preserve"> </w:t>
      </w:r>
      <w:r w:rsidRPr="007C45C9">
        <w:rPr>
          <w:noProof w:val="0"/>
        </w:rPr>
        <w:t>verbunden</w:t>
      </w:r>
      <w:r w:rsidR="0056421C" w:rsidRPr="007C45C9">
        <w:rPr>
          <w:noProof w:val="0"/>
        </w:rPr>
        <w:t xml:space="preserve"> ist</w:t>
      </w:r>
      <w:r w:rsidRPr="007C45C9">
        <w:rPr>
          <w:noProof w:val="0"/>
        </w:rPr>
        <w:t xml:space="preserve">. </w:t>
      </w:r>
      <w:r w:rsidR="003F2078" w:rsidRPr="00487241">
        <w:rPr>
          <w:i/>
        </w:rPr>
        <w:t>Remote Function Call</w:t>
      </w:r>
      <w:r w:rsidR="003F2078">
        <w:t xml:space="preserve"> (RFC) bezeichnet von SAP entworfene „Verfahren, mit denen Funktionen in einem entf</w:t>
      </w:r>
      <w:r w:rsidR="007960D3">
        <w:t>ernten System aufgerufen werden</w:t>
      </w:r>
      <w:r w:rsidR="003F2078">
        <w:t>“</w:t>
      </w:r>
      <w:sdt>
        <w:sdtPr>
          <w:id w:val="-340771734"/>
          <w:citation/>
        </w:sdtPr>
        <w:sdtContent>
          <w:r w:rsidR="003F2078">
            <w:fldChar w:fldCharType="begin"/>
          </w:r>
          <w:r w:rsidR="003F2078">
            <w:instrText xml:space="preserve"> CITATION Wik187 \l 1031 </w:instrText>
          </w:r>
          <w:r w:rsidR="003F2078">
            <w:fldChar w:fldCharType="separate"/>
          </w:r>
          <w:r w:rsidR="000C5CB8">
            <w:t xml:space="preserve"> [73]</w:t>
          </w:r>
          <w:r w:rsidR="003F2078">
            <w:fldChar w:fldCharType="end"/>
          </w:r>
        </w:sdtContent>
      </w:sdt>
      <w:r w:rsidR="007960D3">
        <w:t>.</w:t>
      </w:r>
      <w:r w:rsidR="003F2078" w:rsidRPr="007C45C9">
        <w:rPr>
          <w:noProof w:val="0"/>
        </w:rPr>
        <w:t xml:space="preserve"> </w:t>
      </w:r>
      <w:r w:rsidRPr="007C45C9">
        <w:rPr>
          <w:noProof w:val="0"/>
        </w:rPr>
        <w:t xml:space="preserve">Dieses wird </w:t>
      </w:r>
      <w:r w:rsidR="00E37D5C" w:rsidRPr="007C45C9">
        <w:rPr>
          <w:noProof w:val="0"/>
        </w:rPr>
        <w:t xml:space="preserve">als Backend </w:t>
      </w:r>
      <w:r w:rsidRPr="007C45C9">
        <w:rPr>
          <w:noProof w:val="0"/>
        </w:rPr>
        <w:t>verwendet und ist</w:t>
      </w:r>
      <w:r w:rsidR="002B4617" w:rsidRPr="007C45C9">
        <w:rPr>
          <w:noProof w:val="0"/>
        </w:rPr>
        <w:t xml:space="preserve"> </w:t>
      </w:r>
      <w:r w:rsidR="00463A98" w:rsidRPr="007C45C9">
        <w:rPr>
          <w:noProof w:val="0"/>
        </w:rPr>
        <w:t>die</w:t>
      </w:r>
      <w:r w:rsidR="002B4617" w:rsidRPr="007C45C9">
        <w:rPr>
          <w:noProof w:val="0"/>
        </w:rPr>
        <w:t xml:space="preserve"> Kopie </w:t>
      </w:r>
      <w:r w:rsidR="008C7948" w:rsidRPr="007C45C9">
        <w:rPr>
          <w:noProof w:val="0"/>
        </w:rPr>
        <w:t>eines</w:t>
      </w:r>
      <w:r w:rsidR="002B4617" w:rsidRPr="007C45C9">
        <w:rPr>
          <w:noProof w:val="0"/>
        </w:rPr>
        <w:t xml:space="preserve"> bei einem Energieversorger eingesetzten Produktivsystems</w:t>
      </w:r>
      <w:r w:rsidR="00417C11" w:rsidRPr="007C45C9">
        <w:rPr>
          <w:noProof w:val="0"/>
        </w:rPr>
        <w:t>.</w:t>
      </w:r>
      <w:r w:rsidR="002B4617" w:rsidRPr="007C45C9">
        <w:rPr>
          <w:noProof w:val="0"/>
        </w:rPr>
        <w:t xml:space="preserve"> </w:t>
      </w:r>
      <w:r w:rsidR="00417C11" w:rsidRPr="007C45C9">
        <w:rPr>
          <w:noProof w:val="0"/>
        </w:rPr>
        <w:t>Daher sind im System auch</w:t>
      </w:r>
      <w:r w:rsidR="002B4617" w:rsidRPr="007C45C9">
        <w:rPr>
          <w:noProof w:val="0"/>
        </w:rPr>
        <w:t xml:space="preserve"> Kopien von Kundendaten</w:t>
      </w:r>
      <w:r w:rsidR="000638AD" w:rsidRPr="007C45C9">
        <w:rPr>
          <w:noProof w:val="0"/>
        </w:rPr>
        <w:t xml:space="preserve"> enthalten</w:t>
      </w:r>
      <w:r w:rsidR="002B4617" w:rsidRPr="007C45C9">
        <w:rPr>
          <w:noProof w:val="0"/>
        </w:rPr>
        <w:t>. Im Rahmen dieser Arbeit soll</w:t>
      </w:r>
      <w:r w:rsidR="00DB6406" w:rsidRPr="007C45C9">
        <w:rPr>
          <w:noProof w:val="0"/>
        </w:rPr>
        <w:t xml:space="preserve"> aus Gründen des Datenschutzes (siehe Abschnitt</w:t>
      </w:r>
      <w:r w:rsidR="00AC036F" w:rsidRPr="007C45C9">
        <w:rPr>
          <w:noProof w:val="0"/>
        </w:rPr>
        <w:t xml:space="preserve"> </w:t>
      </w:r>
      <w:r w:rsidR="00AC036F" w:rsidRPr="007C45C9">
        <w:rPr>
          <w:noProof w:val="0"/>
        </w:rPr>
        <w:fldChar w:fldCharType="begin"/>
      </w:r>
      <w:r w:rsidR="00AC036F" w:rsidRPr="007C45C9">
        <w:rPr>
          <w:noProof w:val="0"/>
        </w:rPr>
        <w:instrText xml:space="preserve"> REF _Ref515614049 \r \h </w:instrText>
      </w:r>
      <w:r w:rsidR="00AC036F" w:rsidRPr="007C45C9">
        <w:rPr>
          <w:noProof w:val="0"/>
        </w:rPr>
      </w:r>
      <w:r w:rsidR="00AC036F" w:rsidRPr="007C45C9">
        <w:rPr>
          <w:noProof w:val="0"/>
        </w:rPr>
        <w:fldChar w:fldCharType="separate"/>
      </w:r>
      <w:r w:rsidR="00BA22F1">
        <w:rPr>
          <w:noProof w:val="0"/>
        </w:rPr>
        <w:t>3.6</w:t>
      </w:r>
      <w:r w:rsidR="00AC036F" w:rsidRPr="007C45C9">
        <w:rPr>
          <w:noProof w:val="0"/>
        </w:rPr>
        <w:fldChar w:fldCharType="end"/>
      </w:r>
      <w:r w:rsidR="00DB6406" w:rsidRPr="007C45C9">
        <w:rPr>
          <w:noProof w:val="0"/>
        </w:rPr>
        <w:t>)</w:t>
      </w:r>
      <w:r w:rsidR="00A87565" w:rsidRPr="007C45C9">
        <w:rPr>
          <w:noProof w:val="0"/>
        </w:rPr>
        <w:t xml:space="preserve"> mit anonymisierten</w:t>
      </w:r>
      <w:r w:rsidR="002B4617" w:rsidRPr="007C45C9">
        <w:rPr>
          <w:noProof w:val="0"/>
        </w:rPr>
        <w:t xml:space="preserve"> oder fiktiven</w:t>
      </w:r>
      <w:r w:rsidR="00B7630A" w:rsidRPr="007C45C9">
        <w:rPr>
          <w:noProof w:val="0"/>
        </w:rPr>
        <w:t xml:space="preserve"> Kundendaten gearbeitet werden.</w:t>
      </w:r>
    </w:p>
    <w:p w14:paraId="41EF8448" w14:textId="6E1D8AFF" w:rsidR="00FE108F" w:rsidRPr="007C45C9" w:rsidRDefault="006F6B89" w:rsidP="00FE108F">
      <w:pPr>
        <w:pStyle w:val="Flietext"/>
        <w:rPr>
          <w:noProof w:val="0"/>
        </w:rPr>
      </w:pPr>
      <w:r w:rsidRPr="007C45C9">
        <w:rPr>
          <w:noProof w:val="0"/>
        </w:rPr>
        <w:t xml:space="preserve">Über </w:t>
      </w:r>
      <w:r w:rsidR="00EB4067" w:rsidRPr="007C45C9">
        <w:rPr>
          <w:noProof w:val="0"/>
        </w:rPr>
        <w:t xml:space="preserve">das Gateway </w:t>
      </w:r>
      <w:r w:rsidR="00285D27" w:rsidRPr="007C45C9">
        <w:rPr>
          <w:noProof w:val="0"/>
        </w:rPr>
        <w:t xml:space="preserve">im </w:t>
      </w:r>
      <w:r w:rsidR="00E752F5" w:rsidRPr="007C45C9">
        <w:rPr>
          <w:noProof w:val="0"/>
        </w:rPr>
        <w:t>SGW</w:t>
      </w:r>
      <w:r w:rsidR="008D42F0" w:rsidRPr="007C45C9">
        <w:rPr>
          <w:noProof w:val="0"/>
        </w:rPr>
        <w:t xml:space="preserve"> </w:t>
      </w:r>
      <w:r w:rsidR="00D83519" w:rsidRPr="007C45C9">
        <w:rPr>
          <w:noProof w:val="0"/>
        </w:rPr>
        <w:t>wurde bereits ein OData-</w:t>
      </w:r>
      <w:r w:rsidR="00466E1B" w:rsidRPr="007C45C9">
        <w:rPr>
          <w:noProof w:val="0"/>
        </w:rPr>
        <w:t>Dienst</w:t>
      </w:r>
      <w:r w:rsidRPr="007C45C9">
        <w:rPr>
          <w:noProof w:val="0"/>
        </w:rPr>
        <w:t xml:space="preserve"> exponiert</w:t>
      </w:r>
      <w:r w:rsidR="009048D9" w:rsidRPr="007C45C9">
        <w:rPr>
          <w:noProof w:val="0"/>
        </w:rPr>
        <w:t>. Er enthält</w:t>
      </w:r>
      <w:r w:rsidRPr="007C45C9">
        <w:rPr>
          <w:noProof w:val="0"/>
        </w:rPr>
        <w:t xml:space="preserve"> alle Daten, </w:t>
      </w:r>
      <w:r w:rsidR="00CC7832" w:rsidRPr="007C45C9">
        <w:rPr>
          <w:noProof w:val="0"/>
        </w:rPr>
        <w:t>die</w:t>
      </w:r>
      <w:r w:rsidRPr="007C45C9">
        <w:rPr>
          <w:noProof w:val="0"/>
        </w:rPr>
        <w:t xml:space="preserve"> für </w:t>
      </w:r>
      <w:r w:rsidR="002A4535" w:rsidRPr="007C45C9">
        <w:rPr>
          <w:noProof w:val="0"/>
        </w:rPr>
        <w:t>diese Anwendung benötigt werden:</w:t>
      </w:r>
      <w:r w:rsidR="00215F39" w:rsidRPr="007C45C9">
        <w:rPr>
          <w:noProof w:val="0"/>
        </w:rPr>
        <w:t xml:space="preserve"> Kundennamen, Vertragskonten</w:t>
      </w:r>
      <w:r w:rsidRPr="007C45C9">
        <w:rPr>
          <w:noProof w:val="0"/>
        </w:rPr>
        <w:t xml:space="preserve"> und die Kundenart. Der Service heißt </w:t>
      </w:r>
      <w:r w:rsidR="00411A88" w:rsidRPr="007C45C9">
        <w:rPr>
          <w:i/>
          <w:noProof w:val="0"/>
        </w:rPr>
        <w:t>/ASPSP/ERP_UTILITIES_UMC</w:t>
      </w:r>
      <w:r w:rsidRPr="007C45C9">
        <w:rPr>
          <w:rFonts w:ascii="Calibri" w:hAnsi="Calibri" w:cs="Calibri"/>
          <w:noProof w:val="0"/>
          <w:sz w:val="22"/>
        </w:rPr>
        <w:t>.</w:t>
      </w:r>
    </w:p>
    <w:p w14:paraId="1CB29201" w14:textId="0221AC0F" w:rsidR="006D3D5C" w:rsidRPr="007C45C9" w:rsidRDefault="006C70AC" w:rsidP="006D3D5C">
      <w:pPr>
        <w:pStyle w:val="Flietext"/>
        <w:rPr>
          <w:noProof w:val="0"/>
        </w:rPr>
      </w:pPr>
      <w:r w:rsidRPr="007C45C9">
        <w:rPr>
          <w:noProof w:val="0"/>
        </w:rPr>
        <w:t xml:space="preserve">ECC-Systeme enthalten im Standard keine </w:t>
      </w:r>
      <w:r w:rsidR="00FE108F" w:rsidRPr="007C45C9">
        <w:rPr>
          <w:noProof w:val="0"/>
        </w:rPr>
        <w:t>OData-Dienste für Versorgungsunternehmen</w:t>
      </w:r>
      <w:r w:rsidRPr="007C45C9">
        <w:rPr>
          <w:noProof w:val="0"/>
        </w:rPr>
        <w:t>. Sie können durch zusätzliche Produkte ergänzt werden. Ein solche Erweiterung ist</w:t>
      </w:r>
      <w:r w:rsidR="00FE108F" w:rsidRPr="007C45C9">
        <w:rPr>
          <w:noProof w:val="0"/>
        </w:rPr>
        <w:t xml:space="preserve"> </w:t>
      </w:r>
      <w:r w:rsidR="00FE108F" w:rsidRPr="007C45C9">
        <w:rPr>
          <w:i/>
          <w:noProof w:val="0"/>
        </w:rPr>
        <w:t xml:space="preserve">SAP Multichannel Foundation for Utilities and Public Sector </w:t>
      </w:r>
      <w:r w:rsidR="00FE108F" w:rsidRPr="007C45C9">
        <w:rPr>
          <w:noProof w:val="0"/>
        </w:rPr>
        <w:t>(MCF)</w:t>
      </w:r>
      <w:r w:rsidRPr="007C45C9">
        <w:rPr>
          <w:noProof w:val="0"/>
        </w:rPr>
        <w:t>. Die Anwendung</w:t>
      </w:r>
      <w:r w:rsidR="00FE108F" w:rsidRPr="007C45C9">
        <w:rPr>
          <w:noProof w:val="0"/>
        </w:rPr>
        <w:t xml:space="preserve"> gibt Versorgungsunternehmen und öffentlichen Behörden die Möglichkeit</w:t>
      </w:r>
      <w:r w:rsidR="003B198A" w:rsidRPr="007C45C9">
        <w:rPr>
          <w:noProof w:val="0"/>
        </w:rPr>
        <w:t>,</w:t>
      </w:r>
      <w:r w:rsidR="00FE108F" w:rsidRPr="007C45C9">
        <w:rPr>
          <w:noProof w:val="0"/>
        </w:rPr>
        <w:t xml:space="preserve"> </w:t>
      </w:r>
      <w:r w:rsidR="00847426" w:rsidRPr="007C45C9">
        <w:rPr>
          <w:noProof w:val="0"/>
        </w:rPr>
        <w:t xml:space="preserve">Selbstbedienungsportale </w:t>
      </w:r>
      <w:r w:rsidR="00FE108F" w:rsidRPr="007C45C9">
        <w:rPr>
          <w:noProof w:val="0"/>
        </w:rPr>
        <w:t>für ihre Kunden zur Verfügung zu stellen. Kunden eines Energieversorgers können in einer solchen Webanwendung unter anderem Ihre Stammdaten einsehen und ändern oder ihren selbstabgelesenen Zählerstand eintragen. Seit es die so genannten intelligenten Stromzähler (</w:t>
      </w:r>
      <w:r w:rsidR="00FE108F" w:rsidRPr="007C45C9">
        <w:rPr>
          <w:i/>
          <w:noProof w:val="0"/>
        </w:rPr>
        <w:t>Smart Meter</w:t>
      </w:r>
      <w:r w:rsidR="00FE108F" w:rsidRPr="007C45C9">
        <w:rPr>
          <w:noProof w:val="0"/>
        </w:rPr>
        <w:t xml:space="preserve">) gibt, kann dem Kunden in einem Selbstbedienungsportal auch der aktuelle Verbrauch und eine entsprechende Verbrauchsvorhersage angezeigt werden. Bei dem Selbstbedienungsportal handelt es sich in der Regel um eine Webanwendung, </w:t>
      </w:r>
      <w:r w:rsidR="00621B84" w:rsidRPr="007C45C9">
        <w:rPr>
          <w:noProof w:val="0"/>
        </w:rPr>
        <w:t>die</w:t>
      </w:r>
      <w:r w:rsidR="00FE108F" w:rsidRPr="007C45C9">
        <w:rPr>
          <w:noProof w:val="0"/>
        </w:rPr>
        <w:t xml:space="preserve"> ihre Daten mit Hilfe von OData-Dienst</w:t>
      </w:r>
      <w:r w:rsidR="001D58B5" w:rsidRPr="007C45C9">
        <w:rPr>
          <w:noProof w:val="0"/>
        </w:rPr>
        <w:t xml:space="preserve">en aus dem Backend bezieht. </w:t>
      </w:r>
      <w:r w:rsidR="007966CB" w:rsidRPr="007C45C9">
        <w:rPr>
          <w:noProof w:val="0"/>
        </w:rPr>
        <w:t xml:space="preserve">MCF bringt daher eine </w:t>
      </w:r>
      <w:r w:rsidR="007966CB" w:rsidRPr="007C45C9">
        <w:rPr>
          <w:noProof w:val="0"/>
        </w:rPr>
        <w:lastRenderedPageBreak/>
        <w:t>eigene</w:t>
      </w:r>
      <w:r w:rsidR="00FE108F" w:rsidRPr="007C45C9">
        <w:rPr>
          <w:noProof w:val="0"/>
        </w:rPr>
        <w:t xml:space="preserve"> OData-Bibliothek mit, </w:t>
      </w:r>
      <w:r w:rsidR="002C1C41" w:rsidRPr="007C45C9">
        <w:rPr>
          <w:noProof w:val="0"/>
        </w:rPr>
        <w:t>die</w:t>
      </w:r>
      <w:r w:rsidR="00FE108F" w:rsidRPr="007C45C9">
        <w:rPr>
          <w:noProof w:val="0"/>
        </w:rPr>
        <w:t xml:space="preserve"> für energiewirtschaftliche Anwendungen genutzt werden kann. </w:t>
      </w:r>
      <w:r w:rsidR="007966CB" w:rsidRPr="007C45C9">
        <w:rPr>
          <w:noProof w:val="0"/>
        </w:rPr>
        <w:t xml:space="preserve">Es ist zu prüfen, ob </w:t>
      </w:r>
      <w:r w:rsidR="00215F39" w:rsidRPr="007C45C9">
        <w:rPr>
          <w:noProof w:val="0"/>
        </w:rPr>
        <w:t xml:space="preserve"> </w:t>
      </w:r>
      <w:r w:rsidR="007966CB" w:rsidRPr="007C45C9">
        <w:rPr>
          <w:noProof w:val="0"/>
        </w:rPr>
        <w:t>erwähnte Dienst /ASPSP/ERP_UTILITIES_UMC</w:t>
      </w:r>
      <w:r w:rsidR="007966CB" w:rsidRPr="007C45C9">
        <w:rPr>
          <w:rStyle w:val="Funotenzeichen"/>
          <w:noProof w:val="0"/>
        </w:rPr>
        <w:footnoteReference w:id="9"/>
      </w:r>
      <w:r w:rsidR="00215F39" w:rsidRPr="007C45C9">
        <w:rPr>
          <w:noProof w:val="0"/>
        </w:rPr>
        <w:t xml:space="preserve"> für die Implementierung in dieser Arbeit verwendet werden kann oder ein neuer OData-Dienst exponiert werden muss.</w:t>
      </w:r>
    </w:p>
    <w:p w14:paraId="0997EDA9" w14:textId="48EEE6DB" w:rsidR="00273B07" w:rsidRPr="007C45C9" w:rsidRDefault="00360C89" w:rsidP="00273B07">
      <w:pPr>
        <w:pStyle w:val="Flietext"/>
        <w:rPr>
          <w:noProof w:val="0"/>
        </w:rPr>
      </w:pPr>
      <w:r w:rsidRPr="007C45C9">
        <w:rPr>
          <w:noProof w:val="0"/>
        </w:rPr>
        <w:t>Nach Abschluss der Entwicklung</w:t>
      </w:r>
      <w:r w:rsidR="00335F2C" w:rsidRPr="007C45C9">
        <w:rPr>
          <w:noProof w:val="0"/>
        </w:rPr>
        <w:t xml:space="preserve"> stehen zwei Varianten zur </w:t>
      </w:r>
      <w:r w:rsidR="004C116E" w:rsidRPr="007C45C9">
        <w:rPr>
          <w:noProof w:val="0"/>
        </w:rPr>
        <w:t>Auslieferung</w:t>
      </w:r>
      <w:r w:rsidR="00335F2C" w:rsidRPr="007C45C9">
        <w:rPr>
          <w:noProof w:val="0"/>
        </w:rPr>
        <w:t xml:space="preserve"> und zur Anzeige der </w:t>
      </w:r>
      <w:r w:rsidR="00CC5951" w:rsidRPr="007C45C9">
        <w:rPr>
          <w:noProof w:val="0"/>
        </w:rPr>
        <w:t>Anwendung</w:t>
      </w:r>
      <w:r w:rsidR="00335F2C" w:rsidRPr="007C45C9">
        <w:rPr>
          <w:noProof w:val="0"/>
        </w:rPr>
        <w:t xml:space="preserve"> zur Verfügung.</w:t>
      </w:r>
      <w:r w:rsidRPr="007C45C9">
        <w:rPr>
          <w:noProof w:val="0"/>
        </w:rPr>
        <w:t xml:space="preserve"> </w:t>
      </w:r>
      <w:r w:rsidR="00335F2C" w:rsidRPr="007C45C9">
        <w:rPr>
          <w:noProof w:val="0"/>
        </w:rPr>
        <w:t>Bei der Cloud-Variante wird die Anwendung</w:t>
      </w:r>
      <w:r w:rsidR="00021768" w:rsidRPr="007C45C9">
        <w:rPr>
          <w:noProof w:val="0"/>
        </w:rPr>
        <w:t xml:space="preserve"> in der</w:t>
      </w:r>
      <w:r w:rsidRPr="007C45C9">
        <w:rPr>
          <w:noProof w:val="0"/>
        </w:rPr>
        <w:t xml:space="preserve"> SAP Cloud Platform </w:t>
      </w:r>
      <w:r w:rsidR="00021768" w:rsidRPr="007C45C9">
        <w:rPr>
          <w:noProof w:val="0"/>
        </w:rPr>
        <w:t>veröffentlicht</w:t>
      </w:r>
      <w:r w:rsidRPr="007C45C9">
        <w:rPr>
          <w:noProof w:val="0"/>
        </w:rPr>
        <w:t xml:space="preserve">. </w:t>
      </w:r>
      <w:bookmarkStart w:id="181" w:name="_Ref515262816"/>
      <w:r w:rsidR="00335F2C" w:rsidRPr="007C45C9">
        <w:rPr>
          <w:noProof w:val="0"/>
        </w:rPr>
        <w:t>Dort</w:t>
      </w:r>
      <w:r w:rsidR="00547EF8" w:rsidRPr="007C45C9">
        <w:rPr>
          <w:noProof w:val="0"/>
        </w:rPr>
        <w:t xml:space="preserve"> kann im Portal-Dienst</w:t>
      </w:r>
      <w:r w:rsidR="00147DF3" w:rsidRPr="007C45C9">
        <w:rPr>
          <w:noProof w:val="0"/>
        </w:rPr>
        <w:t xml:space="preserve"> ein Fiori-Launchpad erzeugt werden, </w:t>
      </w:r>
      <w:r w:rsidR="009B17EB" w:rsidRPr="007C45C9">
        <w:rPr>
          <w:noProof w:val="0"/>
        </w:rPr>
        <w:t>dem</w:t>
      </w:r>
      <w:r w:rsidR="00147DF3" w:rsidRPr="007C45C9">
        <w:rPr>
          <w:noProof w:val="0"/>
        </w:rPr>
        <w:t xml:space="preserve"> die Anwendung nach erfolgreicher </w:t>
      </w:r>
      <w:r w:rsidR="00CE34F1" w:rsidRPr="007C45C9">
        <w:rPr>
          <w:noProof w:val="0"/>
        </w:rPr>
        <w:t>Auslieferung</w:t>
      </w:r>
      <w:r w:rsidR="00147DF3" w:rsidRPr="007C45C9">
        <w:rPr>
          <w:noProof w:val="0"/>
        </w:rPr>
        <w:t xml:space="preserve"> in der Cloud </w:t>
      </w:r>
      <w:r w:rsidR="00CF0B5E" w:rsidRPr="007C45C9">
        <w:rPr>
          <w:noProof w:val="0"/>
        </w:rPr>
        <w:t>zuordenbar ist.</w:t>
      </w:r>
      <w:r w:rsidR="00345C8A" w:rsidRPr="007C45C9">
        <w:rPr>
          <w:noProof w:val="0"/>
        </w:rPr>
        <w:t xml:space="preserve"> D</w:t>
      </w:r>
      <w:r w:rsidR="004C22D9" w:rsidRPr="007C45C9">
        <w:rPr>
          <w:noProof w:val="0"/>
        </w:rPr>
        <w:t xml:space="preserve">iese Variante wird in </w:t>
      </w:r>
      <w:r w:rsidR="004C22D9" w:rsidRPr="007C45C9">
        <w:rPr>
          <w:noProof w:val="0"/>
        </w:rPr>
        <w:fldChar w:fldCharType="begin"/>
      </w:r>
      <w:r w:rsidR="004C22D9" w:rsidRPr="007C45C9">
        <w:rPr>
          <w:noProof w:val="0"/>
        </w:rPr>
        <w:instrText xml:space="preserve"> REF _Ref513571324 \h </w:instrText>
      </w:r>
      <w:r w:rsidR="004C22D9" w:rsidRPr="007C45C9">
        <w:rPr>
          <w:noProof w:val="0"/>
        </w:rPr>
      </w:r>
      <w:r w:rsidR="004C22D9" w:rsidRPr="007C45C9">
        <w:rPr>
          <w:noProof w:val="0"/>
        </w:rPr>
        <w:fldChar w:fldCharType="separate"/>
      </w:r>
      <w:r w:rsidR="00BA22F1" w:rsidRPr="007C45C9">
        <w:t xml:space="preserve">Abbildung </w:t>
      </w:r>
      <w:r w:rsidR="00BA22F1">
        <w:t>12</w:t>
      </w:r>
      <w:r w:rsidR="004C22D9" w:rsidRPr="007C45C9">
        <w:rPr>
          <w:noProof w:val="0"/>
        </w:rPr>
        <w:fldChar w:fldCharType="end"/>
      </w:r>
      <w:r w:rsidR="004C22D9" w:rsidRPr="007C45C9">
        <w:rPr>
          <w:noProof w:val="0"/>
        </w:rPr>
        <w:t xml:space="preserve"> dargestellt</w:t>
      </w:r>
      <w:r w:rsidR="00147DF3" w:rsidRPr="007C45C9">
        <w:rPr>
          <w:noProof w:val="0"/>
        </w:rPr>
        <w:t xml:space="preserve">. </w:t>
      </w:r>
      <w:r w:rsidR="009C6F2C" w:rsidRPr="007C45C9">
        <w:rPr>
          <w:noProof w:val="0"/>
        </w:rPr>
        <w:t>Bei der</w:t>
      </w:r>
      <w:r w:rsidR="003D1A64" w:rsidRPr="007C45C9">
        <w:rPr>
          <w:noProof w:val="0"/>
        </w:rPr>
        <w:t xml:space="preserve"> lokale</w:t>
      </w:r>
      <w:r w:rsidR="009C6F2C" w:rsidRPr="007C45C9">
        <w:rPr>
          <w:noProof w:val="0"/>
        </w:rPr>
        <w:t>n</w:t>
      </w:r>
      <w:r w:rsidR="003D1A64" w:rsidRPr="007C45C9">
        <w:rPr>
          <w:noProof w:val="0"/>
        </w:rPr>
        <w:t xml:space="preserve"> Alternative</w:t>
      </w:r>
      <w:r w:rsidR="00147DF3" w:rsidRPr="007C45C9">
        <w:rPr>
          <w:noProof w:val="0"/>
        </w:rPr>
        <w:t xml:space="preserve"> wird ein Fiori-Launchpad auf dem Applikationsserver eingerichtet, </w:t>
      </w:r>
      <w:r w:rsidR="00B73639" w:rsidRPr="007C45C9">
        <w:rPr>
          <w:noProof w:val="0"/>
        </w:rPr>
        <w:t>dem</w:t>
      </w:r>
      <w:r w:rsidR="00147DF3" w:rsidRPr="007C45C9">
        <w:rPr>
          <w:noProof w:val="0"/>
        </w:rPr>
        <w:t xml:space="preserve"> die Anwendung </w:t>
      </w:r>
      <w:r w:rsidR="004031CA" w:rsidRPr="007C45C9">
        <w:rPr>
          <w:noProof w:val="0"/>
        </w:rPr>
        <w:t xml:space="preserve">nach Durchführung des Deployment dorthin </w:t>
      </w:r>
      <w:r w:rsidR="00147DF3" w:rsidRPr="007C45C9">
        <w:rPr>
          <w:noProof w:val="0"/>
        </w:rPr>
        <w:t>zugeordnet werden kann.</w:t>
      </w:r>
      <w:r w:rsidR="00345C8A" w:rsidRPr="007C45C9">
        <w:rPr>
          <w:noProof w:val="0"/>
        </w:rPr>
        <w:t xml:space="preserve"> </w:t>
      </w:r>
      <w:r w:rsidR="00D066EF" w:rsidRPr="007C45C9">
        <w:rPr>
          <w:noProof w:val="0"/>
        </w:rPr>
        <w:t xml:space="preserve">Der </w:t>
      </w:r>
      <w:r w:rsidR="00A5631C" w:rsidRPr="007C45C9">
        <w:rPr>
          <w:noProof w:val="0"/>
        </w:rPr>
        <w:t xml:space="preserve">Server </w:t>
      </w:r>
      <w:r w:rsidR="00E752F5" w:rsidRPr="007C45C9">
        <w:rPr>
          <w:noProof w:val="0"/>
        </w:rPr>
        <w:t>SGW</w:t>
      </w:r>
      <w:r w:rsidR="00A5631C" w:rsidRPr="007C45C9">
        <w:rPr>
          <w:noProof w:val="0"/>
        </w:rPr>
        <w:t xml:space="preserve"> übernimmt in dieser Arbeit</w:t>
      </w:r>
      <w:r w:rsidR="003D1A64" w:rsidRPr="007C45C9">
        <w:rPr>
          <w:noProof w:val="0"/>
        </w:rPr>
        <w:t xml:space="preserve"> eine Doppelrolle als </w:t>
      </w:r>
      <w:r w:rsidR="00E9171A" w:rsidRPr="007C45C9">
        <w:rPr>
          <w:noProof w:val="0"/>
        </w:rPr>
        <w:t>Gateway</w:t>
      </w:r>
      <w:r w:rsidR="00BA4345" w:rsidRPr="007C45C9">
        <w:rPr>
          <w:noProof w:val="0"/>
        </w:rPr>
        <w:t>-</w:t>
      </w:r>
      <w:r w:rsidR="003D1A64" w:rsidRPr="007C45C9">
        <w:rPr>
          <w:noProof w:val="0"/>
        </w:rPr>
        <w:t xml:space="preserve"> und Applikationsserver</w:t>
      </w:r>
      <w:r w:rsidR="00A5631C" w:rsidRPr="007C45C9">
        <w:rPr>
          <w:noProof w:val="0"/>
        </w:rPr>
        <w:t xml:space="preserve"> und stellt</w:t>
      </w:r>
      <w:r w:rsidR="00015618" w:rsidRPr="007C45C9">
        <w:rPr>
          <w:noProof w:val="0"/>
        </w:rPr>
        <w:t xml:space="preserve"> bereits ein Fiori-Launchpad zur Verfügung</w:t>
      </w:r>
      <w:r w:rsidR="00DC4CA1" w:rsidRPr="007C45C9">
        <w:rPr>
          <w:noProof w:val="0"/>
        </w:rPr>
        <w:t xml:space="preserve">, </w:t>
      </w:r>
      <w:r w:rsidR="006E5BE6" w:rsidRPr="007C45C9">
        <w:rPr>
          <w:noProof w:val="0"/>
        </w:rPr>
        <w:t xml:space="preserve">so dass </w:t>
      </w:r>
      <w:r w:rsidR="0076437F" w:rsidRPr="007C45C9">
        <w:rPr>
          <w:noProof w:val="0"/>
        </w:rPr>
        <w:t>die Anwendung ohne weitere Hilf</w:t>
      </w:r>
      <w:r w:rsidR="006E5BE6" w:rsidRPr="007C45C9">
        <w:rPr>
          <w:noProof w:val="0"/>
        </w:rPr>
        <w:t>smittel angezeigt werden kann</w:t>
      </w:r>
      <w:r w:rsidR="00A5631C" w:rsidRPr="007C45C9">
        <w:rPr>
          <w:noProof w:val="0"/>
        </w:rPr>
        <w:t>.</w:t>
      </w:r>
      <w:r w:rsidR="00DC4CA1" w:rsidRPr="007C45C9">
        <w:rPr>
          <w:noProof w:val="0"/>
        </w:rPr>
        <w:t xml:space="preserve"> </w:t>
      </w:r>
      <w:r w:rsidR="00B53DD4" w:rsidRPr="007C45C9">
        <w:rPr>
          <w:noProof w:val="0"/>
        </w:rPr>
        <w:t xml:space="preserve">Eine Anleitung zur Einrichtung des Fiori-Launchpads findet sich im Internet </w:t>
      </w:r>
      <w:sdt>
        <w:sdtPr>
          <w:rPr>
            <w:noProof w:val="0"/>
          </w:rPr>
          <w:id w:val="-1185275849"/>
          <w:citation/>
        </w:sdtPr>
        <w:sdtContent>
          <w:r w:rsidR="00B53DD4" w:rsidRPr="007C45C9">
            <w:rPr>
              <w:noProof w:val="0"/>
            </w:rPr>
            <w:fldChar w:fldCharType="begin"/>
          </w:r>
          <w:r w:rsidR="00B53DD4" w:rsidRPr="007C45C9">
            <w:rPr>
              <w:noProof w:val="0"/>
            </w:rPr>
            <w:instrText xml:space="preserve"> CITATION SAP189 \l 1031 </w:instrText>
          </w:r>
          <w:r w:rsidR="00B53DD4" w:rsidRPr="007C45C9">
            <w:rPr>
              <w:noProof w:val="0"/>
            </w:rPr>
            <w:fldChar w:fldCharType="separate"/>
          </w:r>
          <w:r w:rsidR="000C5CB8">
            <w:t>[74]</w:t>
          </w:r>
          <w:r w:rsidR="00B53DD4" w:rsidRPr="007C45C9">
            <w:rPr>
              <w:noProof w:val="0"/>
            </w:rPr>
            <w:fldChar w:fldCharType="end"/>
          </w:r>
        </w:sdtContent>
      </w:sdt>
      <w:r w:rsidR="001D0111" w:rsidRPr="007C45C9">
        <w:rPr>
          <w:noProof w:val="0"/>
        </w:rPr>
        <w:t xml:space="preserve"> oder bei </w:t>
      </w:r>
      <w:r w:rsidR="001D0111" w:rsidRPr="007C45C9">
        <w:rPr>
          <w:i/>
          <w:noProof w:val="0"/>
        </w:rPr>
        <w:t>Englbrecht</w:t>
      </w:r>
      <w:r w:rsidR="001D0111" w:rsidRPr="007C45C9">
        <w:rPr>
          <w:noProof w:val="0"/>
        </w:rPr>
        <w:t xml:space="preserve"> </w:t>
      </w:r>
      <w:sdt>
        <w:sdtPr>
          <w:rPr>
            <w:noProof w:val="0"/>
          </w:rPr>
          <w:id w:val="741757940"/>
          <w:citation/>
        </w:sdtPr>
        <w:sdtContent>
          <w:r w:rsidR="001D0111" w:rsidRPr="007C45C9">
            <w:rPr>
              <w:noProof w:val="0"/>
            </w:rPr>
            <w:fldChar w:fldCharType="begin"/>
          </w:r>
          <w:r w:rsidR="001D0111" w:rsidRPr="007C45C9">
            <w:rPr>
              <w:noProof w:val="0"/>
            </w:rPr>
            <w:instrText xml:space="preserve">CITATION Eng17 \p 253-259 \l 1031 </w:instrText>
          </w:r>
          <w:r w:rsidR="001D0111" w:rsidRPr="007C45C9">
            <w:rPr>
              <w:noProof w:val="0"/>
            </w:rPr>
            <w:fldChar w:fldCharType="separate"/>
          </w:r>
          <w:r w:rsidR="000C5CB8">
            <w:t>[63, S. 253-259]</w:t>
          </w:r>
          <w:r w:rsidR="001D0111" w:rsidRPr="007C45C9">
            <w:rPr>
              <w:noProof w:val="0"/>
            </w:rPr>
            <w:fldChar w:fldCharType="end"/>
          </w:r>
        </w:sdtContent>
      </w:sdt>
      <w:r w:rsidR="00B53DD4" w:rsidRPr="007C45C9">
        <w:rPr>
          <w:noProof w:val="0"/>
        </w:rPr>
        <w:t>.</w:t>
      </w:r>
      <w:r w:rsidR="004F63B2" w:rsidRPr="007C45C9">
        <w:rPr>
          <w:noProof w:val="0"/>
        </w:rPr>
        <w:t xml:space="preserve"> Um die verschiedenen Optionen vergleichen und ihre Machbarkeit </w:t>
      </w:r>
      <w:r w:rsidR="00334256">
        <w:rPr>
          <w:noProof w:val="0"/>
        </w:rPr>
        <w:t>bewerten</w:t>
      </w:r>
      <w:r w:rsidR="004F63B2" w:rsidRPr="007C45C9">
        <w:rPr>
          <w:noProof w:val="0"/>
        </w:rPr>
        <w:t xml:space="preserve"> zu können, </w:t>
      </w:r>
      <w:r w:rsidR="00DC4CA1" w:rsidRPr="007C45C9">
        <w:rPr>
          <w:noProof w:val="0"/>
        </w:rPr>
        <w:t xml:space="preserve">werden beide Varianten im Rahmen dieser Arbeit </w:t>
      </w:r>
      <w:r w:rsidR="00CC5951" w:rsidRPr="007C45C9">
        <w:rPr>
          <w:noProof w:val="0"/>
        </w:rPr>
        <w:t>umg</w:t>
      </w:r>
      <w:r w:rsidR="004F63B2" w:rsidRPr="007C45C9">
        <w:rPr>
          <w:noProof w:val="0"/>
        </w:rPr>
        <w:t>esetzt.</w:t>
      </w:r>
      <w:r w:rsidR="00A8013E" w:rsidRPr="007C45C9">
        <w:rPr>
          <w:noProof w:val="0"/>
        </w:rPr>
        <w:t xml:space="preserve"> </w:t>
      </w:r>
      <w:r w:rsidR="004F63B2" w:rsidRPr="007C45C9">
        <w:rPr>
          <w:noProof w:val="0"/>
        </w:rPr>
        <w:t xml:space="preserve"> </w:t>
      </w:r>
    </w:p>
    <w:p w14:paraId="24850FD6" w14:textId="3B314C5D" w:rsidR="00F73AC8" w:rsidRPr="007C45C9" w:rsidRDefault="00F73AC8" w:rsidP="001A680F">
      <w:pPr>
        <w:pStyle w:val="berschrift2"/>
      </w:pPr>
      <w:bookmarkStart w:id="182" w:name="_Ref515614049"/>
      <w:bookmarkStart w:id="183" w:name="_Toc518555984"/>
      <w:r w:rsidRPr="007C45C9">
        <w:t>Sicherheit und Datenschutz</w:t>
      </w:r>
      <w:bookmarkEnd w:id="181"/>
      <w:bookmarkEnd w:id="182"/>
      <w:bookmarkEnd w:id="183"/>
    </w:p>
    <w:p w14:paraId="1FBD5B5D" w14:textId="04FCDB15" w:rsidR="009A2DA3" w:rsidRPr="007C45C9" w:rsidRDefault="00B7387C" w:rsidP="009A2DA3">
      <w:pPr>
        <w:pStyle w:val="FlietextersterAbsatz"/>
        <w:rPr>
          <w:rStyle w:val="FlietextZchn"/>
          <w:noProof w:val="0"/>
        </w:rPr>
      </w:pPr>
      <w:r w:rsidRPr="007C45C9">
        <w:rPr>
          <w:noProof w:val="0"/>
        </w:rPr>
        <w:t>Personenbezogene Daten unterliegen besonderem Schutz durch den Gesetzgeber und müssen daher entsprechend vor Missbrauch durch Dritte gesichert werden</w:t>
      </w:r>
      <w:r w:rsidRPr="007C45C9">
        <w:rPr>
          <w:rStyle w:val="FlietextZchn"/>
          <w:noProof w:val="0"/>
        </w:rPr>
        <w:t>.</w:t>
      </w:r>
      <w:r w:rsidR="009A2DA3" w:rsidRPr="007C45C9">
        <w:rPr>
          <w:rStyle w:val="FlietextZchn"/>
          <w:noProof w:val="0"/>
        </w:rPr>
        <w:t xml:space="preserve"> Für die in dieser Arbeit entwickelte Anwendung ist es daher wichtig, dass personenbezogene Daten nur befugten Personen angezeigt werden und </w:t>
      </w:r>
      <w:r w:rsidR="00A8013E" w:rsidRPr="007C45C9">
        <w:rPr>
          <w:rStyle w:val="FlietextZchn"/>
          <w:noProof w:val="0"/>
        </w:rPr>
        <w:t xml:space="preserve">dass sie </w:t>
      </w:r>
      <w:r w:rsidR="009A2DA3" w:rsidRPr="007C45C9">
        <w:rPr>
          <w:rStyle w:val="FlietextZchn"/>
          <w:noProof w:val="0"/>
        </w:rPr>
        <w:t xml:space="preserve">bei der Übertragung vom </w:t>
      </w:r>
      <w:r w:rsidR="00041030">
        <w:rPr>
          <w:rStyle w:val="FlietextZchn"/>
          <w:noProof w:val="0"/>
        </w:rPr>
        <w:t>Backend zum Frontend</w:t>
      </w:r>
      <w:r w:rsidR="009A2DA3" w:rsidRPr="007C45C9">
        <w:rPr>
          <w:rStyle w:val="FlietextZchn"/>
          <w:noProof w:val="0"/>
        </w:rPr>
        <w:t xml:space="preserve"> so gut wie möglich geschützt sind. Dies trifft für die Entwicklungsdauer als auch für die produktive Anwendung zu.</w:t>
      </w:r>
    </w:p>
    <w:p w14:paraId="3E66B15D" w14:textId="5EF963E3" w:rsidR="00913937" w:rsidRPr="007C45C9" w:rsidRDefault="00A02495" w:rsidP="00504C01">
      <w:pPr>
        <w:pStyle w:val="Flietext"/>
        <w:rPr>
          <w:noProof w:val="0"/>
        </w:rPr>
      </w:pPr>
      <w:r w:rsidRPr="007C45C9">
        <w:rPr>
          <w:noProof w:val="0"/>
        </w:rPr>
        <w:t xml:space="preserve">Zusätzlich zum deutschen Bundesdatenschutzgesetz existiert seit dem 25. Mai 2018 auch die europäische Datenschutzgrundverordnung (EU-DSGVO). Diese gilt für Unternehmen mit Niederlassung in der </w:t>
      </w:r>
      <w:r w:rsidRPr="007C45C9">
        <w:rPr>
          <w:i/>
          <w:noProof w:val="0"/>
        </w:rPr>
        <w:t>Europäischen Union</w:t>
      </w:r>
      <w:r w:rsidRPr="007C45C9">
        <w:rPr>
          <w:noProof w:val="0"/>
        </w:rPr>
        <w:t xml:space="preserve"> (EU), </w:t>
      </w:r>
      <w:r w:rsidR="006B38EE" w:rsidRPr="007C45C9">
        <w:rPr>
          <w:noProof w:val="0"/>
        </w:rPr>
        <w:t>die</w:t>
      </w:r>
      <w:r w:rsidRPr="007C45C9">
        <w:rPr>
          <w:noProof w:val="0"/>
        </w:rPr>
        <w:t xml:space="preserve"> personenbezogene Daten verarbeiten, unabhängig davon, ob die Verarbeitung in der EU stattfindet. Zudem gilt </w:t>
      </w:r>
      <w:r w:rsidR="002101C2">
        <w:rPr>
          <w:noProof w:val="0"/>
        </w:rPr>
        <w:t>sie</w:t>
      </w:r>
      <w:r w:rsidRPr="007C45C9">
        <w:rPr>
          <w:noProof w:val="0"/>
        </w:rPr>
        <w:t xml:space="preserve"> aber auch für Unternehmen mit Sitz außerhalb der EU, wenn diese einer Person in der EU Waren oder Dienstleistungen anbieten oder deren Verhalten beobachten [27].</w:t>
      </w:r>
      <w:r w:rsidR="00957177" w:rsidRPr="007C45C9">
        <w:rPr>
          <w:noProof w:val="0"/>
        </w:rPr>
        <w:t xml:space="preserve"> </w:t>
      </w:r>
      <w:r w:rsidR="008F0DDA" w:rsidRPr="007C45C9">
        <w:rPr>
          <w:noProof w:val="0"/>
        </w:rPr>
        <w:t>ASP</w:t>
      </w:r>
      <w:r w:rsidR="00957177" w:rsidRPr="007C45C9">
        <w:rPr>
          <w:noProof w:val="0"/>
        </w:rPr>
        <w:t xml:space="preserve"> verarbeitet die personenbezogenen Daten, </w:t>
      </w:r>
      <w:r w:rsidR="00E579DC" w:rsidRPr="007C45C9">
        <w:rPr>
          <w:noProof w:val="0"/>
        </w:rPr>
        <w:t>die</w:t>
      </w:r>
      <w:r w:rsidR="00957177" w:rsidRPr="007C45C9">
        <w:rPr>
          <w:noProof w:val="0"/>
        </w:rPr>
        <w:t xml:space="preserve"> ihre Kunden über </w:t>
      </w:r>
      <w:r w:rsidR="00063D81" w:rsidRPr="007C45C9">
        <w:rPr>
          <w:noProof w:val="0"/>
        </w:rPr>
        <w:t>deren</w:t>
      </w:r>
      <w:r w:rsidR="00957177" w:rsidRPr="007C45C9">
        <w:rPr>
          <w:noProof w:val="0"/>
        </w:rPr>
        <w:t xml:space="preserve"> Kunden speichern müssen um die En</w:t>
      </w:r>
      <w:r w:rsidR="00913937" w:rsidRPr="007C45C9">
        <w:rPr>
          <w:noProof w:val="0"/>
        </w:rPr>
        <w:t>ergieversorgung zu ermöglichen.</w:t>
      </w:r>
    </w:p>
    <w:p w14:paraId="04AF0791" w14:textId="0FEBA428" w:rsidR="00043055" w:rsidRPr="007C45C9" w:rsidRDefault="00957177" w:rsidP="0091633F">
      <w:pPr>
        <w:pStyle w:val="FlietextersterAbsatz"/>
      </w:pPr>
      <w:r w:rsidRPr="007C45C9">
        <w:lastRenderedPageBreak/>
        <w:t xml:space="preserve">Als deutsches Unternehmen unterliegt ASP in vollem Maße der Datenschutzgrundverordnung und muss sicherstellen, dass Anwendungen, </w:t>
      </w:r>
      <w:r w:rsidR="003F60EE" w:rsidRPr="007C45C9">
        <w:t>die</w:t>
      </w:r>
      <w:r w:rsidRPr="007C45C9">
        <w:t xml:space="preserve"> dem Kunden zur Verfügung gestellt werden, den Daten</w:t>
      </w:r>
      <w:r w:rsidR="00CC5951" w:rsidRPr="007C45C9">
        <w:t>schutzrichtlinien</w:t>
      </w:r>
      <w:r w:rsidR="00DD620E" w:rsidRPr="007C45C9">
        <w:t xml:space="preserve"> entsprechen. Für die Authentifizierung eines Nutzers an SAP-Backend-Systemen stehen verschiedene </w:t>
      </w:r>
      <w:r w:rsidR="00043055" w:rsidRPr="007C45C9">
        <w:t>Authentifizierungsoptionen</w:t>
      </w:r>
      <w:r w:rsidR="00CA65F9" w:rsidRPr="007C45C9">
        <w:t xml:space="preserve"> </w:t>
      </w:r>
      <w:r w:rsidR="00DD620E" w:rsidRPr="007C45C9">
        <w:t>zur Verfügung</w:t>
      </w:r>
      <w:r w:rsidR="00CA65F9" w:rsidRPr="007C45C9">
        <w:t xml:space="preserve">, </w:t>
      </w:r>
      <w:r w:rsidR="007E2580" w:rsidRPr="007C45C9">
        <w:t>die</w:t>
      </w:r>
      <w:r w:rsidR="00CA65F9" w:rsidRPr="007C45C9">
        <w:t xml:space="preserve"> teilweise auch </w:t>
      </w:r>
      <w:r w:rsidR="00CA65F9" w:rsidRPr="007C45C9">
        <w:rPr>
          <w:i/>
        </w:rPr>
        <w:t>Single Sign-On</w:t>
      </w:r>
      <w:r w:rsidR="00CA65F9" w:rsidRPr="007C45C9">
        <w:t xml:space="preserve"> (SSO) ermöglichen. SSO bedeutet, dass sich ein Nutzer während einer gültigen Sitzung nur einmal anmelden muss und alle gekoppelten Systeme und Anwendungen ohn</w:t>
      </w:r>
      <w:r w:rsidR="008C6905" w:rsidRPr="007C45C9">
        <w:t>e weitere Anmeldung nutzen kann</w:t>
      </w:r>
      <w:r w:rsidR="00503252" w:rsidRPr="007C45C9">
        <w:t xml:space="preserve"> </w:t>
      </w:r>
      <w:sdt>
        <w:sdtPr>
          <w:rPr>
            <w:b/>
          </w:rPr>
          <w:id w:val="681628883"/>
          <w:citation/>
        </w:sdtPr>
        <w:sdtContent>
          <w:r w:rsidR="00503252" w:rsidRPr="007C45C9">
            <w:rPr>
              <w:b/>
            </w:rPr>
            <w:fldChar w:fldCharType="begin"/>
          </w:r>
          <w:r w:rsidR="00503252" w:rsidRPr="007C45C9">
            <w:rPr>
              <w:b/>
            </w:rPr>
            <w:instrText xml:space="preserve"> CITATION SAP1811 \l 1031 </w:instrText>
          </w:r>
          <w:r w:rsidR="00503252" w:rsidRPr="007C45C9">
            <w:rPr>
              <w:b/>
            </w:rPr>
            <w:fldChar w:fldCharType="separate"/>
          </w:r>
          <w:r w:rsidR="000C5CB8">
            <w:t>[75]</w:t>
          </w:r>
          <w:r w:rsidR="00503252" w:rsidRPr="007C45C9">
            <w:rPr>
              <w:b/>
            </w:rPr>
            <w:fldChar w:fldCharType="end"/>
          </w:r>
        </w:sdtContent>
      </w:sdt>
      <w:r w:rsidR="00D57653">
        <w:rPr>
          <w:b/>
        </w:rPr>
        <w:t xml:space="preserve">. </w:t>
      </w:r>
      <w:r w:rsidR="00D57653" w:rsidRPr="00D57653">
        <w:t xml:space="preserve">„Eine Sitzung (englisch session) bezeichnet in der EDV eine stehende Verbindung eines Clients mit einem Server“ </w:t>
      </w:r>
      <w:sdt>
        <w:sdtPr>
          <w:id w:val="-18470501"/>
          <w:citation/>
        </w:sdtPr>
        <w:sdtContent>
          <w:r w:rsidR="00D57653" w:rsidRPr="00D57653">
            <w:fldChar w:fldCharType="begin"/>
          </w:r>
          <w:r w:rsidR="00D57653" w:rsidRPr="00D57653">
            <w:instrText xml:space="preserve"> CITATION Wik188 \l 1031 </w:instrText>
          </w:r>
          <w:r w:rsidR="00D57653" w:rsidRPr="00D57653">
            <w:fldChar w:fldCharType="separate"/>
          </w:r>
          <w:r w:rsidR="000C5CB8">
            <w:t>[76]</w:t>
          </w:r>
          <w:r w:rsidR="00D57653" w:rsidRPr="00D57653">
            <w:fldChar w:fldCharType="end"/>
          </w:r>
        </w:sdtContent>
      </w:sdt>
      <w:r w:rsidR="00D57653" w:rsidRPr="00D57653">
        <w:t>.</w:t>
      </w:r>
    </w:p>
    <w:p w14:paraId="49C203CB" w14:textId="0BD3FA2B" w:rsidR="00043055" w:rsidRPr="007C45C9" w:rsidRDefault="00043055" w:rsidP="00F50F77">
      <w:pPr>
        <w:pStyle w:val="Listenabsatz"/>
      </w:pPr>
      <w:r w:rsidRPr="007C45C9">
        <w:rPr>
          <w:b/>
        </w:rPr>
        <w:t>Benutzer-ID und Kennwort</w:t>
      </w:r>
      <w:r w:rsidR="00D14D83" w:rsidRPr="007C45C9">
        <w:rPr>
          <w:b/>
        </w:rPr>
        <w:t xml:space="preserve"> </w:t>
      </w:r>
      <w:r w:rsidR="00D14D83" w:rsidRPr="007C45C9">
        <w:t>(</w:t>
      </w:r>
      <w:r w:rsidR="00D14D83" w:rsidRPr="007C45C9">
        <w:rPr>
          <w:i/>
        </w:rPr>
        <w:t>Basic Authentication</w:t>
      </w:r>
      <w:r w:rsidR="00D14D83" w:rsidRPr="007C45C9">
        <w:t>)</w:t>
      </w:r>
      <w:r w:rsidR="002A6A7C" w:rsidRPr="007C45C9">
        <w:t xml:space="preserve">: Dies ist das von ASP </w:t>
      </w:r>
      <w:r w:rsidR="00BD2066" w:rsidRPr="007C45C9">
        <w:t xml:space="preserve">für die Backend-Systeme </w:t>
      </w:r>
      <w:r w:rsidR="002A6A7C" w:rsidRPr="007C45C9">
        <w:t xml:space="preserve">genutzte Szenario. Ein Nutzer wird im System eingerichtet und bekommt ein Initialkennwort zugewiesen, </w:t>
      </w:r>
      <w:r w:rsidR="00EC60A2" w:rsidRPr="007C45C9">
        <w:t>das</w:t>
      </w:r>
      <w:r w:rsidR="002A6A7C" w:rsidRPr="007C45C9">
        <w:t xml:space="preserve"> e</w:t>
      </w:r>
      <w:r w:rsidR="00544CCB" w:rsidRPr="007C45C9">
        <w:t xml:space="preserve">r beim ersten Login ändern muss. </w:t>
      </w:r>
      <w:r w:rsidR="00BD2066" w:rsidRPr="007C45C9">
        <w:t xml:space="preserve">Eine Umsetzung als SSO ist </w:t>
      </w:r>
      <w:r w:rsidR="00FE0AC6" w:rsidRPr="007C45C9">
        <w:t>hiermit nicht möglich.</w:t>
      </w:r>
      <w:r w:rsidR="00DE79CB" w:rsidRPr="007C45C9">
        <w:t xml:space="preserve"> </w:t>
      </w:r>
      <w:r w:rsidR="00D650E0">
        <w:t>Wenn ein OData-Dienst als privat deklariert wurde, ist er ebenfalls nur m</w:t>
      </w:r>
      <w:r w:rsidR="00D650E0" w:rsidRPr="00FB6189">
        <w:t>it</w:t>
      </w:r>
      <w:r w:rsidR="00DE79CB" w:rsidRPr="00FB6189">
        <w:t xml:space="preserve"> den Zugangsdaten des entsprechenden Systems erreich</w:t>
      </w:r>
      <w:r w:rsidR="00D650E0" w:rsidRPr="00FB6189">
        <w:t>bar</w:t>
      </w:r>
      <w:r w:rsidR="00DE79CB" w:rsidRPr="00FB6189">
        <w:t>.</w:t>
      </w:r>
    </w:p>
    <w:p w14:paraId="33184C7A" w14:textId="6E2F9A91" w:rsidR="00043055" w:rsidRPr="007C45C9" w:rsidRDefault="00043055" w:rsidP="00F50F77">
      <w:pPr>
        <w:pStyle w:val="Listenabsatz"/>
      </w:pPr>
      <w:r w:rsidRPr="007C45C9">
        <w:rPr>
          <w:b/>
        </w:rPr>
        <w:t>Anmeldetickets</w:t>
      </w:r>
      <w:r w:rsidR="002A6A7C" w:rsidRPr="007C45C9">
        <w:rPr>
          <w:b/>
        </w:rPr>
        <w:t>:</w:t>
      </w:r>
      <w:r w:rsidR="002A6A7C" w:rsidRPr="007C45C9">
        <w:t xml:space="preserve"> </w:t>
      </w:r>
      <w:r w:rsidR="00274825" w:rsidRPr="007C45C9">
        <w:t>Ein in der Systemlandschaft befindliches Portal stellt einem Nutzer, der sich dort mit Passwort und Benutzername anmeldet</w:t>
      </w:r>
      <w:r w:rsidR="001C70C4" w:rsidRPr="007C45C9">
        <w:t>,</w:t>
      </w:r>
      <w:r w:rsidR="00C25B2F" w:rsidRPr="007C45C9">
        <w:t xml:space="preserve"> ein Anmeldeticket aus.</w:t>
      </w:r>
      <w:r w:rsidR="00274825" w:rsidRPr="007C45C9">
        <w:t xml:space="preserve"> </w:t>
      </w:r>
      <w:r w:rsidR="00C25B2F" w:rsidRPr="007C45C9">
        <w:t>D</w:t>
      </w:r>
      <w:r w:rsidR="00777DB6" w:rsidRPr="007C45C9">
        <w:t>as</w:t>
      </w:r>
      <w:r w:rsidR="00274825" w:rsidRPr="007C45C9">
        <w:t xml:space="preserve"> </w:t>
      </w:r>
      <w:r w:rsidR="00C25B2F" w:rsidRPr="007C45C9">
        <w:t xml:space="preserve">wird </w:t>
      </w:r>
      <w:r w:rsidR="00274825" w:rsidRPr="007C45C9">
        <w:t xml:space="preserve">als </w:t>
      </w:r>
      <w:r w:rsidR="00274825" w:rsidRPr="007C45C9">
        <w:rPr>
          <w:i/>
        </w:rPr>
        <w:t>Cookie</w:t>
      </w:r>
      <w:r w:rsidR="00274825" w:rsidRPr="007C45C9">
        <w:t xml:space="preserve"> im Web-Browser des Benutzers abgelegt und </w:t>
      </w:r>
      <w:r w:rsidR="00C25B2F" w:rsidRPr="007C45C9">
        <w:t xml:space="preserve">meldet </w:t>
      </w:r>
      <w:r w:rsidR="00274825" w:rsidRPr="007C45C9">
        <w:t>ihn automatisch bei allen Systemen, die Anmeldezertifikate unterstütze</w:t>
      </w:r>
      <w:r w:rsidR="00A36BA6" w:rsidRPr="007C45C9">
        <w:t>n</w:t>
      </w:r>
      <w:r w:rsidR="00C25B2F" w:rsidRPr="007C45C9">
        <w:t>, an</w:t>
      </w:r>
      <w:r w:rsidR="00A36BA6" w:rsidRPr="007C45C9">
        <w:t>.</w:t>
      </w:r>
      <w:r w:rsidR="00920154">
        <w:t xml:space="preserve"> </w:t>
      </w:r>
      <w:r w:rsidR="00920154" w:rsidRPr="00920154">
        <w:rPr>
          <w:rStyle w:val="FlietextZchn"/>
        </w:rPr>
        <w:t>„Cookies sind Dateien, die von Webseiten auf dem lokalen Rechner gespeichert und beim erneuten Besuch der Seite abgerufen werden“</w:t>
      </w:r>
      <w:sdt>
        <w:sdtPr>
          <w:rPr>
            <w:rStyle w:val="FlietextZchn"/>
          </w:rPr>
          <w:id w:val="1979955360"/>
          <w:citation/>
        </w:sdtPr>
        <w:sdtContent>
          <w:r w:rsidR="00920154" w:rsidRPr="00920154">
            <w:rPr>
              <w:rStyle w:val="FlietextZchn"/>
            </w:rPr>
            <w:fldChar w:fldCharType="begin"/>
          </w:r>
          <w:r w:rsidR="00920154" w:rsidRPr="00920154">
            <w:rPr>
              <w:rStyle w:val="FlietextZchn"/>
            </w:rPr>
            <w:instrText xml:space="preserve">CITATION GSL18 \l 1031 </w:instrText>
          </w:r>
          <w:r w:rsidR="00920154" w:rsidRPr="00920154">
            <w:rPr>
              <w:rStyle w:val="FlietextZchn"/>
            </w:rPr>
            <w:fldChar w:fldCharType="separate"/>
          </w:r>
          <w:r w:rsidR="000C5CB8">
            <w:rPr>
              <w:rStyle w:val="FlietextZchn"/>
            </w:rPr>
            <w:t xml:space="preserve"> </w:t>
          </w:r>
          <w:r w:rsidR="000C5CB8">
            <w:rPr>
              <w:noProof/>
            </w:rPr>
            <w:t>[77]</w:t>
          </w:r>
          <w:r w:rsidR="00920154" w:rsidRPr="00920154">
            <w:rPr>
              <w:rStyle w:val="FlietextZchn"/>
            </w:rPr>
            <w:fldChar w:fldCharType="end"/>
          </w:r>
        </w:sdtContent>
      </w:sdt>
      <w:r w:rsidR="00920154" w:rsidRPr="00920154">
        <w:rPr>
          <w:rStyle w:val="FlietextZchn"/>
        </w:rPr>
        <w:t>.</w:t>
      </w:r>
    </w:p>
    <w:p w14:paraId="463AB3F8" w14:textId="1705CBBE" w:rsidR="00EF7AF0" w:rsidRPr="007C45C9" w:rsidRDefault="00C83B2E" w:rsidP="00F50F77">
      <w:pPr>
        <w:pStyle w:val="Listenabsatz"/>
      </w:pPr>
      <w:r w:rsidRPr="007C45C9">
        <w:rPr>
          <w:b/>
        </w:rPr>
        <w:t>Header-Variablen:</w:t>
      </w:r>
      <w:r w:rsidRPr="007C45C9">
        <w:t xml:space="preserve"> Ein Nutzer meldet sich an einem </w:t>
      </w:r>
      <w:r w:rsidRPr="007C45C9">
        <w:rPr>
          <w:i/>
        </w:rPr>
        <w:t>Web-Zugriffsverwaltungsprodukt</w:t>
      </w:r>
      <w:r w:rsidRPr="007C45C9">
        <w:t xml:space="preserve"> (WZV) eines Drittanbieters an und erhält eine authentifizierte Benutzerkennung als Teil des </w:t>
      </w:r>
      <w:r w:rsidRPr="007C45C9">
        <w:rPr>
          <w:i/>
        </w:rPr>
        <w:t>HTTP-Headers</w:t>
      </w:r>
      <w:r w:rsidRPr="007C45C9">
        <w:t xml:space="preserve"> zurück.</w:t>
      </w:r>
      <w:r w:rsidR="00B16FA1" w:rsidRPr="007C45C9">
        <w:t xml:space="preserve"> Damit kann er sich anschli</w:t>
      </w:r>
      <w:r w:rsidR="003A7F9D" w:rsidRPr="007C45C9">
        <w:t>e</w:t>
      </w:r>
      <w:r w:rsidR="00112E91" w:rsidRPr="007C45C9">
        <w:t>ßend bei Anwendungen eines SAP-</w:t>
      </w:r>
      <w:r w:rsidR="00B16FA1" w:rsidRPr="007C45C9">
        <w:t>Anwendungsservers anmelden.</w:t>
      </w:r>
      <w:r w:rsidR="00371CD5" w:rsidRPr="00371CD5">
        <w:rPr>
          <w:rStyle w:val="FlietextersterAbsatzZchn"/>
        </w:rPr>
        <w:t xml:space="preserve"> HTTP-Nachrichten bestehen aus zwei Teilen, dem Kopf (Header) und dem Rumpf (Body). Der Kopf enthält Informationen über den Nachrichtenrumpf wie etwa verwendete Kodierungen oder den Inhaltstyp, damit dieser vom Empfänger korrekt interpretiert werden kann“ </w:t>
      </w:r>
      <w:sdt>
        <w:sdtPr>
          <w:rPr>
            <w:rStyle w:val="FlietextersterAbsatzZchn"/>
          </w:rPr>
          <w:id w:val="681702291"/>
          <w:citation/>
        </w:sdtPr>
        <w:sdtContent>
          <w:r w:rsidR="00371CD5" w:rsidRPr="00371CD5">
            <w:rPr>
              <w:rStyle w:val="FlietextersterAbsatzZchn"/>
            </w:rPr>
            <w:fldChar w:fldCharType="begin"/>
          </w:r>
          <w:r w:rsidR="00371CD5" w:rsidRPr="00371CD5">
            <w:rPr>
              <w:rStyle w:val="FlietextersterAbsatzZchn"/>
            </w:rPr>
            <w:instrText xml:space="preserve"> CITATION Wik189 \l 1031 </w:instrText>
          </w:r>
          <w:r w:rsidR="00371CD5" w:rsidRPr="00371CD5">
            <w:rPr>
              <w:rStyle w:val="FlietextersterAbsatzZchn"/>
            </w:rPr>
            <w:fldChar w:fldCharType="separate"/>
          </w:r>
          <w:r w:rsidR="000C5CB8">
            <w:rPr>
              <w:noProof/>
            </w:rPr>
            <w:t>[78]</w:t>
          </w:r>
          <w:r w:rsidR="00371CD5" w:rsidRPr="00371CD5">
            <w:rPr>
              <w:rStyle w:val="FlietextersterAbsatzZchn"/>
            </w:rPr>
            <w:fldChar w:fldCharType="end"/>
          </w:r>
        </w:sdtContent>
      </w:sdt>
    </w:p>
    <w:p w14:paraId="55170E27" w14:textId="2E030191" w:rsidR="00A102E0" w:rsidRPr="007C45C9" w:rsidRDefault="00EF7AF0" w:rsidP="00F50F77">
      <w:pPr>
        <w:pStyle w:val="Listenabsatz"/>
      </w:pPr>
      <w:r w:rsidRPr="007C45C9">
        <w:rPr>
          <w:b/>
        </w:rPr>
        <w:t xml:space="preserve">Open Authorization </w:t>
      </w:r>
      <w:r w:rsidRPr="007C45C9">
        <w:t>(</w:t>
      </w:r>
      <w:r w:rsidRPr="007C45C9">
        <w:rPr>
          <w:i/>
        </w:rPr>
        <w:t>OAuth</w:t>
      </w:r>
      <w:r w:rsidRPr="007C45C9">
        <w:t>) 2.0</w:t>
      </w:r>
      <w:r w:rsidRPr="007C45C9">
        <w:rPr>
          <w:b/>
        </w:rPr>
        <w:t>:</w:t>
      </w:r>
      <w:r w:rsidRPr="007C45C9">
        <w:t xml:space="preserve"> Es handelt sich </w:t>
      </w:r>
      <w:r w:rsidR="001049BE" w:rsidRPr="007C45C9">
        <w:t>dabei</w:t>
      </w:r>
      <w:r w:rsidRPr="007C45C9">
        <w:t xml:space="preserve"> um einen Standard zur sicheren </w:t>
      </w:r>
      <w:r w:rsidRPr="007C45C9">
        <w:rPr>
          <w:i/>
        </w:rPr>
        <w:t>API</w:t>
      </w:r>
      <w:r w:rsidRPr="007C45C9">
        <w:t>-Authentifizierung. So kann ein Nutzer</w:t>
      </w:r>
      <w:r w:rsidR="001049BE" w:rsidRPr="007C45C9">
        <w:t xml:space="preserve"> ,</w:t>
      </w:r>
      <w:r w:rsidRPr="007C45C9">
        <w:t xml:space="preserve">in der Rolle als </w:t>
      </w:r>
      <w:r w:rsidRPr="007C45C9">
        <w:rPr>
          <w:i/>
        </w:rPr>
        <w:t>Resource Owner</w:t>
      </w:r>
      <w:r w:rsidR="001049BE" w:rsidRPr="007C45C9">
        <w:rPr>
          <w:i/>
        </w:rPr>
        <w:t xml:space="preserve">, </w:t>
      </w:r>
      <w:r w:rsidRPr="007C45C9">
        <w:t xml:space="preserve">einer </w:t>
      </w:r>
      <w:r w:rsidR="001049BE" w:rsidRPr="007C45C9">
        <w:t>Anwendung,</w:t>
      </w:r>
      <w:r w:rsidRPr="007C45C9">
        <w:t xml:space="preserve">dem </w:t>
      </w:r>
      <w:r w:rsidRPr="007C45C9">
        <w:rPr>
          <w:i/>
        </w:rPr>
        <w:t>Client</w:t>
      </w:r>
      <w:r w:rsidR="001049BE" w:rsidRPr="007C45C9">
        <w:t>,</w:t>
      </w:r>
      <w:r w:rsidRPr="007C45C9">
        <w:t xml:space="preserve"> erlauben, in seinem Namen auf geschützte Ressourcen </w:t>
      </w:r>
      <w:r w:rsidR="004735E1" w:rsidRPr="007C45C9">
        <w:rPr>
          <w:noProof/>
          <w:lang w:eastAsia="zh-CN"/>
        </w:rPr>
        <w:lastRenderedPageBreak/>
        <w:drawing>
          <wp:anchor distT="0" distB="0" distL="114300" distR="114300" simplePos="0" relativeHeight="251681792" behindDoc="0" locked="0" layoutInCell="1" allowOverlap="1" wp14:anchorId="061DA664" wp14:editId="20F9B18A">
            <wp:simplePos x="0" y="0"/>
            <wp:positionH relativeFrom="margin">
              <wp:posOffset>2804795</wp:posOffset>
            </wp:positionH>
            <wp:positionV relativeFrom="margin">
              <wp:posOffset>42881</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35">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49BE" w:rsidRPr="007C45C9">
        <w:t>bzw.</w:t>
      </w:r>
      <w:r w:rsidRPr="007C45C9">
        <w:t xml:space="preserve"> Daten </w:t>
      </w:r>
      <w:r w:rsidR="00F636A0" w:rsidRPr="007C45C9">
        <w:t>eines Servers</w:t>
      </w:r>
      <w:r w:rsidRPr="007C45C9">
        <w:t xml:space="preserve"> (</w:t>
      </w:r>
      <w:r w:rsidRPr="007C45C9">
        <w:rPr>
          <w:i/>
        </w:rPr>
        <w:t>Resource Server</w:t>
      </w:r>
      <w:r w:rsidR="00F636A0" w:rsidRPr="007C45C9">
        <w:t xml:space="preserve">) zuzugreifen. Dafür muss er </w:t>
      </w:r>
      <w:r w:rsidRPr="007C45C9">
        <w:t xml:space="preserve">seine Anmeldedaten </w:t>
      </w:r>
      <w:r w:rsidR="00F636A0" w:rsidRPr="007C45C9">
        <w:t>nicht</w:t>
      </w:r>
      <w:r w:rsidRPr="007C45C9">
        <w:t xml:space="preserve"> bekannt geben. Dies nutzen Entwickler einer Anwendung um eine Authentifizierung zu implementieren ohne Anmelde</w:t>
      </w:r>
      <w:r w:rsidR="00A102E0" w:rsidRPr="007C45C9">
        <w:t>daten von Nutzern zu speichern.</w:t>
      </w:r>
    </w:p>
    <w:p w14:paraId="7086DEEF" w14:textId="3D2F597E" w:rsidR="00EF7AF0" w:rsidRPr="007C45C9" w:rsidRDefault="004735E1" w:rsidP="00A102E0">
      <w:pPr>
        <w:pStyle w:val="ListenabschnittzweiterAbsatz"/>
      </w:pPr>
      <w:r w:rsidRPr="007C45C9">
        <w:rPr>
          <w:noProof/>
          <w:lang w:eastAsia="zh-CN"/>
        </w:rPr>
        <mc:AlternateContent>
          <mc:Choice Requires="wps">
            <w:drawing>
              <wp:anchor distT="0" distB="0" distL="114300" distR="114300" simplePos="0" relativeHeight="251686912" behindDoc="0" locked="0" layoutInCell="1" allowOverlap="1" wp14:anchorId="792664F9" wp14:editId="5D3AF31D">
                <wp:simplePos x="0" y="0"/>
                <wp:positionH relativeFrom="margin">
                  <wp:align>right</wp:align>
                </wp:positionH>
                <wp:positionV relativeFrom="paragraph">
                  <wp:posOffset>693868</wp:posOffset>
                </wp:positionV>
                <wp:extent cx="3297555" cy="635"/>
                <wp:effectExtent l="0" t="0" r="0" b="3175"/>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4D310B89" w14:textId="6FEEDFE4" w:rsidR="00595E85" w:rsidRDefault="00595E85" w:rsidP="005408A6">
                            <w:pPr>
                              <w:pStyle w:val="BeschriftungvonAbbildungenetcBA-Format"/>
                            </w:pPr>
                            <w:bookmarkStart w:id="184" w:name="_Ref517086699"/>
                            <w:bookmarkStart w:id="185" w:name="_Toc518556018"/>
                            <w:r>
                              <w:t xml:space="preserve">Abbildung </w:t>
                            </w:r>
                            <w:fldSimple w:instr=" SEQ Abbildung \* ARABIC ">
                              <w:r>
                                <w:rPr>
                                  <w:noProof/>
                                </w:rPr>
                                <w:t>13</w:t>
                              </w:r>
                            </w:fldSimple>
                            <w:bookmarkEnd w:id="184"/>
                            <w:r>
                              <w:t>: Anzeige der vom Client geforderten Berechtigungen bei OAuth 2.0</w:t>
                            </w:r>
                            <w:bookmarkEnd w:id="185"/>
                          </w:p>
                          <w:p w14:paraId="1621522C" w14:textId="4FA9201E" w:rsidR="00595E85" w:rsidRPr="00F539B6" w:rsidRDefault="00595E85" w:rsidP="00E648AB">
                            <w:pPr>
                              <w:pStyle w:val="Bildquelle"/>
                              <w:rPr>
                                <w:noProof/>
                                <w:sz w:val="24"/>
                              </w:rPr>
                            </w:pPr>
                            <w:r>
                              <w:t xml:space="preserve">(Quelle: </w:t>
                            </w:r>
                            <w:sdt>
                              <w:sdtPr>
                                <w:id w:val="-1302923954"/>
                                <w:citation/>
                              </w:sdtPr>
                              <w:sdtContent>
                                <w:r>
                                  <w:fldChar w:fldCharType="begin"/>
                                </w:r>
                                <w:r>
                                  <w:instrText xml:space="preserve"> CITATION OAu18 \l 1031 </w:instrText>
                                </w:r>
                                <w:r>
                                  <w:fldChar w:fldCharType="separate"/>
                                </w:r>
                                <w:r>
                                  <w:rPr>
                                    <w:noProof/>
                                  </w:rPr>
                                  <w:t>[95]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664F9" id="Textfeld 416" o:spid="_x0000_s1027" type="#_x0000_t202" style="position:absolute;left:0;text-align:left;margin-left:208.45pt;margin-top:54.65pt;width:259.6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" stroked="f">
                <v:textbox style="mso-fit-shape-to-text:t" inset="0,0,0,0">
                  <w:txbxContent>
                    <w:p w14:paraId="4D310B89" w14:textId="6FEEDFE4" w:rsidR="00595E85" w:rsidRDefault="00595E85" w:rsidP="005408A6">
                      <w:pPr>
                        <w:pStyle w:val="BeschriftungvonAbbildungenetcBA-Format"/>
                      </w:pPr>
                      <w:bookmarkStart w:id="186" w:name="_Ref517086699"/>
                      <w:bookmarkStart w:id="187" w:name="_Toc518556018"/>
                      <w:r>
                        <w:t xml:space="preserve">Abbildung </w:t>
                      </w:r>
                      <w:fldSimple w:instr=" SEQ Abbildung \* ARABIC ">
                        <w:r>
                          <w:rPr>
                            <w:noProof/>
                          </w:rPr>
                          <w:t>13</w:t>
                        </w:r>
                      </w:fldSimple>
                      <w:bookmarkEnd w:id="186"/>
                      <w:r>
                        <w:t>: Anzeige der vom Client geforderten Berechtigungen bei OAuth 2.0</w:t>
                      </w:r>
                      <w:bookmarkEnd w:id="187"/>
                    </w:p>
                    <w:p w14:paraId="1621522C" w14:textId="4FA9201E" w:rsidR="00595E85" w:rsidRPr="00F539B6" w:rsidRDefault="00595E85" w:rsidP="00E648AB">
                      <w:pPr>
                        <w:pStyle w:val="Bildquelle"/>
                        <w:rPr>
                          <w:noProof/>
                          <w:sz w:val="24"/>
                        </w:rPr>
                      </w:pPr>
                      <w:r>
                        <w:t xml:space="preserve">(Quelle: </w:t>
                      </w:r>
                      <w:sdt>
                        <w:sdtPr>
                          <w:id w:val="-1302923954"/>
                          <w:citation/>
                        </w:sdtPr>
                        <w:sdtContent>
                          <w:r>
                            <w:fldChar w:fldCharType="begin"/>
                          </w:r>
                          <w:r>
                            <w:instrText xml:space="preserve"> CITATION OAu18 \l 1031 </w:instrText>
                          </w:r>
                          <w:r>
                            <w:fldChar w:fldCharType="separate"/>
                          </w:r>
                          <w:r>
                            <w:rPr>
                              <w:noProof/>
                            </w:rPr>
                            <w:t>[95]</w:t>
                          </w:r>
                          <w:r>
                            <w:fldChar w:fldCharType="end"/>
                          </w:r>
                        </w:sdtContent>
                      </w:sdt>
                      <w:r>
                        <w:t>)</w:t>
                      </w:r>
                    </w:p>
                  </w:txbxContent>
                </v:textbox>
                <w10:wrap type="square" anchorx="margin"/>
              </v:shape>
            </w:pict>
          </mc:Fallback>
        </mc:AlternateContent>
      </w:r>
      <w:r w:rsidR="00EF7AF0" w:rsidRPr="007C45C9">
        <w:t xml:space="preserve">Stattdessen delegieren Sie die Authentifizierung der Nutzer an einen OAuth-Anbieter wie </w:t>
      </w:r>
      <w:r w:rsidR="00EF7AF0" w:rsidRPr="007C45C9">
        <w:rPr>
          <w:i/>
        </w:rPr>
        <w:t>Google</w:t>
      </w:r>
      <w:r w:rsidR="00EF7AF0" w:rsidRPr="007C45C9">
        <w:t xml:space="preserve">, </w:t>
      </w:r>
      <w:r w:rsidR="00EF7AF0" w:rsidRPr="007C45C9">
        <w:rPr>
          <w:i/>
        </w:rPr>
        <w:t>Facebook</w:t>
      </w:r>
      <w:r w:rsidR="00EF7AF0" w:rsidRPr="007C45C9">
        <w:t xml:space="preserve"> oder </w:t>
      </w:r>
      <w:r w:rsidR="00EF7AF0" w:rsidRPr="007C45C9">
        <w:rPr>
          <w:i/>
        </w:rPr>
        <w:t>Twitter</w:t>
      </w:r>
      <w:r w:rsidR="00EF7AF0" w:rsidRPr="007C45C9">
        <w:t>. OAuth beinhaltet eine detaillierte Einschränkung der Zugriffsrechte. Dem Nutzer wird nach Eingabe der Anmeldedaten angezeigt, welche Berechtigungen der Client fordert (siehe</w:t>
      </w:r>
      <w:r w:rsidR="002648C5" w:rsidRPr="007C45C9">
        <w:t xml:space="preserve"> </w:t>
      </w:r>
      <w:r w:rsidR="002648C5" w:rsidRPr="007C45C9">
        <w:fldChar w:fldCharType="begin"/>
      </w:r>
      <w:r w:rsidR="002648C5" w:rsidRPr="007C45C9">
        <w:instrText xml:space="preserve"> REF _Ref517086699 \h </w:instrText>
      </w:r>
      <w:r w:rsidR="002648C5" w:rsidRPr="007C45C9">
        <w:fldChar w:fldCharType="separate"/>
      </w:r>
      <w:r w:rsidR="00BA22F1">
        <w:t xml:space="preserve">Abbildung </w:t>
      </w:r>
      <w:r w:rsidR="00BA22F1">
        <w:rPr>
          <w:noProof/>
        </w:rPr>
        <w:t>13</w:t>
      </w:r>
      <w:r w:rsidR="002648C5" w:rsidRPr="007C45C9">
        <w:fldChar w:fldCharType="end"/>
      </w:r>
      <w:r w:rsidR="00EF7AF0" w:rsidRPr="007C45C9">
        <w:t>). Stimmt der Nutzer zu, wird er zurück zur Client-Anwendung geleitet.</w:t>
      </w:r>
      <w:r w:rsidR="00033113" w:rsidRPr="007C45C9">
        <w:t xml:space="preserve"> Hierbei handelt es</w:t>
      </w:r>
      <w:r w:rsidR="00D103B0" w:rsidRPr="007C45C9">
        <w:t xml:space="preserve"> sich nicht um eine SSO-Lösung.</w:t>
      </w:r>
      <w:r w:rsidR="00EE091D" w:rsidRPr="007C45C9">
        <w:t xml:space="preserve"> OAuth kann aber mit anderen Diensten gekoppelt werden um SSO zu ermöglichen.</w:t>
      </w:r>
    </w:p>
    <w:p w14:paraId="01235ED4" w14:textId="5C8915DB" w:rsidR="00506459" w:rsidRPr="007C45C9" w:rsidRDefault="004735E1" w:rsidP="00F60B20">
      <w:pPr>
        <w:pStyle w:val="Listenabsatz"/>
      </w:pPr>
      <w:r w:rsidRPr="007C45C9">
        <w:rPr>
          <w:noProof/>
          <w:lang w:eastAsia="zh-CN"/>
        </w:rPr>
        <w:drawing>
          <wp:anchor distT="0" distB="0" distL="114300" distR="114300" simplePos="0" relativeHeight="251683840" behindDoc="0" locked="0" layoutInCell="1" allowOverlap="1" wp14:anchorId="12E5961A" wp14:editId="0619E559">
            <wp:simplePos x="0" y="0"/>
            <wp:positionH relativeFrom="margin">
              <wp:align>right</wp:align>
            </wp:positionH>
            <wp:positionV relativeFrom="margin">
              <wp:posOffset>5187389</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5A5252" w:rsidRPr="007C45C9">
        <w:rPr>
          <w:noProof/>
          <w:lang w:eastAsia="zh-CN"/>
        </w:rPr>
        <mc:AlternateContent>
          <mc:Choice Requires="wps">
            <w:drawing>
              <wp:anchor distT="0" distB="0" distL="114300" distR="114300" simplePos="0" relativeHeight="251684864" behindDoc="0" locked="0" layoutInCell="1" allowOverlap="1" wp14:anchorId="1B573605" wp14:editId="406CDA85">
                <wp:simplePos x="0" y="0"/>
                <wp:positionH relativeFrom="margin">
                  <wp:posOffset>3814445</wp:posOffset>
                </wp:positionH>
                <wp:positionV relativeFrom="paragraph">
                  <wp:posOffset>2476178</wp:posOffset>
                </wp:positionV>
                <wp:extent cx="2295525" cy="575310"/>
                <wp:effectExtent l="0" t="0" r="9525" b="0"/>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575310"/>
                        </a:xfrm>
                        <a:prstGeom prst="rect">
                          <a:avLst/>
                        </a:prstGeom>
                        <a:solidFill>
                          <a:prstClr val="white"/>
                        </a:solidFill>
                        <a:ln>
                          <a:noFill/>
                        </a:ln>
                      </wps:spPr>
                      <wps:txbx>
                        <w:txbxContent>
                          <w:p w14:paraId="2D164612" w14:textId="18475071" w:rsidR="00595E85" w:rsidRDefault="00595E85" w:rsidP="00F60B20">
                            <w:pPr>
                              <w:pStyle w:val="BeschriftungvonAbbildungenetcBA-Format"/>
                            </w:pPr>
                            <w:bookmarkStart w:id="188" w:name="_Ref515877105"/>
                            <w:bookmarkStart w:id="189" w:name="_Toc518556019"/>
                            <w:r>
                              <w:t xml:space="preserve">Abbildung </w:t>
                            </w:r>
                            <w:fldSimple w:instr=" SEQ Abbildung \* ARABIC ">
                              <w:r>
                                <w:rPr>
                                  <w:noProof/>
                                </w:rPr>
                                <w:t>14</w:t>
                              </w:r>
                            </w:fldSimple>
                            <w:bookmarkEnd w:id="188"/>
                            <w:r>
                              <w:t>: Ablauf einer Kerberos-Authentifizierung</w:t>
                            </w:r>
                            <w:bookmarkEnd w:id="189"/>
                          </w:p>
                          <w:p w14:paraId="74E50DD2" w14:textId="60CFD79C" w:rsidR="00595E85" w:rsidRPr="003D2E47" w:rsidRDefault="00595E85" w:rsidP="00E648AB">
                            <w:pPr>
                              <w:pStyle w:val="Bildquelle"/>
                              <w:rPr>
                                <w:noProof/>
                                <w:sz w:val="24"/>
                              </w:rPr>
                            </w:pPr>
                            <w:r>
                              <w:t xml:space="preserve">(Quelle: </w:t>
                            </w:r>
                            <w:sdt>
                              <w:sdtPr>
                                <w:id w:val="1715232967"/>
                                <w:citation/>
                              </w:sdtPr>
                              <w:sdtContent>
                                <w:r>
                                  <w:fldChar w:fldCharType="begin"/>
                                </w:r>
                                <w:r>
                                  <w:instrText xml:space="preserve">CITATION documentation \p 305 \l 1031 </w:instrText>
                                </w:r>
                                <w:r>
                                  <w:fldChar w:fldCharType="separate"/>
                                </w:r>
                                <w:r>
                                  <w:rPr>
                                    <w:noProof/>
                                  </w:rPr>
                                  <w:t>[22, S. 305]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3605" id="Textfeld 393" o:spid="_x0000_s1028" type="#_x0000_t202" style="position:absolute;left:0;text-align:left;margin-left:300.35pt;margin-top:194.95pt;width:180.75pt;height:45.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" stroked="f">
                <v:textbox inset="0,0,0,0">
                  <w:txbxContent>
                    <w:p w14:paraId="2D164612" w14:textId="18475071" w:rsidR="00595E85" w:rsidRDefault="00595E85" w:rsidP="00F60B20">
                      <w:pPr>
                        <w:pStyle w:val="BeschriftungvonAbbildungenetcBA-Format"/>
                      </w:pPr>
                      <w:bookmarkStart w:id="190" w:name="_Ref515877105"/>
                      <w:bookmarkStart w:id="191" w:name="_Toc518556019"/>
                      <w:r>
                        <w:t xml:space="preserve">Abbildung </w:t>
                      </w:r>
                      <w:fldSimple w:instr=" SEQ Abbildung \* ARABIC ">
                        <w:r>
                          <w:rPr>
                            <w:noProof/>
                          </w:rPr>
                          <w:t>14</w:t>
                        </w:r>
                      </w:fldSimple>
                      <w:bookmarkEnd w:id="190"/>
                      <w:r>
                        <w:t>: Ablauf einer Kerberos-Authentifizierung</w:t>
                      </w:r>
                      <w:bookmarkEnd w:id="191"/>
                    </w:p>
                    <w:p w14:paraId="74E50DD2" w14:textId="60CFD79C" w:rsidR="00595E85" w:rsidRPr="003D2E47" w:rsidRDefault="00595E85" w:rsidP="00E648AB">
                      <w:pPr>
                        <w:pStyle w:val="Bildquelle"/>
                        <w:rPr>
                          <w:noProof/>
                          <w:sz w:val="24"/>
                        </w:rPr>
                      </w:pPr>
                      <w:r>
                        <w:t xml:space="preserve">(Quelle: </w:t>
                      </w:r>
                      <w:sdt>
                        <w:sdtPr>
                          <w:id w:val="1715232967"/>
                          <w:citation/>
                        </w:sdtPr>
                        <w:sdtContent>
                          <w:r>
                            <w:fldChar w:fldCharType="begin"/>
                          </w:r>
                          <w:r>
                            <w:instrText xml:space="preserve">CITATION documentation \p 305 \l 1031 </w:instrText>
                          </w:r>
                          <w:r>
                            <w:fldChar w:fldCharType="separate"/>
                          </w:r>
                          <w:r>
                            <w:rPr>
                              <w:noProof/>
                            </w:rPr>
                            <w:t>[22, S. 305]</w:t>
                          </w:r>
                          <w:r>
                            <w:fldChar w:fldCharType="end"/>
                          </w:r>
                        </w:sdtContent>
                      </w:sdt>
                      <w:r>
                        <w:t>)</w:t>
                      </w:r>
                    </w:p>
                  </w:txbxContent>
                </v:textbox>
                <w10:wrap type="square" anchorx="margin"/>
              </v:shape>
            </w:pict>
          </mc:Fallback>
        </mc:AlternateContent>
      </w:r>
      <w:r w:rsidR="00F60B20" w:rsidRPr="007C45C9">
        <w:rPr>
          <w:b/>
        </w:rPr>
        <w:t>Kerberos-Authentifizierung:</w:t>
      </w:r>
      <w:r w:rsidR="00F60B20" w:rsidRPr="007C45C9">
        <w:t xml:space="preserve"> Eine zentrale Schlüsselvergabe (</w:t>
      </w:r>
      <w:r w:rsidR="00F60B20" w:rsidRPr="007C45C9">
        <w:rPr>
          <w:i/>
        </w:rPr>
        <w:t>Key Distribution Center</w:t>
      </w:r>
      <w:r w:rsidR="00F60B20" w:rsidRPr="007C45C9">
        <w:t xml:space="preserve">, KDC) dient im Netzwerk als vertrauenswürdige dritte Partei bei der Vermittlung zwischen zwei Systemen. Sie besteht aus einem Authentifizierungsserver und einem Ticketvergabeserver. Ein Nutzer meldet sich an der SAP Cloud Platform an und möchte ein Backend-System erreichen (siehe </w:t>
      </w:r>
      <w:r w:rsidR="00F60B20" w:rsidRPr="007C45C9">
        <w:fldChar w:fldCharType="begin"/>
      </w:r>
      <w:r w:rsidR="00F60B20" w:rsidRPr="007C45C9">
        <w:instrText xml:space="preserve"> REF _Ref515877105 \h  \* MERGEFORMAT </w:instrText>
      </w:r>
      <w:r w:rsidR="00F60B20" w:rsidRPr="007C45C9">
        <w:fldChar w:fldCharType="separate"/>
      </w:r>
      <w:r w:rsidR="00BA22F1">
        <w:t>Abbildung 14</w:t>
      </w:r>
      <w:r w:rsidR="00F60B20" w:rsidRPr="007C45C9">
        <w:fldChar w:fldCharType="end"/>
      </w:r>
      <w:r w:rsidR="00F60B20" w:rsidRPr="007C45C9">
        <w:t xml:space="preserve">). Dafür sendet die SAP Cloud Platform eine verschlüsselte Nachricht mit der Identität des </w:t>
      </w:r>
      <w:r w:rsidR="0078670B" w:rsidRPr="007C45C9">
        <w:t>Benutzers</w:t>
      </w:r>
      <w:r w:rsidR="00F60B20" w:rsidRPr="007C45C9">
        <w:t xml:space="preserve"> an den SAP Cloud Connector, </w:t>
      </w:r>
      <w:r w:rsidR="00EA4511" w:rsidRPr="007C45C9">
        <w:t>der</w:t>
      </w:r>
      <w:r w:rsidR="00F60B20" w:rsidRPr="007C45C9">
        <w:t xml:space="preserve"> d</w:t>
      </w:r>
      <w:r w:rsidR="00506459" w:rsidRPr="007C45C9">
        <w:t>ie Kerberos-Bibliothek enthält.</w:t>
      </w:r>
    </w:p>
    <w:p w14:paraId="44F9A2FD" w14:textId="0C91208D" w:rsidR="00F60B20" w:rsidRPr="007C45C9" w:rsidRDefault="00F60B20" w:rsidP="001A5023">
      <w:pPr>
        <w:pStyle w:val="Listenabsatz"/>
        <w:numPr>
          <w:ilvl w:val="0"/>
          <w:numId w:val="0"/>
        </w:numPr>
        <w:ind w:left="641"/>
      </w:pPr>
      <w:r w:rsidRPr="007C45C9">
        <w:t xml:space="preserve">Dort wird die Nachricht entschlüsselt und der Nutzer bei der KDC abgefragt. Dort findet eine Kommunikation zwischen dem Authentifizierungsserver und dem Ticketvergabeserver statt.  Ist diese Abfrage erfolgreich, erhält der </w:t>
      </w:r>
      <w:r w:rsidR="005B22AB" w:rsidRPr="007C45C9">
        <w:t>SAP Cloud Connector</w:t>
      </w:r>
      <w:r w:rsidRPr="007C45C9">
        <w:t xml:space="preserve"> ein Ticket, </w:t>
      </w:r>
      <w:r w:rsidR="002D0609" w:rsidRPr="007C45C9">
        <w:t>das</w:t>
      </w:r>
      <w:r w:rsidRPr="007C45C9">
        <w:t xml:space="preserve"> die Identität des Nutzers bestätigt. Dieses sendet er in einer Anfrage an das Backend</w:t>
      </w:r>
      <w:r w:rsidR="00304931" w:rsidRPr="007C45C9">
        <w:t>-S</w:t>
      </w:r>
      <w:r w:rsidRPr="007C45C9">
        <w:t xml:space="preserve">ystem. Dort wird darauf vertraut, </w:t>
      </w:r>
      <w:r w:rsidRPr="007C45C9">
        <w:lastRenderedPageBreak/>
        <w:t>dass es sich tatsächlich um den Nutzer handelt, der im Ticket aufgeführt wird und eine Anmeldung erfolgt</w:t>
      </w:r>
      <w:r w:rsidR="00545DD6" w:rsidRPr="007C45C9">
        <w:t>.</w:t>
      </w:r>
    </w:p>
    <w:p w14:paraId="37EE91B0" w14:textId="0C40BBDC" w:rsidR="00C83B2E" w:rsidRPr="007C45C9" w:rsidRDefault="00C83B2E" w:rsidP="00C02840">
      <w:pPr>
        <w:pStyle w:val="FlietextersterAbsatz"/>
        <w:rPr>
          <w:noProof w:val="0"/>
        </w:rPr>
      </w:pPr>
      <w:r w:rsidRPr="007C45C9">
        <w:rPr>
          <w:noProof w:val="0"/>
        </w:rPr>
        <w:t>Einige</w:t>
      </w:r>
      <w:r w:rsidR="00871A7D" w:rsidRPr="007C45C9">
        <w:rPr>
          <w:noProof w:val="0"/>
        </w:rPr>
        <w:t xml:space="preserve"> </w:t>
      </w:r>
      <w:r w:rsidR="00C02840" w:rsidRPr="007C45C9">
        <w:rPr>
          <w:noProof w:val="0"/>
        </w:rPr>
        <w:t xml:space="preserve">der Anmeldeoptionen von SAP-Systemen </w:t>
      </w:r>
      <w:r w:rsidRPr="007C45C9">
        <w:rPr>
          <w:noProof w:val="0"/>
        </w:rPr>
        <w:t>können auch im Zusammenhang mit der SAP Cloud Platform verwendet werden</w:t>
      </w:r>
      <w:r w:rsidR="00F94601" w:rsidRPr="007C45C9">
        <w:rPr>
          <w:noProof w:val="0"/>
        </w:rPr>
        <w:t>,</w:t>
      </w:r>
      <w:r w:rsidRPr="007C45C9">
        <w:rPr>
          <w:noProof w:val="0"/>
        </w:rPr>
        <w:t xml:space="preserve"> um eine sichere und nutzerfreundliche Authentifizierung</w:t>
      </w:r>
      <w:r w:rsidR="00DE79CB" w:rsidRPr="007C45C9">
        <w:rPr>
          <w:noProof w:val="0"/>
        </w:rPr>
        <w:t xml:space="preserve"> </w:t>
      </w:r>
      <w:r w:rsidR="00D14D83" w:rsidRPr="007C45C9">
        <w:rPr>
          <w:noProof w:val="0"/>
        </w:rPr>
        <w:t xml:space="preserve">mit </w:t>
      </w:r>
      <w:r w:rsidR="00DE79CB" w:rsidRPr="007C45C9">
        <w:rPr>
          <w:noProof w:val="0"/>
        </w:rPr>
        <w:t>SSO zu erreichen.</w:t>
      </w:r>
    </w:p>
    <w:p w14:paraId="5657E0B5" w14:textId="774ECE82" w:rsidR="00043055" w:rsidRPr="007C45C9" w:rsidRDefault="00043055" w:rsidP="005B08AE">
      <w:pPr>
        <w:pStyle w:val="Listenabsatz"/>
      </w:pPr>
      <w:r w:rsidRPr="007C45C9">
        <w:rPr>
          <w:b/>
        </w:rPr>
        <w:t>X.509 Client-Zertifikate</w:t>
      </w:r>
      <w:r w:rsidR="008A59DD" w:rsidRPr="007C45C9">
        <w:rPr>
          <w:b/>
        </w:rPr>
        <w:t>:</w:t>
      </w:r>
      <w:r w:rsidR="008A59DD" w:rsidRPr="007C45C9">
        <w:t xml:space="preserve"> </w:t>
      </w:r>
      <w:r w:rsidR="00584973" w:rsidRPr="007C45C9">
        <w:t>Hat ein Nutzer in seinem Browser ein gültiges X.509-Zertifikat wird er für den Zugriff zu SAP</w:t>
      </w:r>
      <w:r w:rsidR="00AF4B1F" w:rsidRPr="007C45C9">
        <w:t>-Systemen</w:t>
      </w:r>
      <w:r w:rsidR="00584973" w:rsidRPr="007C45C9">
        <w:t xml:space="preserve"> authentifiziert, ohne seine Benutzerkennung eing</w:t>
      </w:r>
      <w:r w:rsidR="002A29B7" w:rsidRPr="007C45C9">
        <w:t xml:space="preserve">eben zu müssen, </w:t>
      </w:r>
      <w:r w:rsidR="00F94601" w:rsidRPr="007C45C9">
        <w:t>sofern</w:t>
      </w:r>
      <w:r w:rsidR="002A29B7" w:rsidRPr="007C45C9">
        <w:t xml:space="preserve"> das Z</w:t>
      </w:r>
      <w:r w:rsidR="00AF4B1F" w:rsidRPr="007C45C9">
        <w:t xml:space="preserve">ertifikat von einer vertrauenswürdigen Stelle ausgestellt wurde und die Systeme für die Verwendung von </w:t>
      </w:r>
      <w:r w:rsidR="00670785" w:rsidRPr="007C45C9">
        <w:rPr>
          <w:i/>
        </w:rPr>
        <w:t>Secure Sockets Layer</w:t>
      </w:r>
      <w:r w:rsidR="00670785" w:rsidRPr="007C45C9">
        <w:t xml:space="preserve"> (SSL) konfiguriert sind.</w:t>
      </w:r>
    </w:p>
    <w:p w14:paraId="04545C72" w14:textId="77777777" w:rsidR="005408A6" w:rsidRPr="007C45C9" w:rsidRDefault="000664A2" w:rsidP="00274C33">
      <w:pPr>
        <w:pStyle w:val="Listenabsatz"/>
      </w:pPr>
      <w:r w:rsidRPr="007C45C9">
        <w:rPr>
          <w:b/>
        </w:rPr>
        <w:t>SAML-Browser-Artefakte / SAML 2.0:</w:t>
      </w:r>
      <w:r w:rsidRPr="007C45C9">
        <w:t xml:space="preserve"> SAML </w:t>
      </w:r>
      <w:r w:rsidR="00BC51F8" w:rsidRPr="007C45C9">
        <w:t>ist die Abkürzung</w:t>
      </w:r>
      <w:r w:rsidRPr="007C45C9">
        <w:t xml:space="preserve"> für </w:t>
      </w:r>
      <w:r w:rsidRPr="007C45C9">
        <w:rPr>
          <w:i/>
        </w:rPr>
        <w:t>Security Assertion Markup Language</w:t>
      </w:r>
      <w:r w:rsidR="005D1027" w:rsidRPr="007C45C9">
        <w:t xml:space="preserve"> und bezeichnet einen offenen Standard für </w:t>
      </w:r>
      <w:r w:rsidR="00BC51F8" w:rsidRPr="007C45C9">
        <w:t xml:space="preserve">die Umsetzung von </w:t>
      </w:r>
      <w:r w:rsidR="005D1027" w:rsidRPr="007C45C9">
        <w:t>SSO</w:t>
      </w:r>
      <w:r w:rsidRPr="007C45C9">
        <w:t>.</w:t>
      </w:r>
      <w:r w:rsidR="00952D03" w:rsidRPr="007C45C9">
        <w:t xml:space="preserve"> </w:t>
      </w:r>
      <w:r w:rsidR="000C631C" w:rsidRPr="007C45C9">
        <w:t xml:space="preserve">Dafür werden </w:t>
      </w:r>
      <w:r w:rsidRPr="007C45C9">
        <w:t>ein Dienstanbie</w:t>
      </w:r>
      <w:r w:rsidR="000C631C" w:rsidRPr="007C45C9">
        <w:t>ter (</w:t>
      </w:r>
      <w:r w:rsidR="000C631C" w:rsidRPr="007C45C9">
        <w:rPr>
          <w:i/>
        </w:rPr>
        <w:t>Service Provider</w:t>
      </w:r>
      <w:r w:rsidR="000C631C" w:rsidRPr="007C45C9">
        <w:t>) und ein</w:t>
      </w:r>
      <w:r w:rsidRPr="007C45C9">
        <w:t xml:space="preserve"> Identitätsanbieter (</w:t>
      </w:r>
      <w:r w:rsidRPr="007C45C9">
        <w:rPr>
          <w:i/>
        </w:rPr>
        <w:t>Identity Provider</w:t>
      </w:r>
      <w:r w:rsidRPr="007C45C9">
        <w:t>)</w:t>
      </w:r>
      <w:r w:rsidR="000C631C" w:rsidRPr="007C45C9">
        <w:t xml:space="preserve"> benötigt</w:t>
      </w:r>
      <w:r w:rsidR="005408A6" w:rsidRPr="007C45C9">
        <w:t>.</w:t>
      </w:r>
    </w:p>
    <w:p w14:paraId="336B28FA" w14:textId="77777777" w:rsidR="006464E3" w:rsidRPr="007C45C9" w:rsidRDefault="006464E3" w:rsidP="006464E3">
      <w:pPr>
        <w:pStyle w:val="Beschriftung"/>
      </w:pPr>
      <w:r w:rsidRPr="007C45C9">
        <w:rPr>
          <w:noProof/>
          <w:lang w:eastAsia="zh-CN"/>
        </w:rPr>
        <w:drawing>
          <wp:inline distT="0" distB="0" distL="0" distR="0" wp14:anchorId="27AE2310" wp14:editId="5E83DF6C">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37">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14:paraId="07B0A36F" w14:textId="4409E4AF" w:rsidR="001844D1" w:rsidRDefault="006464E3" w:rsidP="00A47116">
      <w:pPr>
        <w:pStyle w:val="BeschriftungvonAbbildungenetcBA-Format"/>
      </w:pPr>
      <w:bookmarkStart w:id="192" w:name="_Ref517339181"/>
      <w:bookmarkStart w:id="193" w:name="_Toc518556020"/>
      <w:r w:rsidRPr="007C45C9">
        <w:t xml:space="preserve">Abbildung </w:t>
      </w:r>
      <w:fldSimple w:instr=" SEQ Abbildung \* ARABIC ">
        <w:r w:rsidR="00BA22F1">
          <w:rPr>
            <w:noProof/>
          </w:rPr>
          <w:t>15</w:t>
        </w:r>
      </w:fldSimple>
      <w:bookmarkEnd w:id="192"/>
      <w:r w:rsidRPr="007C45C9">
        <w:t>: Ablauf einer SAML-Authentifizierung</w:t>
      </w:r>
      <w:bookmarkEnd w:id="193"/>
    </w:p>
    <w:p w14:paraId="310FD510" w14:textId="06DEAFEE" w:rsidR="003D101A" w:rsidRPr="007C45C9" w:rsidRDefault="001844D1" w:rsidP="001844D1">
      <w:pPr>
        <w:pStyle w:val="Bildquelle"/>
      </w:pPr>
      <w:r>
        <w:t xml:space="preserve">(Quelle: </w:t>
      </w:r>
      <w:sdt>
        <w:sdtPr>
          <w:id w:val="-1482230546"/>
          <w:citation/>
        </w:sdtPr>
        <w:sdtContent>
          <w:r w:rsidR="003D101A" w:rsidRPr="007C45C9">
            <w:fldChar w:fldCharType="begin"/>
          </w:r>
          <w:r w:rsidR="003D101A" w:rsidRPr="007C45C9">
            <w:instrText xml:space="preserve"> CITATION SSO \l 1031 </w:instrText>
          </w:r>
          <w:r w:rsidR="003D101A" w:rsidRPr="007C45C9">
            <w:fldChar w:fldCharType="separate"/>
          </w:r>
          <w:r w:rsidR="000C5CB8">
            <w:rPr>
              <w:noProof/>
            </w:rPr>
            <w:t>[79]</w:t>
          </w:r>
          <w:r w:rsidR="003D101A" w:rsidRPr="007C45C9">
            <w:fldChar w:fldCharType="end"/>
          </w:r>
        </w:sdtContent>
      </w:sdt>
      <w:r>
        <w:t>)</w:t>
      </w:r>
    </w:p>
    <w:p w14:paraId="476DA346" w14:textId="23735C46" w:rsidR="000664A2" w:rsidRPr="007C45C9" w:rsidRDefault="008D642E" w:rsidP="00167009">
      <w:pPr>
        <w:pStyle w:val="Listenabsatz"/>
        <w:numPr>
          <w:ilvl w:val="0"/>
          <w:numId w:val="0"/>
        </w:numPr>
        <w:ind w:left="641"/>
      </w:pPr>
      <w:r w:rsidRPr="007C45C9">
        <w:t xml:space="preserve">Möchte sich ein Nutzer am Dienstanbieter anmelden, leitet dieser die Authentifizierungsanfrage an einen Identitätsanbieter weiter, </w:t>
      </w:r>
      <w:r w:rsidR="00876101" w:rsidRPr="007C45C9">
        <w:t>der</w:t>
      </w:r>
      <w:r w:rsidRPr="007C45C9">
        <w:t xml:space="preserve"> Identitätsinformationen von Nutzern, Rollen und Gruppen (zusammengefasst </w:t>
      </w:r>
      <w:r w:rsidRPr="007C45C9">
        <w:rPr>
          <w:i/>
        </w:rPr>
        <w:t>Principals</w:t>
      </w:r>
      <w:r w:rsidRPr="007C45C9">
        <w:t>) speichert und prüft, ob diese für den Dienst, von dem die Authentifizierungsanfrage kommt, berechtigt ist (siehe</w:t>
      </w:r>
      <w:r w:rsidR="006464E3" w:rsidRPr="007C45C9">
        <w:t xml:space="preserve"> </w:t>
      </w:r>
      <w:r w:rsidR="006464E3" w:rsidRPr="007C45C9">
        <w:fldChar w:fldCharType="begin"/>
      </w:r>
      <w:r w:rsidR="006464E3" w:rsidRPr="007C45C9">
        <w:instrText xml:space="preserve"> REF _Ref517339181 \h </w:instrText>
      </w:r>
      <w:r w:rsidR="006464E3" w:rsidRPr="007C45C9">
        <w:fldChar w:fldCharType="separate"/>
      </w:r>
      <w:r w:rsidR="00BA22F1" w:rsidRPr="007C45C9">
        <w:t xml:space="preserve">Abbildung </w:t>
      </w:r>
      <w:r w:rsidR="00BA22F1">
        <w:rPr>
          <w:noProof/>
        </w:rPr>
        <w:t>15</w:t>
      </w:r>
      <w:r w:rsidR="006464E3" w:rsidRPr="007C45C9">
        <w:fldChar w:fldCharType="end"/>
      </w:r>
      <w:r w:rsidRPr="007C45C9">
        <w:t>). Falls der Nutzer sich in der aktuellen Sitzung bereits beim Identitätsanbieter angemeldet hat, entfällt eine weitere Abfrage der Anmeldedaten</w:t>
      </w:r>
      <w:r w:rsidR="004C119C" w:rsidRPr="007C45C9">
        <w:t>. Stattdessen erhält</w:t>
      </w:r>
      <w:r w:rsidRPr="007C45C9">
        <w:t xml:space="preserve"> der Dienstanbieter </w:t>
      </w:r>
      <w:r w:rsidR="006A4F1D" w:rsidRPr="007C45C9">
        <w:t>eine Nachricht mit Informationen über den</w:t>
      </w:r>
      <w:r w:rsidR="00CA389B" w:rsidRPr="007C45C9">
        <w:t xml:space="preserve"> Nutzer und der </w:t>
      </w:r>
      <w:r w:rsidRPr="007C45C9">
        <w:t>Authentifizierungsantwort.</w:t>
      </w:r>
    </w:p>
    <w:p w14:paraId="541D93D0" w14:textId="41405587" w:rsidR="00DD620E" w:rsidRPr="007C45C9" w:rsidRDefault="00DD620E" w:rsidP="003D101A">
      <w:pPr>
        <w:pStyle w:val="ListenabschnittzweiterAbsatz"/>
      </w:pPr>
      <w:r w:rsidRPr="007C45C9">
        <w:t>SAP stellt auf der SAP Cloud Platf</w:t>
      </w:r>
      <w:r w:rsidR="003E08C8" w:rsidRPr="007C45C9">
        <w:t>o</w:t>
      </w:r>
      <w:r w:rsidRPr="007C45C9">
        <w:t>rm selbst einen Identitätsanbieter zur Verfügung. Dieser ermöglicht es dem Nutzer</w:t>
      </w:r>
      <w:r w:rsidR="001A1B5A" w:rsidRPr="007C45C9">
        <w:t>,</w:t>
      </w:r>
      <w:r w:rsidRPr="007C45C9">
        <w:t xml:space="preserve"> auf alle Dienste der SAP Cloud Platform mit einmaliger Anmeldung zuzugreifen. Diese Art der Authentifizierung kann ebenfalls genutzt werden, um einen </w:t>
      </w:r>
      <w:r w:rsidR="003E08C8" w:rsidRPr="007C45C9">
        <w:t xml:space="preserve">bereits bei der Cloud Platform authentifizierten </w:t>
      </w:r>
      <w:r w:rsidR="001A1B5A" w:rsidRPr="007C45C9">
        <w:t>Anwender</w:t>
      </w:r>
      <w:r w:rsidRPr="007C45C9">
        <w:t xml:space="preserve"> </w:t>
      </w:r>
      <w:r w:rsidRPr="007C45C9">
        <w:lastRenderedPageBreak/>
        <w:t xml:space="preserve">am Backend-System </w:t>
      </w:r>
      <w:r w:rsidR="003E08C8" w:rsidRPr="007C45C9">
        <w:t>anzumelden</w:t>
      </w:r>
      <w:r w:rsidR="001A1B5A" w:rsidRPr="007C45C9">
        <w:t>,</w:t>
      </w:r>
      <w:r w:rsidRPr="007C45C9">
        <w:t xml:space="preserve"> ohne nac</w:t>
      </w:r>
      <w:r w:rsidR="003E08C8" w:rsidRPr="007C45C9">
        <w:t>h den entsprechenden Anmelded</w:t>
      </w:r>
      <w:r w:rsidRPr="007C45C9">
        <w:t xml:space="preserve">aten zu fragen. </w:t>
      </w:r>
    </w:p>
    <w:p w14:paraId="0DBC752C" w14:textId="2845F249" w:rsidR="000C59C1" w:rsidRPr="007C45C9" w:rsidRDefault="002C6E97" w:rsidP="000C59C1">
      <w:pPr>
        <w:pStyle w:val="FlietextersterAbsatz"/>
        <w:rPr>
          <w:noProof w:val="0"/>
        </w:rPr>
      </w:pPr>
      <w:r w:rsidRPr="007C45C9">
        <w:rPr>
          <w:noProof w:val="0"/>
        </w:rPr>
        <w:t xml:space="preserve">ASP </w:t>
      </w:r>
      <w:r w:rsidR="000427C3" w:rsidRPr="007C45C9">
        <w:rPr>
          <w:noProof w:val="0"/>
        </w:rPr>
        <w:t>nutzt zur Anmeldung</w:t>
      </w:r>
      <w:r w:rsidR="0019479D" w:rsidRPr="007C45C9">
        <w:rPr>
          <w:noProof w:val="0"/>
        </w:rPr>
        <w:t xml:space="preserve"> </w:t>
      </w:r>
      <w:r w:rsidR="0019479D" w:rsidRPr="007C45C9">
        <w:rPr>
          <w:i/>
          <w:noProof w:val="0"/>
        </w:rPr>
        <w:t>Basic Authentication</w:t>
      </w:r>
      <w:r w:rsidR="000427C3" w:rsidRPr="007C45C9">
        <w:rPr>
          <w:i/>
          <w:noProof w:val="0"/>
        </w:rPr>
        <w:t>.</w:t>
      </w:r>
      <w:r w:rsidR="00935823" w:rsidRPr="007C45C9">
        <w:rPr>
          <w:noProof w:val="0"/>
        </w:rPr>
        <w:t xml:space="preserve"> </w:t>
      </w:r>
      <w:r w:rsidR="004E3621" w:rsidRPr="007C45C9">
        <w:rPr>
          <w:noProof w:val="0"/>
        </w:rPr>
        <w:t>Durch Verwendung einer verschlüsselten HTTP-Verbindung (HTTPS</w:t>
      </w:r>
      <w:r w:rsidR="00415E22" w:rsidRPr="007C45C9">
        <w:rPr>
          <w:rStyle w:val="Funotenzeichen"/>
          <w:noProof w:val="0"/>
        </w:rPr>
        <w:footnoteReference w:id="10"/>
      </w:r>
      <w:r w:rsidR="004E3621" w:rsidRPr="007C45C9">
        <w:rPr>
          <w:noProof w:val="0"/>
        </w:rPr>
        <w:t xml:space="preserve">) </w:t>
      </w:r>
      <w:r w:rsidR="00D67BE3" w:rsidRPr="007C45C9">
        <w:rPr>
          <w:noProof w:val="0"/>
        </w:rPr>
        <w:t>können</w:t>
      </w:r>
      <w:r w:rsidR="00636E28" w:rsidRPr="007C45C9">
        <w:rPr>
          <w:noProof w:val="0"/>
        </w:rPr>
        <w:t xml:space="preserve"> Benutzername und Passwort</w:t>
      </w:r>
      <w:r w:rsidR="004B5FA8" w:rsidRPr="007C45C9">
        <w:rPr>
          <w:noProof w:val="0"/>
        </w:rPr>
        <w:t xml:space="preserve"> nicht mehr so leicht bei de</w:t>
      </w:r>
      <w:r w:rsidR="00636E28" w:rsidRPr="007C45C9">
        <w:rPr>
          <w:noProof w:val="0"/>
        </w:rPr>
        <w:t>r Übertragung abgefangen werden.</w:t>
      </w:r>
      <w:r w:rsidR="004B5FA8" w:rsidRPr="007C45C9">
        <w:rPr>
          <w:noProof w:val="0"/>
        </w:rPr>
        <w:t xml:space="preserve"> </w:t>
      </w:r>
      <w:r w:rsidR="00636E28" w:rsidRPr="007C45C9">
        <w:rPr>
          <w:noProof w:val="0"/>
        </w:rPr>
        <w:t>J</w:t>
      </w:r>
      <w:r w:rsidR="004B5FA8" w:rsidRPr="007C45C9">
        <w:rPr>
          <w:noProof w:val="0"/>
        </w:rPr>
        <w:t>edoch wird das Passwort im Browser</w:t>
      </w:r>
      <w:r w:rsidR="00636E28" w:rsidRPr="007C45C9">
        <w:rPr>
          <w:noProof w:val="0"/>
        </w:rPr>
        <w:t xml:space="preserve"> entweder kurzzeitig - </w:t>
      </w:r>
      <w:r w:rsidR="00182B2F" w:rsidRPr="007C45C9">
        <w:rPr>
          <w:noProof w:val="0"/>
        </w:rPr>
        <w:t>um zu</w:t>
      </w:r>
      <w:r w:rsidR="000F6594" w:rsidRPr="007C45C9">
        <w:rPr>
          <w:noProof w:val="0"/>
        </w:rPr>
        <w:t xml:space="preserve"> </w:t>
      </w:r>
      <w:r w:rsidR="00182B2F" w:rsidRPr="007C45C9">
        <w:rPr>
          <w:noProof w:val="0"/>
        </w:rPr>
        <w:t>verhindern, dass der Nutzer für jede HTTP-Anfr</w:t>
      </w:r>
      <w:r w:rsidR="00636E28" w:rsidRPr="007C45C9">
        <w:rPr>
          <w:noProof w:val="0"/>
        </w:rPr>
        <w:t xml:space="preserve">age sein Passwort eingeben muss - oder langfristig - </w:t>
      </w:r>
      <w:r w:rsidR="00182B2F" w:rsidRPr="007C45C9">
        <w:rPr>
          <w:noProof w:val="0"/>
        </w:rPr>
        <w:t>wenn der Nutzer</w:t>
      </w:r>
      <w:r w:rsidR="00636E28" w:rsidRPr="007C45C9">
        <w:rPr>
          <w:noProof w:val="0"/>
        </w:rPr>
        <w:t xml:space="preserve"> diese Option im Browser wählt - </w:t>
      </w:r>
      <w:r w:rsidR="00182B2F" w:rsidRPr="007C45C9">
        <w:rPr>
          <w:noProof w:val="0"/>
        </w:rPr>
        <w:t>ge</w:t>
      </w:r>
      <w:r w:rsidR="004B5FA8" w:rsidRPr="007C45C9">
        <w:rPr>
          <w:noProof w:val="0"/>
        </w:rPr>
        <w:t>speichert</w:t>
      </w:r>
      <w:r w:rsidR="00182B2F" w:rsidRPr="007C45C9">
        <w:rPr>
          <w:noProof w:val="0"/>
        </w:rPr>
        <w:t>.</w:t>
      </w:r>
      <w:r w:rsidR="00977C88" w:rsidRPr="007C45C9">
        <w:rPr>
          <w:noProof w:val="0"/>
        </w:rPr>
        <w:t xml:space="preserve"> Perspektivisch wäre es daher sinnvoll</w:t>
      </w:r>
      <w:r w:rsidR="002101C2">
        <w:rPr>
          <w:noProof w:val="0"/>
        </w:rPr>
        <w:t>,</w:t>
      </w:r>
      <w:r w:rsidR="00977C88" w:rsidRPr="007C45C9">
        <w:rPr>
          <w:noProof w:val="0"/>
        </w:rPr>
        <w:t xml:space="preserve"> eine andere Authentifizierungsmethode zu wählen oder die Basic Authentication</w:t>
      </w:r>
      <w:r w:rsidR="00B37451" w:rsidRPr="007C45C9">
        <w:rPr>
          <w:noProof w:val="0"/>
        </w:rPr>
        <w:t xml:space="preserve"> um einen weiteren Faktor zu verstärken. Ein solcher Faktor kann unter anderem </w:t>
      </w:r>
      <w:r w:rsidR="008E7A40" w:rsidRPr="007C45C9">
        <w:rPr>
          <w:noProof w:val="0"/>
        </w:rPr>
        <w:t>das</w:t>
      </w:r>
      <w:r w:rsidR="00B37451" w:rsidRPr="007C45C9">
        <w:rPr>
          <w:noProof w:val="0"/>
        </w:rPr>
        <w:t xml:space="preserve"> Smartphone des Nutzers </w:t>
      </w:r>
      <w:r w:rsidR="001B1D76" w:rsidRPr="007C45C9">
        <w:rPr>
          <w:noProof w:val="0"/>
        </w:rPr>
        <w:t xml:space="preserve">sein, an das ein Code für die Anmeldung </w:t>
      </w:r>
      <w:r w:rsidR="008E7A40" w:rsidRPr="007C45C9">
        <w:rPr>
          <w:noProof w:val="0"/>
        </w:rPr>
        <w:t>gesendet</w:t>
      </w:r>
      <w:r w:rsidR="00B37451" w:rsidRPr="007C45C9">
        <w:rPr>
          <w:noProof w:val="0"/>
        </w:rPr>
        <w:t xml:space="preserve"> wird.</w:t>
      </w:r>
      <w:r w:rsidR="00977C88" w:rsidRPr="007C45C9">
        <w:rPr>
          <w:noProof w:val="0"/>
        </w:rPr>
        <w:t xml:space="preserve"> </w:t>
      </w:r>
      <w:r w:rsidR="00B37451" w:rsidRPr="007C45C9">
        <w:rPr>
          <w:noProof w:val="0"/>
        </w:rPr>
        <w:t xml:space="preserve">Die Kombination aus etwas, das der Nutzer wissen und etwas, das er haben muss nennt sich </w:t>
      </w:r>
      <w:r w:rsidR="00977C88" w:rsidRPr="007C45C9">
        <w:rPr>
          <w:i/>
          <w:noProof w:val="0"/>
        </w:rPr>
        <w:t>2-Faktor-A</w:t>
      </w:r>
      <w:r w:rsidR="001C7B1F" w:rsidRPr="007C45C9">
        <w:rPr>
          <w:i/>
          <w:noProof w:val="0"/>
        </w:rPr>
        <w:t>uthentifizierun</w:t>
      </w:r>
      <w:r w:rsidR="00B935F2" w:rsidRPr="007C45C9">
        <w:rPr>
          <w:i/>
          <w:noProof w:val="0"/>
        </w:rPr>
        <w:t>g</w:t>
      </w:r>
      <w:sdt>
        <w:sdtPr>
          <w:rPr>
            <w:i/>
            <w:noProof w:val="0"/>
          </w:rPr>
          <w:id w:val="956375318"/>
          <w:citation/>
        </w:sdtPr>
        <w:sdtContent>
          <w:r w:rsidR="0058091B" w:rsidRPr="007C45C9">
            <w:rPr>
              <w:i/>
              <w:noProof w:val="0"/>
            </w:rPr>
            <w:fldChar w:fldCharType="begin"/>
          </w:r>
          <w:r w:rsidR="0058091B" w:rsidRPr="007C45C9">
            <w:rPr>
              <w:i/>
              <w:noProof w:val="0"/>
            </w:rPr>
            <w:instrText xml:space="preserve"> CITATION ral18 \l 1031 </w:instrText>
          </w:r>
          <w:r w:rsidR="0058091B" w:rsidRPr="007C45C9">
            <w:rPr>
              <w:i/>
              <w:noProof w:val="0"/>
            </w:rPr>
            <w:fldChar w:fldCharType="separate"/>
          </w:r>
          <w:r w:rsidR="000C5CB8">
            <w:rPr>
              <w:i/>
            </w:rPr>
            <w:t xml:space="preserve"> </w:t>
          </w:r>
          <w:r w:rsidR="000C5CB8">
            <w:t>[80]</w:t>
          </w:r>
          <w:r w:rsidR="0058091B" w:rsidRPr="007C45C9">
            <w:rPr>
              <w:i/>
              <w:noProof w:val="0"/>
            </w:rPr>
            <w:fldChar w:fldCharType="end"/>
          </w:r>
        </w:sdtContent>
      </w:sdt>
      <w:r w:rsidR="00B935F2" w:rsidRPr="007C45C9">
        <w:rPr>
          <w:i/>
          <w:noProof w:val="0"/>
        </w:rPr>
        <w:t xml:space="preserve">. </w:t>
      </w:r>
      <w:r w:rsidR="001A45A9" w:rsidRPr="007C45C9">
        <w:rPr>
          <w:noProof w:val="0"/>
        </w:rPr>
        <w:t xml:space="preserve">Möglicherweise kann es sogar für den Nutzerkomfort sinnvoll sein, über die Einrichtung von SSO nachzudenken. </w:t>
      </w:r>
      <w:r w:rsidR="000C59C1" w:rsidRPr="007C45C9">
        <w:rPr>
          <w:noProof w:val="0"/>
        </w:rPr>
        <w:t>Dies ist jedoch nicht Teil dieser Arbeit.</w:t>
      </w:r>
    </w:p>
    <w:p w14:paraId="11E7CDF6" w14:textId="1D32A1F8" w:rsidR="003A43FA" w:rsidRPr="007C45C9" w:rsidRDefault="00504C01" w:rsidP="00504C01">
      <w:pPr>
        <w:pStyle w:val="Flietext"/>
        <w:rPr>
          <w:noProof w:val="0"/>
        </w:rPr>
      </w:pPr>
      <w:r w:rsidRPr="007C45C9">
        <w:rPr>
          <w:noProof w:val="0"/>
        </w:rPr>
        <w:t xml:space="preserve">Werden </w:t>
      </w:r>
      <w:r w:rsidR="00AC6938" w:rsidRPr="007C45C9">
        <w:rPr>
          <w:noProof w:val="0"/>
        </w:rPr>
        <w:t xml:space="preserve">Dritte, wie SAP, </w:t>
      </w:r>
      <w:r w:rsidR="00433071" w:rsidRPr="007C45C9">
        <w:rPr>
          <w:noProof w:val="0"/>
        </w:rPr>
        <w:t>in die Dienstleistung</w:t>
      </w:r>
      <w:r w:rsidRPr="007C45C9">
        <w:rPr>
          <w:noProof w:val="0"/>
        </w:rPr>
        <w:t xml:space="preserve"> involviert, hafte</w:t>
      </w:r>
      <w:r w:rsidR="00433071" w:rsidRPr="007C45C9">
        <w:rPr>
          <w:noProof w:val="0"/>
        </w:rPr>
        <w:t>t</w:t>
      </w:r>
      <w:r w:rsidRPr="007C45C9">
        <w:rPr>
          <w:noProof w:val="0"/>
        </w:rPr>
        <w:t xml:space="preserve"> </w:t>
      </w:r>
      <w:r w:rsidR="00433071" w:rsidRPr="007C45C9">
        <w:rPr>
          <w:noProof w:val="0"/>
        </w:rPr>
        <w:t xml:space="preserve">Arvato Systems Perdata </w:t>
      </w:r>
      <w:r w:rsidRPr="007C45C9">
        <w:rPr>
          <w:noProof w:val="0"/>
        </w:rPr>
        <w:t>dafür, dass</w:t>
      </w:r>
      <w:r w:rsidR="00E1301B" w:rsidRPr="007C45C9">
        <w:rPr>
          <w:noProof w:val="0"/>
        </w:rPr>
        <w:t xml:space="preserve"> auch</w:t>
      </w:r>
      <w:r w:rsidRPr="007C45C9">
        <w:rPr>
          <w:noProof w:val="0"/>
        </w:rPr>
        <w:t xml:space="preserve"> diese die D</w:t>
      </w:r>
      <w:r w:rsidR="00433071" w:rsidRPr="007C45C9">
        <w:rPr>
          <w:noProof w:val="0"/>
        </w:rPr>
        <w:t>atenschutzricht</w:t>
      </w:r>
      <w:r w:rsidR="00A05091" w:rsidRPr="007C45C9">
        <w:rPr>
          <w:noProof w:val="0"/>
        </w:rPr>
        <w:t>l</w:t>
      </w:r>
      <w:r w:rsidR="00433071" w:rsidRPr="007C45C9">
        <w:rPr>
          <w:noProof w:val="0"/>
        </w:rPr>
        <w:t>inien</w:t>
      </w:r>
      <w:r w:rsidRPr="007C45C9">
        <w:rPr>
          <w:noProof w:val="0"/>
        </w:rPr>
        <w:t xml:space="preserve"> einhalten</w:t>
      </w:r>
      <w:r w:rsidR="00785F6F" w:rsidRPr="007C45C9">
        <w:rPr>
          <w:noProof w:val="0"/>
        </w:rPr>
        <w:t xml:space="preserve"> [28 S. 41]</w:t>
      </w:r>
      <w:r w:rsidRPr="007C45C9">
        <w:rPr>
          <w:noProof w:val="0"/>
        </w:rPr>
        <w:t xml:space="preserve">. </w:t>
      </w:r>
      <w:r w:rsidR="00410E42" w:rsidRPr="007C45C9">
        <w:rPr>
          <w:noProof w:val="0"/>
        </w:rPr>
        <w:t>Da es sich bei SAP ebenfalls um ein deutsches Unternehmen handelt, kann davon ausgegangen werden, dass SAP selbst ein großes Interesse daran hat, für eine Einhaltung des Datenschutzes zu sorgen. D</w:t>
      </w:r>
      <w:r w:rsidR="00825EB3" w:rsidRPr="007C45C9">
        <w:rPr>
          <w:noProof w:val="0"/>
        </w:rPr>
        <w:t>ie SAP C</w:t>
      </w:r>
      <w:r w:rsidR="00AF05FB" w:rsidRPr="007C45C9">
        <w:rPr>
          <w:noProof w:val="0"/>
        </w:rPr>
        <w:t xml:space="preserve">loud Platform </w:t>
      </w:r>
      <w:r w:rsidR="00410E42" w:rsidRPr="007C45C9">
        <w:rPr>
          <w:noProof w:val="0"/>
        </w:rPr>
        <w:t>ist nur mit einem Konto und passendem Passwort zugänglich</w:t>
      </w:r>
      <w:r w:rsidR="00FA04E1" w:rsidRPr="007C45C9">
        <w:rPr>
          <w:noProof w:val="0"/>
        </w:rPr>
        <w:t>.</w:t>
      </w:r>
      <w:r w:rsidR="00410E42" w:rsidRPr="007C45C9">
        <w:rPr>
          <w:noProof w:val="0"/>
        </w:rPr>
        <w:t xml:space="preserve"> Im Rahmen der SAP Cloud Platform involviert SAP jedoch </w:t>
      </w:r>
      <w:r w:rsidR="00BB7187" w:rsidRPr="007C45C9">
        <w:rPr>
          <w:noProof w:val="0"/>
        </w:rPr>
        <w:t>wiederum</w:t>
      </w:r>
      <w:r w:rsidR="00410E42" w:rsidRPr="007C45C9">
        <w:rPr>
          <w:noProof w:val="0"/>
        </w:rPr>
        <w:t xml:space="preserve"> Dritte und es ist zu prüfen, ob diese ebenfalls datenschutzkonform arb</w:t>
      </w:r>
      <w:r w:rsidR="00966303" w:rsidRPr="007C45C9">
        <w:rPr>
          <w:noProof w:val="0"/>
        </w:rPr>
        <w:t>eiten, da ASP für alle</w:t>
      </w:r>
      <w:r w:rsidR="00410E42" w:rsidRPr="007C45C9">
        <w:rPr>
          <w:noProof w:val="0"/>
        </w:rPr>
        <w:t xml:space="preserve"> in der Wertschöpfungskette </w:t>
      </w:r>
      <w:r w:rsidR="00966303" w:rsidRPr="007C45C9">
        <w:rPr>
          <w:noProof w:val="0"/>
        </w:rPr>
        <w:t xml:space="preserve">folgenden Dienstleister </w:t>
      </w:r>
      <w:r w:rsidR="00410E42" w:rsidRPr="007C45C9">
        <w:rPr>
          <w:noProof w:val="0"/>
        </w:rPr>
        <w:t>haftet, falls es zu einem Datenschutzvorfall kommt.</w:t>
      </w:r>
    </w:p>
    <w:p w14:paraId="04D519F5" w14:textId="42882E45" w:rsidR="004C707D" w:rsidRPr="007C45C9" w:rsidRDefault="007A4CF9" w:rsidP="0056595C">
      <w:pPr>
        <w:pStyle w:val="Flietext"/>
        <w:rPr>
          <w:noProof w:val="0"/>
        </w:rPr>
      </w:pPr>
      <w:r w:rsidRPr="007C45C9">
        <w:rPr>
          <w:noProof w:val="0"/>
        </w:rPr>
        <w:t>Daher ist bei der Wahl der Region</w:t>
      </w:r>
      <w:r w:rsidR="003E19C5" w:rsidRPr="007C45C9">
        <w:rPr>
          <w:noProof w:val="0"/>
        </w:rPr>
        <w:t xml:space="preserve"> (siehe Abschnitt</w:t>
      </w:r>
      <w:r w:rsidR="00F16F67" w:rsidRPr="007C45C9">
        <w:rPr>
          <w:noProof w:val="0"/>
        </w:rPr>
        <w:t xml:space="preserve"> </w:t>
      </w:r>
      <w:r w:rsidR="00F16F67" w:rsidRPr="007C45C9">
        <w:rPr>
          <w:noProof w:val="0"/>
        </w:rPr>
        <w:fldChar w:fldCharType="begin"/>
      </w:r>
      <w:r w:rsidR="00F16F67" w:rsidRPr="007C45C9">
        <w:rPr>
          <w:noProof w:val="0"/>
        </w:rPr>
        <w:instrText xml:space="preserve"> REF _Ref516725472 \r \h </w:instrText>
      </w:r>
      <w:r w:rsidR="00F16F67" w:rsidRPr="007C45C9">
        <w:rPr>
          <w:noProof w:val="0"/>
        </w:rPr>
      </w:r>
      <w:r w:rsidR="00F16F67" w:rsidRPr="007C45C9">
        <w:rPr>
          <w:noProof w:val="0"/>
        </w:rPr>
        <w:fldChar w:fldCharType="separate"/>
      </w:r>
      <w:r w:rsidR="00BA22F1">
        <w:rPr>
          <w:noProof w:val="0"/>
        </w:rPr>
        <w:t>2.3.2</w:t>
      </w:r>
      <w:r w:rsidR="00F16F67" w:rsidRPr="007C45C9">
        <w:rPr>
          <w:noProof w:val="0"/>
        </w:rPr>
        <w:fldChar w:fldCharType="end"/>
      </w:r>
      <w:r w:rsidR="003E19C5" w:rsidRPr="007C45C9">
        <w:rPr>
          <w:noProof w:val="0"/>
        </w:rPr>
        <w:t>)</w:t>
      </w:r>
      <w:r w:rsidRPr="007C45C9">
        <w:rPr>
          <w:noProof w:val="0"/>
        </w:rPr>
        <w:t xml:space="preserve">, </w:t>
      </w:r>
      <w:r w:rsidR="009773CA" w:rsidRPr="007C45C9">
        <w:rPr>
          <w:noProof w:val="0"/>
        </w:rPr>
        <w:t>die</w:t>
      </w:r>
      <w:r w:rsidRPr="007C45C9">
        <w:rPr>
          <w:noProof w:val="0"/>
        </w:rPr>
        <w:t xml:space="preserve"> man in der SAP Cloud Platform benutzen möchte, Vorsicht geboten.</w:t>
      </w:r>
      <w:r w:rsidR="003E19C5" w:rsidRPr="007C45C9">
        <w:rPr>
          <w:noProof w:val="0"/>
        </w:rPr>
        <w:t xml:space="preserve"> Alle Daten der Te</w:t>
      </w:r>
      <w:r w:rsidR="006F1A26" w:rsidRPr="007C45C9">
        <w:rPr>
          <w:noProof w:val="0"/>
        </w:rPr>
        <w:t xml:space="preserve">stzugänge werden in der Region </w:t>
      </w:r>
      <w:r w:rsidR="006F1A26" w:rsidRPr="007C45C9">
        <w:rPr>
          <w:i/>
          <w:noProof w:val="0"/>
        </w:rPr>
        <w:t>Europe (Rot)–Trial</w:t>
      </w:r>
      <w:r w:rsidR="00194C8A" w:rsidRPr="007C45C9">
        <w:rPr>
          <w:noProof w:val="0"/>
        </w:rPr>
        <w:t xml:space="preserve"> verwaltet und </w:t>
      </w:r>
      <w:r w:rsidR="003E19C5" w:rsidRPr="007C45C9">
        <w:rPr>
          <w:noProof w:val="0"/>
        </w:rPr>
        <w:t xml:space="preserve">liegen </w:t>
      </w:r>
      <w:r w:rsidR="00194C8A" w:rsidRPr="007C45C9">
        <w:rPr>
          <w:noProof w:val="0"/>
        </w:rPr>
        <w:t>demzufolge</w:t>
      </w:r>
      <w:r w:rsidR="003E19C5" w:rsidRPr="007C45C9">
        <w:rPr>
          <w:noProof w:val="0"/>
        </w:rPr>
        <w:t xml:space="preserve"> in einem SAP eigenen Rechenzentrum in </w:t>
      </w:r>
      <w:r w:rsidR="002101C2">
        <w:rPr>
          <w:noProof w:val="0"/>
        </w:rPr>
        <w:t>St.</w:t>
      </w:r>
      <w:r w:rsidR="003E19C5" w:rsidRPr="007C45C9">
        <w:rPr>
          <w:noProof w:val="0"/>
        </w:rPr>
        <w:t xml:space="preserve"> Leon-Rot. Bei einem bezahlten Zug</w:t>
      </w:r>
      <w:r w:rsidR="0073197F" w:rsidRPr="007C45C9">
        <w:rPr>
          <w:noProof w:val="0"/>
        </w:rPr>
        <w:t>ang zur SAP Cloud Platform ist die</w:t>
      </w:r>
      <w:r w:rsidR="003E19C5" w:rsidRPr="007C45C9">
        <w:rPr>
          <w:noProof w:val="0"/>
        </w:rPr>
        <w:t>s abh</w:t>
      </w:r>
      <w:r w:rsidR="004C707D" w:rsidRPr="007C45C9">
        <w:rPr>
          <w:noProof w:val="0"/>
        </w:rPr>
        <w:t xml:space="preserve">ängig von der gewählten Region. </w:t>
      </w:r>
      <w:r w:rsidR="003E19C5" w:rsidRPr="007C45C9">
        <w:rPr>
          <w:noProof w:val="0"/>
        </w:rPr>
        <w:t xml:space="preserve">Es stellt sich die Frage, ob amerikanische Großkonzerne wie </w:t>
      </w:r>
      <w:r w:rsidR="003E19C5" w:rsidRPr="007C45C9">
        <w:rPr>
          <w:i/>
          <w:noProof w:val="0"/>
        </w:rPr>
        <w:t>Google</w:t>
      </w:r>
      <w:r w:rsidR="003E19C5" w:rsidRPr="007C45C9">
        <w:rPr>
          <w:noProof w:val="0"/>
        </w:rPr>
        <w:t xml:space="preserve">, </w:t>
      </w:r>
      <w:r w:rsidR="003E19C5" w:rsidRPr="007C45C9">
        <w:rPr>
          <w:i/>
          <w:noProof w:val="0"/>
        </w:rPr>
        <w:t>Amazon</w:t>
      </w:r>
      <w:r w:rsidR="003E19C5" w:rsidRPr="007C45C9">
        <w:rPr>
          <w:noProof w:val="0"/>
        </w:rPr>
        <w:t xml:space="preserve"> und </w:t>
      </w:r>
      <w:r w:rsidR="003E19C5" w:rsidRPr="007C45C9">
        <w:rPr>
          <w:i/>
          <w:noProof w:val="0"/>
        </w:rPr>
        <w:t>Microsoft</w:t>
      </w:r>
      <w:r w:rsidR="003E19C5" w:rsidRPr="007C45C9">
        <w:rPr>
          <w:noProof w:val="0"/>
        </w:rPr>
        <w:t xml:space="preserve"> ihre Dienstleistungen tatsächlich an die Anforderungen der europäischen Datenschutzverordnung angepasst haben. Klar ist, dass Sie dieser unterliegen, sobald sich die Personen, deren Daten verwalt</w:t>
      </w:r>
      <w:r w:rsidR="00F452D3" w:rsidRPr="007C45C9">
        <w:rPr>
          <w:noProof w:val="0"/>
        </w:rPr>
        <w:t>et werden, in der EU aufhalten</w:t>
      </w:r>
      <w:sdt>
        <w:sdtPr>
          <w:rPr>
            <w:noProof w:val="0"/>
          </w:rPr>
          <w:id w:val="-1446773059"/>
          <w:citation/>
        </w:sdtPr>
        <w:sdtContent>
          <w:r w:rsidR="00BC6985" w:rsidRPr="007C45C9">
            <w:rPr>
              <w:noProof w:val="0"/>
            </w:rPr>
            <w:fldChar w:fldCharType="begin"/>
          </w:r>
          <w:r w:rsidR="00BC6985" w:rsidRPr="007C45C9">
            <w:rPr>
              <w:noProof w:val="0"/>
            </w:rPr>
            <w:instrText xml:space="preserve"> CITATION Bag17 \l 1031 </w:instrText>
          </w:r>
          <w:r w:rsidR="00BC6985" w:rsidRPr="007C45C9">
            <w:rPr>
              <w:noProof w:val="0"/>
            </w:rPr>
            <w:fldChar w:fldCharType="separate"/>
          </w:r>
          <w:r w:rsidR="000C5CB8">
            <w:t xml:space="preserve"> [81]</w:t>
          </w:r>
          <w:r w:rsidR="00BC6985" w:rsidRPr="007C45C9">
            <w:rPr>
              <w:noProof w:val="0"/>
            </w:rPr>
            <w:fldChar w:fldCharType="end"/>
          </w:r>
        </w:sdtContent>
      </w:sdt>
      <w:r w:rsidR="003A43FA" w:rsidRPr="007C45C9">
        <w:rPr>
          <w:noProof w:val="0"/>
        </w:rPr>
        <w:t>.</w:t>
      </w:r>
      <w:r w:rsidR="004C707D" w:rsidRPr="007C45C9">
        <w:rPr>
          <w:noProof w:val="0"/>
        </w:rPr>
        <w:t xml:space="preserve">Um so sicher wie möglich zu sein, </w:t>
      </w:r>
      <w:r w:rsidR="003E19C5" w:rsidRPr="007C45C9">
        <w:rPr>
          <w:noProof w:val="0"/>
        </w:rPr>
        <w:t xml:space="preserve">sind grundsätzlich die </w:t>
      </w:r>
      <w:r w:rsidR="001321A3" w:rsidRPr="007C45C9">
        <w:rPr>
          <w:noProof w:val="0"/>
        </w:rPr>
        <w:t>SAP-eigenen, europäischen</w:t>
      </w:r>
      <w:r w:rsidR="003E19C5" w:rsidRPr="007C45C9">
        <w:rPr>
          <w:noProof w:val="0"/>
        </w:rPr>
        <w:t xml:space="preserve"> Regionen in der </w:t>
      </w:r>
      <w:r w:rsidR="004C707D" w:rsidRPr="007C45C9">
        <w:rPr>
          <w:noProof w:val="0"/>
        </w:rPr>
        <w:t>SAP Cloud Platform vorzuziehen.</w:t>
      </w:r>
      <w:r w:rsidR="00DA0BBD" w:rsidRPr="007C45C9">
        <w:rPr>
          <w:noProof w:val="0"/>
        </w:rPr>
        <w:t xml:space="preserve"> Selbst dann ist es jedoch möglich, dass SAP die Daten zur Verarbeitung in Länder außerhalb des Europäischen Wirtschaftsraums </w:t>
      </w:r>
      <w:r w:rsidR="00DA0BBD" w:rsidRPr="007C45C9">
        <w:rPr>
          <w:noProof w:val="0"/>
        </w:rPr>
        <w:lastRenderedPageBreak/>
        <w:t xml:space="preserve">übermittelt. Dies wird in der Datenschutzerklärung festgehalten. In einem solchen Fall werden jedoch Verträge mit den zusätzlichen Verarbeitern abgeschlossen, </w:t>
      </w:r>
      <w:r w:rsidR="008F0B74" w:rsidRPr="007C45C9">
        <w:rPr>
          <w:noProof w:val="0"/>
        </w:rPr>
        <w:t>die</w:t>
      </w:r>
      <w:r w:rsidR="00DA0BBD" w:rsidRPr="007C45C9">
        <w:rPr>
          <w:noProof w:val="0"/>
        </w:rPr>
        <w:t xml:space="preserve"> dafür sorgen, dass dennoch das europäische Datenschutzniveau eingehalten wird </w:t>
      </w:r>
      <w:sdt>
        <w:sdtPr>
          <w:rPr>
            <w:noProof w:val="0"/>
          </w:rPr>
          <w:id w:val="2030379331"/>
          <w:citation/>
        </w:sdtPr>
        <w:sdtContent>
          <w:r w:rsidR="00DA0BBD" w:rsidRPr="007C45C9">
            <w:rPr>
              <w:noProof w:val="0"/>
            </w:rPr>
            <w:fldChar w:fldCharType="begin"/>
          </w:r>
          <w:r w:rsidR="00DA0BBD" w:rsidRPr="007C45C9">
            <w:rPr>
              <w:noProof w:val="0"/>
            </w:rPr>
            <w:instrText xml:space="preserve"> CITATION Datenschutz \l 1031 </w:instrText>
          </w:r>
          <w:r w:rsidR="00DA0BBD" w:rsidRPr="007C45C9">
            <w:rPr>
              <w:noProof w:val="0"/>
            </w:rPr>
            <w:fldChar w:fldCharType="separate"/>
          </w:r>
          <w:r w:rsidR="000C5CB8">
            <w:t>[82]</w:t>
          </w:r>
          <w:r w:rsidR="00DA0BBD" w:rsidRPr="007C45C9">
            <w:rPr>
              <w:noProof w:val="0"/>
            </w:rPr>
            <w:fldChar w:fldCharType="end"/>
          </w:r>
        </w:sdtContent>
      </w:sdt>
      <w:r w:rsidR="00DA0BBD" w:rsidRPr="007C45C9">
        <w:rPr>
          <w:noProof w:val="0"/>
        </w:rPr>
        <w:t>.</w:t>
      </w:r>
    </w:p>
    <w:p w14:paraId="7E517955" w14:textId="7601A2CB" w:rsidR="006860D4" w:rsidRPr="007C45C9" w:rsidRDefault="00F452D3" w:rsidP="004C707D">
      <w:pPr>
        <w:pStyle w:val="Flietext"/>
        <w:rPr>
          <w:noProof w:val="0"/>
        </w:rPr>
      </w:pPr>
      <w:r w:rsidRPr="007C45C9">
        <w:rPr>
          <w:noProof w:val="0"/>
        </w:rPr>
        <w:t>Auch in Deutschland können die personenbezogenen Daten durch</w:t>
      </w:r>
      <w:r w:rsidR="008D68AB" w:rsidRPr="007C45C9">
        <w:rPr>
          <w:noProof w:val="0"/>
        </w:rPr>
        <w:t xml:space="preserve"> SAP im Rahmen eines </w:t>
      </w:r>
      <w:r w:rsidR="007E7707">
        <w:rPr>
          <w:noProof w:val="0"/>
        </w:rPr>
        <w:t>Auskunftsanfrage</w:t>
      </w:r>
      <w:r w:rsidR="008D68AB" w:rsidRPr="007C45C9">
        <w:rPr>
          <w:noProof w:val="0"/>
        </w:rPr>
        <w:t xml:space="preserve"> weitergegeben werden. Dafür muss jedoch </w:t>
      </w:r>
      <w:r w:rsidR="005A63BE" w:rsidRPr="007C45C9">
        <w:rPr>
          <w:noProof w:val="0"/>
        </w:rPr>
        <w:t xml:space="preserve">entweder </w:t>
      </w:r>
      <w:r w:rsidR="008D68AB" w:rsidRPr="007C45C9">
        <w:rPr>
          <w:noProof w:val="0"/>
        </w:rPr>
        <w:t>die Einwilligung</w:t>
      </w:r>
      <w:r w:rsidR="005A63BE" w:rsidRPr="007C45C9">
        <w:rPr>
          <w:noProof w:val="0"/>
        </w:rPr>
        <w:t xml:space="preserve"> der betroffenen Person oder eine ausreichende rechtliche Grundlage</w:t>
      </w:r>
      <w:r w:rsidR="00CF1079" w:rsidRPr="007C45C9">
        <w:rPr>
          <w:noProof w:val="0"/>
        </w:rPr>
        <w:t xml:space="preserve"> vorliegen</w:t>
      </w:r>
      <w:r w:rsidR="005A63BE" w:rsidRPr="007C45C9">
        <w:rPr>
          <w:noProof w:val="0"/>
        </w:rPr>
        <w:t>. In den Nutzungsbedingungen der SAP Cloud Platform</w:t>
      </w:r>
      <w:r w:rsidR="006860D4" w:rsidRPr="007C45C9">
        <w:rPr>
          <w:noProof w:val="0"/>
        </w:rPr>
        <w:t xml:space="preserve"> verankert SAP die Einwilligung zur Weitergabe person</w:t>
      </w:r>
      <w:r w:rsidR="00000603" w:rsidRPr="007C45C9">
        <w:rPr>
          <w:noProof w:val="0"/>
        </w:rPr>
        <w:t>enbezogener Daten,</w:t>
      </w:r>
      <w:r w:rsidR="004C707D" w:rsidRPr="007C45C9">
        <w:rPr>
          <w:noProof w:val="0"/>
        </w:rPr>
        <w:t xml:space="preserve"> falls dies rechtlich </w:t>
      </w:r>
      <w:r w:rsidR="00A40B0C" w:rsidRPr="007C45C9">
        <w:rPr>
          <w:noProof w:val="0"/>
        </w:rPr>
        <w:t>notwendig</w:t>
      </w:r>
      <w:r w:rsidR="004C707D" w:rsidRPr="007C45C9">
        <w:rPr>
          <w:noProof w:val="0"/>
        </w:rPr>
        <w:t xml:space="preserve"> ist</w:t>
      </w:r>
      <w:r w:rsidR="006860D4" w:rsidRPr="007C45C9">
        <w:rPr>
          <w:i/>
          <w:noProof w:val="0"/>
        </w:rPr>
        <w:t xml:space="preserve"> </w:t>
      </w:r>
      <w:sdt>
        <w:sdtPr>
          <w:rPr>
            <w:noProof w:val="0"/>
          </w:rPr>
          <w:id w:val="-114210758"/>
          <w:citation/>
        </w:sdtPr>
        <w:sdtContent>
          <w:r w:rsidR="006860D4" w:rsidRPr="007C45C9">
            <w:rPr>
              <w:noProof w:val="0"/>
            </w:rPr>
            <w:fldChar w:fldCharType="begin"/>
          </w:r>
          <w:r w:rsidR="006860D4" w:rsidRPr="007C45C9">
            <w:rPr>
              <w:noProof w:val="0"/>
            </w:rPr>
            <w:instrText xml:space="preserve"> CITATION Ter18 \l 1031 </w:instrText>
          </w:r>
          <w:r w:rsidR="006860D4" w:rsidRPr="007C45C9">
            <w:rPr>
              <w:noProof w:val="0"/>
            </w:rPr>
            <w:fldChar w:fldCharType="separate"/>
          </w:r>
          <w:r w:rsidR="000C5CB8">
            <w:t>[83]</w:t>
          </w:r>
          <w:r w:rsidR="006860D4" w:rsidRPr="007C45C9">
            <w:rPr>
              <w:noProof w:val="0"/>
            </w:rPr>
            <w:fldChar w:fldCharType="end"/>
          </w:r>
        </w:sdtContent>
      </w:sdt>
      <w:r w:rsidR="004C707D" w:rsidRPr="007C45C9">
        <w:rPr>
          <w:noProof w:val="0"/>
        </w:rPr>
        <w:t>.</w:t>
      </w:r>
    </w:p>
    <w:p w14:paraId="010842C9" w14:textId="52F26653" w:rsidR="00F07437" w:rsidRPr="007C45C9" w:rsidRDefault="001133B2" w:rsidP="00F07437">
      <w:pPr>
        <w:pStyle w:val="Flietext"/>
        <w:rPr>
          <w:noProof w:val="0"/>
        </w:rPr>
      </w:pPr>
      <w:r w:rsidRPr="007C45C9">
        <w:rPr>
          <w:noProof w:val="0"/>
        </w:rPr>
        <w:t>Einen Angriffspunkt stellt auch der SAP Cloud Connector dar, da er einen Tunnel zwischen dem</w:t>
      </w:r>
      <w:r w:rsidR="008604BB" w:rsidRPr="007C45C9">
        <w:rPr>
          <w:noProof w:val="0"/>
        </w:rPr>
        <w:t xml:space="preserve"> Internet und dem </w:t>
      </w:r>
      <w:r w:rsidR="00171404" w:rsidRPr="007C45C9">
        <w:rPr>
          <w:noProof w:val="0"/>
        </w:rPr>
        <w:t>Gateway</w:t>
      </w:r>
      <w:r w:rsidR="008604BB" w:rsidRPr="007C45C9">
        <w:rPr>
          <w:noProof w:val="0"/>
        </w:rPr>
        <w:t xml:space="preserve"> bzw. dem Backend</w:t>
      </w:r>
      <w:r w:rsidRPr="007C45C9">
        <w:rPr>
          <w:noProof w:val="0"/>
        </w:rPr>
        <w:t xml:space="preserve"> öffnet. SAP empfiehlt daher</w:t>
      </w:r>
      <w:r w:rsidR="006663A0" w:rsidRPr="007C45C9">
        <w:rPr>
          <w:noProof w:val="0"/>
        </w:rPr>
        <w:t>,</w:t>
      </w:r>
      <w:r w:rsidRPr="007C45C9">
        <w:rPr>
          <w:noProof w:val="0"/>
        </w:rPr>
        <w:t xml:space="preserve"> den Zugriff auf den Cloud Connector auf die unbedingt notwendigen Personen zu beschränken und ein</w:t>
      </w:r>
      <w:r w:rsidR="006663A0" w:rsidRPr="007C45C9">
        <w:rPr>
          <w:noProof w:val="0"/>
        </w:rPr>
        <w:t>en eigenen</w:t>
      </w:r>
      <w:r w:rsidRPr="007C45C9">
        <w:rPr>
          <w:noProof w:val="0"/>
        </w:rPr>
        <w:t xml:space="preserve"> S</w:t>
      </w:r>
      <w:r w:rsidR="006663A0" w:rsidRPr="007C45C9">
        <w:rPr>
          <w:noProof w:val="0"/>
        </w:rPr>
        <w:t>erver</w:t>
      </w:r>
      <w:r w:rsidRPr="007C45C9">
        <w:rPr>
          <w:noProof w:val="0"/>
        </w:rPr>
        <w:t xml:space="preserve"> nur für den SAP Cloud Connector zu benutzen </w:t>
      </w:r>
      <w:sdt>
        <w:sdtPr>
          <w:rPr>
            <w:noProof w:val="0"/>
          </w:rPr>
          <w:id w:val="-915627235"/>
          <w:citation/>
        </w:sdtPr>
        <w:sdtContent>
          <w:r w:rsidRPr="007C45C9">
            <w:rPr>
              <w:noProof w:val="0"/>
            </w:rPr>
            <w:fldChar w:fldCharType="begin"/>
          </w:r>
          <w:r w:rsidRPr="007C45C9">
            <w:rPr>
              <w:noProof w:val="0"/>
            </w:rPr>
            <w:instrText xml:space="preserve">CITATION SAP186 \p 266 \l 1031 </w:instrText>
          </w:r>
          <w:r w:rsidRPr="007C45C9">
            <w:rPr>
              <w:noProof w:val="0"/>
            </w:rPr>
            <w:fldChar w:fldCharType="separate"/>
          </w:r>
          <w:r w:rsidR="000C5CB8">
            <w:t>[71, S. 266]</w:t>
          </w:r>
          <w:r w:rsidRPr="007C45C9">
            <w:rPr>
              <w:noProof w:val="0"/>
            </w:rPr>
            <w:fldChar w:fldCharType="end"/>
          </w:r>
        </w:sdtContent>
      </w:sdt>
      <w:r w:rsidRPr="007C45C9">
        <w:rPr>
          <w:noProof w:val="0"/>
        </w:rPr>
        <w:t>.</w:t>
      </w:r>
      <w:r w:rsidR="004A3867" w:rsidRPr="007C45C9">
        <w:rPr>
          <w:noProof w:val="0"/>
        </w:rPr>
        <w:t xml:space="preserve"> Zudem prüft die Software den Sicherheitsstatus in Echtzeit und gibt Ratschläge</w:t>
      </w:r>
      <w:r w:rsidR="00AA28CB" w:rsidRPr="007C45C9">
        <w:rPr>
          <w:noProof w:val="0"/>
        </w:rPr>
        <w:t xml:space="preserve"> zur Verbesserung</w:t>
      </w:r>
      <w:r w:rsidR="004A3867" w:rsidRPr="007C45C9">
        <w:rPr>
          <w:noProof w:val="0"/>
        </w:rPr>
        <w:t>.</w:t>
      </w:r>
    </w:p>
    <w:p w14:paraId="60268869" w14:textId="7FE1E1C3" w:rsidR="005F4993" w:rsidRPr="007C45C9" w:rsidRDefault="005F4993" w:rsidP="0004482D">
      <w:pPr>
        <w:pStyle w:val="Flietext"/>
        <w:rPr>
          <w:noProof w:val="0"/>
        </w:rPr>
      </w:pPr>
      <w:r w:rsidRPr="007C45C9">
        <w:rPr>
          <w:noProof w:val="0"/>
        </w:rPr>
        <w:t>Da</w:t>
      </w:r>
      <w:r w:rsidR="00764DE0" w:rsidRPr="007C45C9">
        <w:rPr>
          <w:noProof w:val="0"/>
        </w:rPr>
        <w:t xml:space="preserve"> die Datenschutzbestimmungen und ihre möglichen Umsetzungen in Webanwendungen äußerst komplex sind, </w:t>
      </w:r>
      <w:r w:rsidR="00752139" w:rsidRPr="007C45C9">
        <w:rPr>
          <w:noProof w:val="0"/>
        </w:rPr>
        <w:t xml:space="preserve">werden </w:t>
      </w:r>
      <w:r w:rsidRPr="007C45C9">
        <w:rPr>
          <w:noProof w:val="0"/>
        </w:rPr>
        <w:t>die Sicherheitsmaßnahmen dieser Anwendung darauf beschränk</w:t>
      </w:r>
      <w:r w:rsidR="00752139" w:rsidRPr="007C45C9">
        <w:rPr>
          <w:noProof w:val="0"/>
        </w:rPr>
        <w:t>t</w:t>
      </w:r>
      <w:r w:rsidRPr="007C45C9">
        <w:rPr>
          <w:noProof w:val="0"/>
        </w:rPr>
        <w:t>, den Zugang zur Anwendung</w:t>
      </w:r>
      <w:r w:rsidR="00BA7B9E" w:rsidRPr="007C45C9">
        <w:rPr>
          <w:noProof w:val="0"/>
        </w:rPr>
        <w:t xml:space="preserve"> und die Berechtigun</w:t>
      </w:r>
      <w:r w:rsidR="003A43FA" w:rsidRPr="007C45C9">
        <w:rPr>
          <w:noProof w:val="0"/>
        </w:rPr>
        <w:t>gen</w:t>
      </w:r>
      <w:r w:rsidR="00BA7B9E" w:rsidRPr="007C45C9">
        <w:rPr>
          <w:noProof w:val="0"/>
        </w:rPr>
        <w:t xml:space="preserve"> zu </w:t>
      </w:r>
      <w:r w:rsidR="00594686" w:rsidRPr="007C45C9">
        <w:rPr>
          <w:noProof w:val="0"/>
        </w:rPr>
        <w:t>begrenzen</w:t>
      </w:r>
      <w:r w:rsidRPr="007C45C9">
        <w:rPr>
          <w:noProof w:val="0"/>
        </w:rPr>
        <w:t xml:space="preserve"> </w:t>
      </w:r>
      <w:r w:rsidR="006C6CA8" w:rsidRPr="007C45C9">
        <w:rPr>
          <w:noProof w:val="0"/>
        </w:rPr>
        <w:t>sowie</w:t>
      </w:r>
      <w:r w:rsidRPr="007C45C9">
        <w:rPr>
          <w:noProof w:val="0"/>
        </w:rPr>
        <w:t xml:space="preserve"> die Übertragungswege der personenbezogenen</w:t>
      </w:r>
      <w:r w:rsidR="00F75767" w:rsidRPr="007C45C9">
        <w:rPr>
          <w:noProof w:val="0"/>
        </w:rPr>
        <w:t xml:space="preserve"> Daten</w:t>
      </w:r>
      <w:r w:rsidRPr="007C45C9">
        <w:rPr>
          <w:noProof w:val="0"/>
        </w:rPr>
        <w:t xml:space="preserve"> zu sichern.</w:t>
      </w:r>
    </w:p>
    <w:p w14:paraId="414C2060" w14:textId="77777777" w:rsidR="00B037C6" w:rsidRPr="007C45C9" w:rsidRDefault="00B037C6" w:rsidP="00B24F2D">
      <w:pPr>
        <w:pStyle w:val="berschrift2"/>
      </w:pPr>
      <w:bookmarkStart w:id="194" w:name="_Ref516997703"/>
      <w:bookmarkStart w:id="195" w:name="_Toc518555985"/>
      <w:bookmarkStart w:id="196" w:name="_Toc512245448"/>
      <w:bookmarkStart w:id="197" w:name="_Toc512808548"/>
      <w:r w:rsidRPr="007C45C9">
        <w:t>Entwicklungsumgebung</w:t>
      </w:r>
      <w:bookmarkEnd w:id="194"/>
      <w:bookmarkEnd w:id="195"/>
    </w:p>
    <w:p w14:paraId="2082E2DC" w14:textId="50277BD5" w:rsidR="00C2628F" w:rsidRPr="007C45C9" w:rsidRDefault="004E2B29" w:rsidP="008E698A">
      <w:pPr>
        <w:pStyle w:val="FlietextersterAbsatz"/>
        <w:rPr>
          <w:noProof w:val="0"/>
        </w:rPr>
      </w:pPr>
      <w:r w:rsidRPr="007C45C9">
        <w:rPr>
          <w:noProof w:val="0"/>
        </w:rPr>
        <w:t xml:space="preserve">Zur Entwicklung von Fiori-Anwendungen gibt es mehrere mögliche Entwicklungsumgebungen. </w:t>
      </w:r>
      <w:r w:rsidR="00DE142C" w:rsidRPr="007C45C9">
        <w:rPr>
          <w:noProof w:val="0"/>
        </w:rPr>
        <w:t>Die einfachste Basis dafür</w:t>
      </w:r>
      <w:r w:rsidR="00463D89" w:rsidRPr="007C45C9">
        <w:rPr>
          <w:noProof w:val="0"/>
        </w:rPr>
        <w:t xml:space="preserve"> ist das</w:t>
      </w:r>
      <w:r w:rsidR="005A05D2" w:rsidRPr="007C45C9">
        <w:rPr>
          <w:noProof w:val="0"/>
        </w:rPr>
        <w:t xml:space="preserve"> SAPUI5-</w:t>
      </w:r>
      <w:r w:rsidR="00463D89" w:rsidRPr="007C45C9">
        <w:rPr>
          <w:noProof w:val="0"/>
        </w:rPr>
        <w:t>Framework</w:t>
      </w:r>
      <w:r w:rsidR="005A05D2" w:rsidRPr="007C45C9">
        <w:rPr>
          <w:noProof w:val="0"/>
        </w:rPr>
        <w:t xml:space="preserve">, </w:t>
      </w:r>
      <w:r w:rsidR="00DA3448" w:rsidRPr="007C45C9">
        <w:rPr>
          <w:noProof w:val="0"/>
        </w:rPr>
        <w:t>das</w:t>
      </w:r>
      <w:r w:rsidR="005A05D2" w:rsidRPr="007C45C9">
        <w:rPr>
          <w:noProof w:val="0"/>
        </w:rPr>
        <w:t xml:space="preserve"> von SAP</w:t>
      </w:r>
      <w:r w:rsidR="008609A9" w:rsidRPr="007C45C9">
        <w:rPr>
          <w:noProof w:val="0"/>
        </w:rPr>
        <w:t xml:space="preserve"> online </w:t>
      </w:r>
      <w:r w:rsidR="005A05D2" w:rsidRPr="007C45C9">
        <w:rPr>
          <w:noProof w:val="0"/>
        </w:rPr>
        <w:t>zur Verfügung gestellt wird</w:t>
      </w:r>
      <w:r w:rsidR="00414C85" w:rsidRPr="007C45C9">
        <w:rPr>
          <w:noProof w:val="0"/>
        </w:rPr>
        <w:t xml:space="preserve"> </w:t>
      </w:r>
      <w:sdt>
        <w:sdtPr>
          <w:rPr>
            <w:noProof w:val="0"/>
          </w:rPr>
          <w:id w:val="-1646807992"/>
          <w:citation/>
        </w:sdtPr>
        <w:sdtContent>
          <w:r w:rsidR="00414C85" w:rsidRPr="007C45C9">
            <w:rPr>
              <w:noProof w:val="0"/>
            </w:rPr>
            <w:fldChar w:fldCharType="begin"/>
          </w:r>
          <w:r w:rsidR="00414C85" w:rsidRPr="007C45C9">
            <w:rPr>
              <w:noProof w:val="0"/>
            </w:rPr>
            <w:instrText xml:space="preserve">CITATION SAP187 \l 1031 </w:instrText>
          </w:r>
          <w:r w:rsidR="00414C85" w:rsidRPr="007C45C9">
            <w:rPr>
              <w:noProof w:val="0"/>
            </w:rPr>
            <w:fldChar w:fldCharType="separate"/>
          </w:r>
          <w:r w:rsidR="000C5CB8">
            <w:t>[47]</w:t>
          </w:r>
          <w:r w:rsidR="00414C85" w:rsidRPr="007C45C9">
            <w:rPr>
              <w:noProof w:val="0"/>
            </w:rPr>
            <w:fldChar w:fldCharType="end"/>
          </w:r>
        </w:sdtContent>
      </w:sdt>
      <w:r w:rsidR="005A05D2" w:rsidRPr="007C45C9">
        <w:rPr>
          <w:noProof w:val="0"/>
        </w:rPr>
        <w:t>.</w:t>
      </w:r>
      <w:r w:rsidR="007A0032" w:rsidRPr="007C45C9">
        <w:rPr>
          <w:noProof w:val="0"/>
        </w:rPr>
        <w:t xml:space="preserve"> </w:t>
      </w:r>
      <w:r w:rsidR="008A1FF3" w:rsidRPr="007C45C9">
        <w:rPr>
          <w:noProof w:val="0"/>
        </w:rPr>
        <w:t xml:space="preserve">In der SAP Cloud Platform werden Fiori-Anwendungen in der Neo-Umgebung entwickelt. </w:t>
      </w:r>
      <w:r w:rsidR="007A0032" w:rsidRPr="007C45C9">
        <w:rPr>
          <w:noProof w:val="0"/>
        </w:rPr>
        <w:t>SAP empfiehlt die Nutzung der</w:t>
      </w:r>
      <w:r w:rsidR="008A1FF3" w:rsidRPr="007C45C9">
        <w:rPr>
          <w:noProof w:val="0"/>
        </w:rPr>
        <w:t xml:space="preserve"> dort vorhandenen</w:t>
      </w:r>
      <w:r w:rsidR="007A0032" w:rsidRPr="007C45C9">
        <w:rPr>
          <w:noProof w:val="0"/>
        </w:rPr>
        <w:t xml:space="preserve"> SAP Web IDE Full-Stack</w:t>
      </w:r>
      <w:r w:rsidR="004800E4" w:rsidRPr="007C45C9">
        <w:rPr>
          <w:noProof w:val="0"/>
        </w:rPr>
        <w:t xml:space="preserve"> </w:t>
      </w:r>
      <w:r w:rsidR="009C6A7C" w:rsidRPr="007C45C9">
        <w:rPr>
          <w:noProof w:val="0"/>
        </w:rPr>
        <w:t>(</w:t>
      </w:r>
      <w:r w:rsidR="004800E4" w:rsidRPr="007C45C9">
        <w:rPr>
          <w:noProof w:val="0"/>
        </w:rPr>
        <w:t xml:space="preserve">siehe Abschnitt </w:t>
      </w:r>
      <w:r w:rsidR="004800E4" w:rsidRPr="007C45C9">
        <w:rPr>
          <w:noProof w:val="0"/>
        </w:rPr>
        <w:fldChar w:fldCharType="begin"/>
      </w:r>
      <w:r w:rsidR="004800E4" w:rsidRPr="007C45C9">
        <w:rPr>
          <w:noProof w:val="0"/>
        </w:rPr>
        <w:instrText xml:space="preserve"> REF _Ref515261685 \r \h </w:instrText>
      </w:r>
      <w:r w:rsidR="004800E4" w:rsidRPr="007C45C9">
        <w:rPr>
          <w:noProof w:val="0"/>
        </w:rPr>
      </w:r>
      <w:r w:rsidR="004800E4" w:rsidRPr="007C45C9">
        <w:rPr>
          <w:noProof w:val="0"/>
        </w:rPr>
        <w:fldChar w:fldCharType="separate"/>
      </w:r>
      <w:r w:rsidR="00BA22F1">
        <w:rPr>
          <w:noProof w:val="0"/>
        </w:rPr>
        <w:t>2.3.3</w:t>
      </w:r>
      <w:r w:rsidR="004800E4" w:rsidRPr="007C45C9">
        <w:rPr>
          <w:noProof w:val="0"/>
        </w:rPr>
        <w:fldChar w:fldCharType="end"/>
      </w:r>
      <w:r w:rsidR="009C6A7C" w:rsidRPr="007C45C9">
        <w:rPr>
          <w:noProof w:val="0"/>
        </w:rPr>
        <w:t xml:space="preserve">). </w:t>
      </w:r>
      <w:r w:rsidR="00C2628F" w:rsidRPr="007C45C9">
        <w:rPr>
          <w:noProof w:val="0"/>
        </w:rPr>
        <w:t>Sie bietet folgende Funktionalitäten:</w:t>
      </w:r>
    </w:p>
    <w:p w14:paraId="5845DF8C" w14:textId="71BD037E" w:rsidR="00C2628F" w:rsidRPr="007C45C9" w:rsidRDefault="003457CE" w:rsidP="00F74B9A">
      <w:pPr>
        <w:pStyle w:val="Listenabsatz"/>
      </w:pPr>
      <w:r w:rsidRPr="007C45C9">
        <w:rPr>
          <w:b/>
        </w:rPr>
        <w:t>Quelltext-B</w:t>
      </w:r>
      <w:r w:rsidR="00C2628F" w:rsidRPr="007C45C9">
        <w:rPr>
          <w:b/>
        </w:rPr>
        <w:t>earbeitung:</w:t>
      </w:r>
      <w:r w:rsidR="00C2628F" w:rsidRPr="007C45C9">
        <w:t xml:space="preserve"> Mit der SAP Web IDE Full-Stack können freie Quelltexte verfasst werden. Vervollständigung, Validierung und Vorlagen (</w:t>
      </w:r>
      <w:r w:rsidR="00C2628F" w:rsidRPr="007C45C9">
        <w:rPr>
          <w:i/>
        </w:rPr>
        <w:t>Templates</w:t>
      </w:r>
      <w:r w:rsidR="00C2628F" w:rsidRPr="007C45C9">
        <w:t xml:space="preserve">) werden für </w:t>
      </w:r>
      <w:r w:rsidR="00C2628F" w:rsidRPr="007C45C9">
        <w:rPr>
          <w:i/>
        </w:rPr>
        <w:t>XML</w:t>
      </w:r>
      <w:r w:rsidR="00C2628F" w:rsidRPr="007C45C9">
        <w:t xml:space="preserve">, </w:t>
      </w:r>
      <w:r w:rsidR="00565230" w:rsidRPr="007A1390">
        <w:rPr>
          <w:rStyle w:val="FlietextZchn"/>
        </w:rPr>
        <w:t>JavaScript</w:t>
      </w:r>
      <w:r w:rsidR="00565230">
        <w:rPr>
          <w:i/>
        </w:rPr>
        <w:t xml:space="preserve">, </w:t>
      </w:r>
      <w:r w:rsidR="002B18F4" w:rsidRPr="007C45C9">
        <w:rPr>
          <w:i/>
        </w:rPr>
        <w:t>R</w:t>
      </w:r>
      <w:r w:rsidR="002B18F4" w:rsidRPr="007A1390">
        <w:rPr>
          <w:rStyle w:val="FlietextZchn"/>
        </w:rPr>
        <w:t>e</w:t>
      </w:r>
      <w:r w:rsidR="00984CBE" w:rsidRPr="007A1390">
        <w:rPr>
          <w:rStyle w:val="FlietextZchn"/>
        </w:rPr>
        <w:t>s</w:t>
      </w:r>
      <w:r w:rsidR="002B18F4" w:rsidRPr="007A1390">
        <w:rPr>
          <w:rStyle w:val="FlietextZchn"/>
        </w:rPr>
        <w:t>sourcen</w:t>
      </w:r>
      <w:r w:rsidR="00C2628F" w:rsidRPr="007A1390">
        <w:rPr>
          <w:rStyle w:val="FlietextZchn"/>
        </w:rPr>
        <w:t xml:space="preserve">-Dateien und SAPUI5 angeboten. </w:t>
      </w:r>
      <w:r w:rsidR="007A1390" w:rsidRPr="007A1390">
        <w:rPr>
          <w:rStyle w:val="FlietextZchn"/>
        </w:rPr>
        <w:t xml:space="preserve">XML (Abkürzung von engl.: extensible markup language) ist eine Metasprache für die Definition von anwendungsspezifischen Auszeichnungssprachen </w:t>
      </w:r>
      <w:sdt>
        <w:sdtPr>
          <w:rPr>
            <w:rStyle w:val="FlietextZchn"/>
          </w:rPr>
          <w:id w:val="-1009828927"/>
          <w:citation/>
        </w:sdtPr>
        <w:sdtContent>
          <w:r w:rsidR="007A1390" w:rsidRPr="007A1390">
            <w:rPr>
              <w:rStyle w:val="FlietextZchn"/>
            </w:rPr>
            <w:fldChar w:fldCharType="begin"/>
          </w:r>
          <w:r w:rsidR="007A1390" w:rsidRPr="007A1390">
            <w:rPr>
              <w:rStyle w:val="FlietextZchn"/>
            </w:rPr>
            <w:instrText xml:space="preserve">CITATION Neu14 \l 1031 </w:instrText>
          </w:r>
          <w:r w:rsidR="007A1390" w:rsidRPr="007A1390">
            <w:rPr>
              <w:rStyle w:val="FlietextZchn"/>
            </w:rPr>
            <w:fldChar w:fldCharType="separate"/>
          </w:r>
          <w:r w:rsidR="000C5CB8">
            <w:rPr>
              <w:noProof/>
            </w:rPr>
            <w:t>[84]</w:t>
          </w:r>
          <w:r w:rsidR="007A1390" w:rsidRPr="007A1390">
            <w:rPr>
              <w:rStyle w:val="FlietextZchn"/>
            </w:rPr>
            <w:fldChar w:fldCharType="end"/>
          </w:r>
        </w:sdtContent>
      </w:sdt>
      <w:r w:rsidR="007A1390" w:rsidRPr="007A1390">
        <w:rPr>
          <w:rStyle w:val="FlietextZchn"/>
        </w:rPr>
        <w:t>.</w:t>
      </w:r>
      <w:r w:rsidR="00F70D13">
        <w:rPr>
          <w:rStyle w:val="FlietextZchn"/>
        </w:rPr>
        <w:t xml:space="preserve"> </w:t>
      </w:r>
      <w:r w:rsidR="00F70D13" w:rsidRPr="007A1390">
        <w:rPr>
          <w:rStyle w:val="FlietextZchn"/>
        </w:rPr>
        <w:t xml:space="preserve">JavaScript „(oft auch JS abgekürzt) ist eine leichte, interpretierte, objektorientierte Sprache […] und ist bekannt als Skriptsprache für Webseiten“ </w:t>
      </w:r>
      <w:sdt>
        <w:sdtPr>
          <w:rPr>
            <w:rStyle w:val="FlietextZchn"/>
          </w:rPr>
          <w:id w:val="-1027869253"/>
          <w:citation/>
        </w:sdtPr>
        <w:sdtContent>
          <w:r w:rsidR="00F70D13" w:rsidRPr="007A1390">
            <w:rPr>
              <w:rStyle w:val="FlietextZchn"/>
            </w:rPr>
            <w:fldChar w:fldCharType="begin"/>
          </w:r>
          <w:r w:rsidR="00F70D13" w:rsidRPr="007A1390">
            <w:rPr>
              <w:rStyle w:val="FlietextZchn"/>
            </w:rPr>
            <w:instrText xml:space="preserve"> CITATION MDN18 \l 1031 </w:instrText>
          </w:r>
          <w:r w:rsidR="00F70D13" w:rsidRPr="007A1390">
            <w:rPr>
              <w:rStyle w:val="FlietextZchn"/>
            </w:rPr>
            <w:fldChar w:fldCharType="separate"/>
          </w:r>
          <w:r w:rsidR="000C5CB8">
            <w:rPr>
              <w:noProof/>
            </w:rPr>
            <w:t>[85]</w:t>
          </w:r>
          <w:r w:rsidR="00F70D13" w:rsidRPr="007A1390">
            <w:rPr>
              <w:rStyle w:val="FlietextZchn"/>
            </w:rPr>
            <w:fldChar w:fldCharType="end"/>
          </w:r>
        </w:sdtContent>
      </w:sdt>
      <w:r w:rsidR="00F70D13" w:rsidRPr="007A1390">
        <w:rPr>
          <w:rStyle w:val="FlietextZchn"/>
        </w:rPr>
        <w:t xml:space="preserve">. </w:t>
      </w:r>
      <w:r w:rsidR="007844AC">
        <w:rPr>
          <w:rStyle w:val="FlietextZchn"/>
        </w:rPr>
        <w:t xml:space="preserve">Die </w:t>
      </w:r>
      <w:r w:rsidR="00574163">
        <w:rPr>
          <w:rStyle w:val="FlietextZchn"/>
        </w:rPr>
        <w:t xml:space="preserve">Ressourcen-Dateien ermöglichen durch </w:t>
      </w:r>
      <w:r w:rsidR="007844AC">
        <w:rPr>
          <w:rStyle w:val="FlietextZchn"/>
        </w:rPr>
        <w:t>„</w:t>
      </w:r>
      <w:r w:rsidR="007844AC" w:rsidRPr="007A1390">
        <w:rPr>
          <w:rStyle w:val="FlietextZchn"/>
        </w:rPr>
        <w:t>Auslagerung aller sprach- oder kulturraumspezifischer Daten“</w:t>
      </w:r>
      <w:r w:rsidR="007844AC">
        <w:rPr>
          <w:rStyle w:val="FlietextZchn"/>
        </w:rPr>
        <w:t xml:space="preserve"> </w:t>
      </w:r>
      <w:r w:rsidR="00574163">
        <w:rPr>
          <w:rStyle w:val="FlietextZchn"/>
        </w:rPr>
        <w:t>die</w:t>
      </w:r>
      <w:r w:rsidR="007A1390" w:rsidRPr="007A1390">
        <w:rPr>
          <w:rStyle w:val="FlietextZchn"/>
        </w:rPr>
        <w:t xml:space="preserve"> Übersetzung von Anwendungen </w:t>
      </w:r>
      <w:sdt>
        <w:sdtPr>
          <w:rPr>
            <w:rStyle w:val="FlietextZchn"/>
          </w:rPr>
          <w:id w:val="-1291589752"/>
          <w:citation/>
        </w:sdtPr>
        <w:sdtContent>
          <w:r w:rsidR="007A1390" w:rsidRPr="007A1390">
            <w:rPr>
              <w:rStyle w:val="FlietextZchn"/>
            </w:rPr>
            <w:fldChar w:fldCharType="begin"/>
          </w:r>
          <w:r w:rsidR="007A1390" w:rsidRPr="007A1390">
            <w:rPr>
              <w:rStyle w:val="FlietextZchn"/>
            </w:rPr>
            <w:instrText xml:space="preserve">CITATION Sch18 \l 1031 </w:instrText>
          </w:r>
          <w:r w:rsidR="007A1390" w:rsidRPr="007A1390">
            <w:rPr>
              <w:rStyle w:val="FlietextZchn"/>
            </w:rPr>
            <w:fldChar w:fldCharType="separate"/>
          </w:r>
          <w:r w:rsidR="000C5CB8">
            <w:rPr>
              <w:noProof/>
            </w:rPr>
            <w:t>[86]</w:t>
          </w:r>
          <w:r w:rsidR="007A1390" w:rsidRPr="007A1390">
            <w:rPr>
              <w:rStyle w:val="FlietextZchn"/>
            </w:rPr>
            <w:fldChar w:fldCharType="end"/>
          </w:r>
        </w:sdtContent>
      </w:sdt>
      <w:r w:rsidR="007A1390" w:rsidRPr="007A1390">
        <w:rPr>
          <w:rStyle w:val="FlietextZchn"/>
        </w:rPr>
        <w:t xml:space="preserve">. </w:t>
      </w:r>
      <w:r w:rsidR="00C2628F" w:rsidRPr="007C45C9">
        <w:t xml:space="preserve">Die Texte sind vollständig durchsuchbar und können automatisch formatiert werden (JavaScript, </w:t>
      </w:r>
      <w:r w:rsidR="00C2628F" w:rsidRPr="007C45C9">
        <w:rPr>
          <w:i/>
        </w:rPr>
        <w:t>JSON</w:t>
      </w:r>
      <w:r w:rsidR="00C2628F" w:rsidRPr="007C45C9">
        <w:t xml:space="preserve">, </w:t>
      </w:r>
      <w:r w:rsidR="00C2628F" w:rsidRPr="005B294A">
        <w:rPr>
          <w:rStyle w:val="FlietextZchn"/>
        </w:rPr>
        <w:t xml:space="preserve">XML und CSS). </w:t>
      </w:r>
      <w:r w:rsidR="005B294A" w:rsidRPr="005B294A">
        <w:rPr>
          <w:rStyle w:val="FlietextZchn"/>
        </w:rPr>
        <w:t xml:space="preserve">JSON (JavaScript Object Notation) ist ein schlankes Datenaustauschformat, das für </w:t>
      </w:r>
      <w:r w:rsidR="005B294A" w:rsidRPr="005B294A">
        <w:rPr>
          <w:rStyle w:val="FlietextZchn"/>
        </w:rPr>
        <w:lastRenderedPageBreak/>
        <w:t>Menschen einfach zu lesen und zu schreiben und für Maschinen einfach zu parsen (Analysieren von Datenstrukturen) und zu generieren ist. Es basierd auf einer Untermenge der </w:t>
      </w:r>
      <w:hyperlink r:id="rId38" w:tgtFrame="_blank" w:history="1">
        <w:r w:rsidR="005B294A" w:rsidRPr="005B294A">
          <w:rPr>
            <w:rStyle w:val="FlietextZchn"/>
          </w:rPr>
          <w:t>JavaScript Programmiersprache</w:t>
        </w:r>
      </w:hyperlink>
      <w:r w:rsidR="005B294A" w:rsidRPr="005B294A">
        <w:rPr>
          <w:rStyle w:val="FlietextZchn"/>
        </w:rPr>
        <w:t>,</w:t>
      </w:r>
      <w:hyperlink r:id="rId39" w:tgtFrame="_blank" w:history="1">
        <w:r w:rsidR="005B294A" w:rsidRPr="005B294A">
          <w:rPr>
            <w:rStyle w:val="FlietextZchn"/>
          </w:rPr>
          <w:t>Standard ECMA-262 dritte Edition - Dezember 1999</w:t>
        </w:r>
      </w:hyperlink>
      <w:r w:rsidR="005B294A" w:rsidRPr="005B294A">
        <w:rPr>
          <w:rStyle w:val="FlietextZchn"/>
        </w:rPr>
        <w:t xml:space="preserve">“ </w:t>
      </w:r>
      <w:sdt>
        <w:sdtPr>
          <w:rPr>
            <w:rStyle w:val="FlietextZchn"/>
          </w:rPr>
          <w:id w:val="1681014108"/>
          <w:citation/>
        </w:sdtPr>
        <w:sdtContent>
          <w:r w:rsidR="005B294A" w:rsidRPr="005B294A">
            <w:rPr>
              <w:rStyle w:val="FlietextZchn"/>
            </w:rPr>
            <w:fldChar w:fldCharType="begin"/>
          </w:r>
          <w:r w:rsidR="005B294A" w:rsidRPr="005B294A">
            <w:rPr>
              <w:rStyle w:val="FlietextZchn"/>
            </w:rPr>
            <w:instrText xml:space="preserve">CITATION Ein18 \l 1031 </w:instrText>
          </w:r>
          <w:r w:rsidR="005B294A" w:rsidRPr="005B294A">
            <w:rPr>
              <w:rStyle w:val="FlietextZchn"/>
            </w:rPr>
            <w:fldChar w:fldCharType="separate"/>
          </w:r>
          <w:r w:rsidR="000C5CB8">
            <w:rPr>
              <w:noProof/>
            </w:rPr>
            <w:t>[87]</w:t>
          </w:r>
          <w:r w:rsidR="005B294A" w:rsidRPr="005B294A">
            <w:rPr>
              <w:rStyle w:val="FlietextZchn"/>
            </w:rPr>
            <w:fldChar w:fldCharType="end"/>
          </w:r>
        </w:sdtContent>
      </w:sdt>
      <w:r w:rsidR="005B294A" w:rsidRPr="005B294A">
        <w:rPr>
          <w:rStyle w:val="FlietextZchn"/>
        </w:rPr>
        <w:t xml:space="preserve">. </w:t>
      </w:r>
      <w:r w:rsidR="00C2628F" w:rsidRPr="007C45C9">
        <w:t>Probleme mit dem Quelltext können in einer eigenen Ansicht angezeigt werden.</w:t>
      </w:r>
    </w:p>
    <w:p w14:paraId="0B9DDE98" w14:textId="426A0A46" w:rsidR="00C2628F" w:rsidRPr="007C45C9" w:rsidRDefault="00C2628F" w:rsidP="00F74B9A">
      <w:pPr>
        <w:pStyle w:val="Listenabsatz"/>
      </w:pPr>
      <w:r w:rsidRPr="007C45C9">
        <w:rPr>
          <w:b/>
        </w:rPr>
        <w:t xml:space="preserve">Testen und Fehlersuche: </w:t>
      </w:r>
      <w:r w:rsidRPr="007C45C9">
        <w:t xml:space="preserve">Anwendungen können im Browser in verschiedenen </w:t>
      </w:r>
      <w:r w:rsidR="005E382E" w:rsidRPr="007C45C9">
        <w:t>Bildschrim-</w:t>
      </w:r>
      <w:r w:rsidRPr="007C45C9">
        <w:t>Auflösungen und Sprachen ausgeführ</w:t>
      </w:r>
      <w:r w:rsidR="001B0EB3" w:rsidRPr="007C45C9">
        <w:t>t werden. Dafür stehen in der Web</w:t>
      </w:r>
      <w:r w:rsidR="00E1791A" w:rsidRPr="007C45C9">
        <w:t xml:space="preserve"> IDE</w:t>
      </w:r>
      <w:r w:rsidRPr="007C45C9">
        <w:t xml:space="preserve"> Testdaten zur Verfügung. Um die Anwendung auf einem mobilen Endgerät zu öffnen, kann in de</w:t>
      </w:r>
      <w:r w:rsidR="001B0EB3" w:rsidRPr="007C45C9">
        <w:t>r Web IDE ein Quick Response (</w:t>
      </w:r>
      <w:r w:rsidRPr="007C45C9">
        <w:rPr>
          <w:i/>
        </w:rPr>
        <w:t>QR</w:t>
      </w:r>
      <w:r w:rsidR="001B0EB3" w:rsidRPr="007C45C9">
        <w:rPr>
          <w:i/>
        </w:rPr>
        <w:t xml:space="preserve">) </w:t>
      </w:r>
      <w:r w:rsidRPr="007C45C9">
        <w:t xml:space="preserve">-Code erzeugt werden, </w:t>
      </w:r>
      <w:r w:rsidR="003E41C2" w:rsidRPr="007C45C9">
        <w:t>der</w:t>
      </w:r>
      <w:r w:rsidRPr="007C45C9">
        <w:t xml:space="preserve"> dann mit dem Endgerät gescannt werden m</w:t>
      </w:r>
      <w:r w:rsidR="006F5DEC" w:rsidRPr="007C45C9">
        <w:t>uss, um die manuelle Eingabe der</w:t>
      </w:r>
      <w:r w:rsidR="000579D5" w:rsidRPr="007C45C9">
        <w:t xml:space="preserve"> Anwendungsadresse</w:t>
      </w:r>
      <w:r w:rsidRPr="007C45C9">
        <w:t xml:space="preserve"> zu vermeiden.</w:t>
      </w:r>
    </w:p>
    <w:p w14:paraId="427133CD" w14:textId="5A078C5A" w:rsidR="00C2628F" w:rsidRPr="007C45C9" w:rsidRDefault="00C2628F" w:rsidP="00F74B9A">
      <w:pPr>
        <w:pStyle w:val="Listenabsatz"/>
      </w:pPr>
      <w:r w:rsidRPr="007C45C9">
        <w:rPr>
          <w:b/>
        </w:rPr>
        <w:t xml:space="preserve">Unterstützung mehrerer Geräte: </w:t>
      </w:r>
      <w:r w:rsidR="006A6AE3" w:rsidRPr="007C45C9">
        <w:t>N</w:t>
      </w:r>
      <w:r w:rsidRPr="007C45C9">
        <w:t xml:space="preserve">icht nur die darin entwickelten SAPUI5-Anwendungen, sondern auch die Web IDE selbst kann auf stationären und tragbaren Rechnern, Tablets und Mobiltelefonen ausgeführt werden. </w:t>
      </w:r>
    </w:p>
    <w:p w14:paraId="0BDD1D5C" w14:textId="77777777" w:rsidR="00C2628F" w:rsidRPr="007C45C9" w:rsidRDefault="00C2628F" w:rsidP="00F74B9A">
      <w:pPr>
        <w:pStyle w:val="Listenabsatz"/>
      </w:pPr>
      <w:r w:rsidRPr="007C45C9">
        <w:rPr>
          <w:b/>
        </w:rPr>
        <w:t xml:space="preserve">Anwendungsvorlagen: </w:t>
      </w:r>
      <w:r w:rsidRPr="007C45C9">
        <w:t>SAPUI5-Anwendungen können mit Hilfe von Vorlagen und Assistenten unter Berücksichtigung der Fiori-Richtlinien erstellt werden.</w:t>
      </w:r>
    </w:p>
    <w:p w14:paraId="3CBC1CC0" w14:textId="21AEFDEB" w:rsidR="00C2628F" w:rsidRPr="007C45C9" w:rsidRDefault="00C2628F" w:rsidP="00F74B9A">
      <w:pPr>
        <w:pStyle w:val="Listenabsatz"/>
      </w:pPr>
      <w:r w:rsidRPr="007C45C9">
        <w:rPr>
          <w:b/>
        </w:rPr>
        <w:t>Graphische Oberflächen-Editoren:</w:t>
      </w:r>
      <w:r w:rsidRPr="007C45C9">
        <w:t xml:space="preserve"> SAP Web IDE bietet einen graphischen Layout-Editor und einen </w:t>
      </w:r>
      <w:r w:rsidRPr="007C45C9">
        <w:rPr>
          <w:i/>
        </w:rPr>
        <w:t>UI Adaption</w:t>
      </w:r>
      <w:r w:rsidRPr="007C45C9">
        <w:t xml:space="preserve"> Editor. Ersterer dient dazu ein Layout zu entwerfen und Daten an bestimmte </w:t>
      </w:r>
      <w:r w:rsidR="00DB23D4" w:rsidRPr="007C45C9">
        <w:t>Oberflächenelemente</w:t>
      </w:r>
      <w:r w:rsidRPr="007C45C9">
        <w:t xml:space="preserve"> zu binden. Der Quelltext wird dabei automatisch im Hintergrund generiert. </w:t>
      </w:r>
      <w:r w:rsidRPr="007C45C9">
        <w:rPr>
          <w:i/>
        </w:rPr>
        <w:t>UI Adaption</w:t>
      </w:r>
      <w:r w:rsidRPr="007C45C9">
        <w:t xml:space="preserve"> ermöglicht die Anpassung von unterstützt</w:t>
      </w:r>
      <w:r w:rsidR="007418C5" w:rsidRPr="007C45C9">
        <w:t>en Fiori-Oberflächen zur</w:t>
      </w:r>
      <w:r w:rsidRPr="007C45C9">
        <w:t xml:space="preserve"> Laufzeit.</w:t>
      </w:r>
    </w:p>
    <w:p w14:paraId="17A7D2C9" w14:textId="4DAF0F6B" w:rsidR="00C2628F" w:rsidRPr="007C45C9" w:rsidRDefault="00C2628F" w:rsidP="00F74B9A">
      <w:pPr>
        <w:pStyle w:val="Listenabsatz"/>
        <w:rPr>
          <w:b/>
        </w:rPr>
      </w:pPr>
      <w:r w:rsidRPr="007C45C9">
        <w:rPr>
          <w:b/>
        </w:rPr>
        <w:t>Erweiterungen von Fiori-Anwendungen:</w:t>
      </w:r>
      <w:r w:rsidR="00E64C93" w:rsidRPr="007C45C9">
        <w:t xml:space="preserve"> V</w:t>
      </w:r>
      <w:r w:rsidRPr="007C45C9">
        <w:t xml:space="preserve">on SAP zur Verfügung gestellte Fiori-Anwendungen können mit Hilfe eines visuellen Erweiterungseditors </w:t>
      </w:r>
      <w:r w:rsidR="00187A0B" w:rsidRPr="007C45C9">
        <w:t>bearbeitet</w:t>
      </w:r>
      <w:r w:rsidRPr="007C45C9">
        <w:t xml:space="preserve"> werden.</w:t>
      </w:r>
    </w:p>
    <w:p w14:paraId="1C4E251D" w14:textId="18868ECE" w:rsidR="00C2628F" w:rsidRPr="007C45C9" w:rsidRDefault="00C2628F" w:rsidP="00F74B9A">
      <w:pPr>
        <w:pStyle w:val="Listenabsatz"/>
      </w:pPr>
      <w:r w:rsidRPr="007C45C9">
        <w:rPr>
          <w:b/>
        </w:rPr>
        <w:t>Auslieferung von Anwendungen:</w:t>
      </w:r>
      <w:r w:rsidRPr="007C45C9">
        <w:t xml:space="preserve"> Entwicklung</w:t>
      </w:r>
      <w:r w:rsidR="00E64C93" w:rsidRPr="007C45C9">
        <w:t>sprodukte</w:t>
      </w:r>
      <w:r w:rsidRPr="007C45C9">
        <w:t xml:space="preserve"> können aus der Web IDE in die Cloud Platform ausgeliefert und in einem Fiori-Launchpad auf der Plattform registriert werden. Ebenso </w:t>
      </w:r>
      <w:r w:rsidR="00E64C93" w:rsidRPr="007C45C9">
        <w:t>lassen sich</w:t>
      </w:r>
      <w:r w:rsidRPr="007C45C9">
        <w:t xml:space="preserve"> Anwendungen auf l</w:t>
      </w:r>
      <w:r w:rsidR="00E64C93" w:rsidRPr="007C45C9">
        <w:t xml:space="preserve">okale SAP-Server </w:t>
      </w:r>
      <w:r w:rsidR="0010366F" w:rsidRPr="007C45C9">
        <w:t>ausliefern</w:t>
      </w:r>
      <w:r w:rsidRPr="007C45C9">
        <w:t>.</w:t>
      </w:r>
    </w:p>
    <w:p w14:paraId="7CF296EF" w14:textId="46FDEA7C" w:rsidR="00056D23" w:rsidRPr="007C45C9" w:rsidRDefault="00F74B9A" w:rsidP="00056D23">
      <w:pPr>
        <w:pStyle w:val="FlietextersterAbsatz"/>
        <w:rPr>
          <w:noProof w:val="0"/>
        </w:rPr>
      </w:pPr>
      <w:r w:rsidRPr="007C45C9">
        <w:rPr>
          <w:noProof w:val="0"/>
        </w:rPr>
        <w:t>Bevor die SAP Web IDE</w:t>
      </w:r>
      <w:r w:rsidR="00F23931" w:rsidRPr="007C45C9">
        <w:rPr>
          <w:noProof w:val="0"/>
        </w:rPr>
        <w:t xml:space="preserve"> zur Verfügung stand, baute S</w:t>
      </w:r>
      <w:r w:rsidR="00BB7187" w:rsidRPr="007C45C9">
        <w:rPr>
          <w:noProof w:val="0"/>
        </w:rPr>
        <w:t>AP auf die Entwicklung in einer</w:t>
      </w:r>
      <w:r w:rsidR="00BB7187" w:rsidRPr="007C45C9">
        <w:rPr>
          <w:noProof w:val="0"/>
        </w:rPr>
        <w:br/>
      </w:r>
      <w:r w:rsidR="00F23931" w:rsidRPr="007C45C9">
        <w:rPr>
          <w:noProof w:val="0"/>
        </w:rPr>
        <w:t xml:space="preserve">Eclipse IDE. </w:t>
      </w:r>
      <w:r w:rsidR="00463D89" w:rsidRPr="007C45C9">
        <w:rPr>
          <w:noProof w:val="0"/>
        </w:rPr>
        <w:t>Dort lässt sich das</w:t>
      </w:r>
      <w:r w:rsidR="00A13014" w:rsidRPr="007C45C9">
        <w:rPr>
          <w:noProof w:val="0"/>
        </w:rPr>
        <w:t xml:space="preserve"> SAPUI5</w:t>
      </w:r>
      <w:r w:rsidR="00463D89" w:rsidRPr="007C45C9">
        <w:rPr>
          <w:noProof w:val="0"/>
        </w:rPr>
        <w:t>-Framework</w:t>
      </w:r>
      <w:r w:rsidR="00A13014" w:rsidRPr="007C45C9">
        <w:rPr>
          <w:noProof w:val="0"/>
        </w:rPr>
        <w:t xml:space="preserve"> mit </w:t>
      </w:r>
      <w:r w:rsidR="00D76981" w:rsidRPr="007C45C9">
        <w:rPr>
          <w:noProof w:val="0"/>
        </w:rPr>
        <w:t xml:space="preserve">Hilfe </w:t>
      </w:r>
      <w:r w:rsidR="00A13014" w:rsidRPr="007C45C9">
        <w:rPr>
          <w:noProof w:val="0"/>
        </w:rPr>
        <w:t>einer Erweiterung</w:t>
      </w:r>
      <w:r w:rsidR="00D76981" w:rsidRPr="007C45C9">
        <w:rPr>
          <w:noProof w:val="0"/>
        </w:rPr>
        <w:t xml:space="preserve"> (</w:t>
      </w:r>
      <w:r w:rsidR="00D76981" w:rsidRPr="007C45C9">
        <w:rPr>
          <w:i/>
          <w:noProof w:val="0"/>
        </w:rPr>
        <w:t>Plugin</w:t>
      </w:r>
      <w:r w:rsidR="00D76981" w:rsidRPr="007C45C9">
        <w:rPr>
          <w:noProof w:val="0"/>
        </w:rPr>
        <w:t>)</w:t>
      </w:r>
      <w:r w:rsidR="00A13014" w:rsidRPr="007C45C9">
        <w:rPr>
          <w:noProof w:val="0"/>
        </w:rPr>
        <w:t xml:space="preserve"> von SAP integrieren. </w:t>
      </w:r>
      <w:r w:rsidR="00F23931" w:rsidRPr="007C45C9">
        <w:rPr>
          <w:noProof w:val="0"/>
        </w:rPr>
        <w:t>Das Eclipse-Plugin</w:t>
      </w:r>
      <w:r w:rsidR="00A13014" w:rsidRPr="007C45C9">
        <w:rPr>
          <w:noProof w:val="0"/>
        </w:rPr>
        <w:t xml:space="preserve"> wird jedoch nur noch aktualisiert um mit neuen SAPUI5-Versionen lauffähig zu bleiben. Neue Funktionen der Bibliothek</w:t>
      </w:r>
      <w:r w:rsidR="005D5D43" w:rsidRPr="007C45C9">
        <w:rPr>
          <w:noProof w:val="0"/>
        </w:rPr>
        <w:t>en</w:t>
      </w:r>
      <w:r w:rsidR="00A13014" w:rsidRPr="007C45C9">
        <w:rPr>
          <w:noProof w:val="0"/>
        </w:rPr>
        <w:t xml:space="preserve"> werden nicht in Eclipse verfügbar sein </w:t>
      </w:r>
      <w:sdt>
        <w:sdtPr>
          <w:rPr>
            <w:noProof w:val="0"/>
          </w:rPr>
          <w:id w:val="1465615624"/>
          <w:citation/>
        </w:sdtPr>
        <w:sdtContent>
          <w:r w:rsidR="00A13014" w:rsidRPr="007C45C9">
            <w:rPr>
              <w:noProof w:val="0"/>
            </w:rPr>
            <w:fldChar w:fldCharType="begin"/>
          </w:r>
          <w:r w:rsidR="00A13014" w:rsidRPr="007C45C9">
            <w:rPr>
              <w:noProof w:val="0"/>
            </w:rPr>
            <w:instrText xml:space="preserve">CITATION Eng17 \p 349 \l 1031 </w:instrText>
          </w:r>
          <w:r w:rsidR="00A13014" w:rsidRPr="007C45C9">
            <w:rPr>
              <w:noProof w:val="0"/>
            </w:rPr>
            <w:fldChar w:fldCharType="separate"/>
          </w:r>
          <w:r w:rsidR="000C5CB8">
            <w:t>[63, S. 349]</w:t>
          </w:r>
          <w:r w:rsidR="00A13014" w:rsidRPr="007C45C9">
            <w:rPr>
              <w:noProof w:val="0"/>
            </w:rPr>
            <w:fldChar w:fldCharType="end"/>
          </w:r>
        </w:sdtContent>
      </w:sdt>
      <w:r w:rsidR="00A13014" w:rsidRPr="007C45C9">
        <w:rPr>
          <w:noProof w:val="0"/>
        </w:rPr>
        <w:t>.</w:t>
      </w:r>
      <w:r w:rsidR="00F03EE3" w:rsidRPr="007C45C9">
        <w:rPr>
          <w:noProof w:val="0"/>
        </w:rPr>
        <w:t xml:space="preserve"> </w:t>
      </w:r>
      <w:r w:rsidR="004B029F" w:rsidRPr="007C45C9">
        <w:rPr>
          <w:noProof w:val="0"/>
        </w:rPr>
        <w:t xml:space="preserve">Theoretisch kann </w:t>
      </w:r>
      <w:r w:rsidR="00C841E8" w:rsidRPr="007C45C9">
        <w:rPr>
          <w:noProof w:val="0"/>
        </w:rPr>
        <w:t>das SAPUI5-Framework</w:t>
      </w:r>
      <w:r w:rsidR="00AE6CA0" w:rsidRPr="007C45C9">
        <w:rPr>
          <w:noProof w:val="0"/>
        </w:rPr>
        <w:t xml:space="preserve"> in der quelloffenen OpenUI5-Version</w:t>
      </w:r>
      <w:r w:rsidR="004B029F" w:rsidRPr="007C45C9">
        <w:rPr>
          <w:noProof w:val="0"/>
        </w:rPr>
        <w:t xml:space="preserve"> in jede integrierte Entwicklungsumgebung importiert werden. </w:t>
      </w:r>
      <w:r w:rsidR="007D4284" w:rsidRPr="007C45C9">
        <w:rPr>
          <w:noProof w:val="0"/>
        </w:rPr>
        <w:t>Die Entwicklung und Anpassung ist daher nicht von der SAP Cloud Platfor</w:t>
      </w:r>
      <w:r w:rsidR="00911E99" w:rsidRPr="007C45C9">
        <w:rPr>
          <w:noProof w:val="0"/>
        </w:rPr>
        <w:t xml:space="preserve">m abhängig. </w:t>
      </w:r>
      <w:r w:rsidR="004B029F" w:rsidRPr="007C45C9">
        <w:rPr>
          <w:noProof w:val="0"/>
        </w:rPr>
        <w:t>Holger Schäfer nennt neben Eclipse und der SAP Web IDE auch</w:t>
      </w:r>
      <w:r w:rsidR="00D712F0" w:rsidRPr="007C45C9">
        <w:rPr>
          <w:noProof w:val="0"/>
        </w:rPr>
        <w:t xml:space="preserve"> das </w:t>
      </w:r>
      <w:r w:rsidR="00D712F0" w:rsidRPr="007C45C9">
        <w:rPr>
          <w:i/>
          <w:noProof w:val="0"/>
        </w:rPr>
        <w:t xml:space="preserve">SAP HANA Studio in der </w:t>
      </w:r>
      <w:r w:rsidR="00D712F0" w:rsidRPr="007C45C9">
        <w:rPr>
          <w:i/>
          <w:noProof w:val="0"/>
        </w:rPr>
        <w:lastRenderedPageBreak/>
        <w:t>Developer Edition</w:t>
      </w:r>
      <w:r w:rsidR="00D712F0" w:rsidRPr="007C45C9">
        <w:rPr>
          <w:noProof w:val="0"/>
        </w:rPr>
        <w:t xml:space="preserve"> und</w:t>
      </w:r>
      <w:r w:rsidR="004B029F" w:rsidRPr="007C45C9">
        <w:rPr>
          <w:noProof w:val="0"/>
        </w:rPr>
        <w:t xml:space="preserve"> die </w:t>
      </w:r>
      <w:r w:rsidR="004B029F" w:rsidRPr="007C45C9">
        <w:rPr>
          <w:i/>
          <w:noProof w:val="0"/>
        </w:rPr>
        <w:t>W</w:t>
      </w:r>
      <w:r w:rsidR="00D712F0" w:rsidRPr="007C45C9">
        <w:rPr>
          <w:i/>
          <w:noProof w:val="0"/>
        </w:rPr>
        <w:t>ebStorm IDE</w:t>
      </w:r>
      <w:r w:rsidR="00D712F0" w:rsidRPr="007C45C9">
        <w:rPr>
          <w:noProof w:val="0"/>
        </w:rPr>
        <w:t xml:space="preserve"> der Firma </w:t>
      </w:r>
      <w:r w:rsidR="00D712F0" w:rsidRPr="007C45C9">
        <w:rPr>
          <w:i/>
          <w:noProof w:val="0"/>
        </w:rPr>
        <w:t>JetBrains</w:t>
      </w:r>
      <w:sdt>
        <w:sdtPr>
          <w:rPr>
            <w:noProof w:val="0"/>
          </w:rPr>
          <w:id w:val="610484548"/>
          <w:citation/>
        </w:sdtPr>
        <w:sdtContent>
          <w:r w:rsidR="00C0338A" w:rsidRPr="007C45C9">
            <w:rPr>
              <w:noProof w:val="0"/>
            </w:rPr>
            <w:fldChar w:fldCharType="begin"/>
          </w:r>
          <w:r w:rsidR="00C0338A" w:rsidRPr="007C45C9">
            <w:rPr>
              <w:noProof w:val="0"/>
            </w:rPr>
            <w:instrText xml:space="preserve"> CITATION Sch141 \l 1031 </w:instrText>
          </w:r>
          <w:r w:rsidR="00C0338A" w:rsidRPr="007C45C9">
            <w:rPr>
              <w:noProof w:val="0"/>
            </w:rPr>
            <w:fldChar w:fldCharType="separate"/>
          </w:r>
          <w:r w:rsidR="000C5CB8">
            <w:t xml:space="preserve"> [88]</w:t>
          </w:r>
          <w:r w:rsidR="00C0338A" w:rsidRPr="007C45C9">
            <w:rPr>
              <w:noProof w:val="0"/>
            </w:rPr>
            <w:fldChar w:fldCharType="end"/>
          </w:r>
        </w:sdtContent>
      </w:sdt>
      <w:r w:rsidR="005D47D5" w:rsidRPr="007C45C9">
        <w:rPr>
          <w:noProof w:val="0"/>
        </w:rPr>
        <w:t xml:space="preserve">. </w:t>
      </w:r>
      <w:r w:rsidR="00A67D94" w:rsidRPr="007C45C9">
        <w:rPr>
          <w:noProof w:val="0"/>
        </w:rPr>
        <w:t>Erstere</w:t>
      </w:r>
      <w:r w:rsidR="00781EE6" w:rsidRPr="007C45C9">
        <w:rPr>
          <w:noProof w:val="0"/>
        </w:rPr>
        <w:t>s</w:t>
      </w:r>
      <w:r w:rsidR="00D712F0" w:rsidRPr="007C45C9">
        <w:rPr>
          <w:noProof w:val="0"/>
        </w:rPr>
        <w:t xml:space="preserve"> ist vor allem bei Entwicklungen für Anwendungen auf SAP-HANA-Basis sinnvoll.</w:t>
      </w:r>
      <w:r w:rsidR="00EB21CE" w:rsidRPr="007C45C9">
        <w:rPr>
          <w:noProof w:val="0"/>
        </w:rPr>
        <w:t xml:space="preserve"> Letztere</w:t>
      </w:r>
      <w:r w:rsidR="005D47D5" w:rsidRPr="007C45C9">
        <w:rPr>
          <w:noProof w:val="0"/>
        </w:rPr>
        <w:t xml:space="preserve"> wird </w:t>
      </w:r>
      <w:r w:rsidR="00A67D94" w:rsidRPr="007C45C9">
        <w:rPr>
          <w:noProof w:val="0"/>
        </w:rPr>
        <w:t>von SAP</w:t>
      </w:r>
      <w:r w:rsidR="005D47D5" w:rsidRPr="007C45C9">
        <w:rPr>
          <w:noProof w:val="0"/>
        </w:rPr>
        <w:t xml:space="preserve"> nic</w:t>
      </w:r>
      <w:r w:rsidR="00A921DB" w:rsidRPr="007C45C9">
        <w:rPr>
          <w:noProof w:val="0"/>
        </w:rPr>
        <w:t>ht durch ein Plugin</w:t>
      </w:r>
      <w:r w:rsidR="00A67D94" w:rsidRPr="007C45C9">
        <w:rPr>
          <w:noProof w:val="0"/>
        </w:rPr>
        <w:t xml:space="preserve"> </w:t>
      </w:r>
      <w:r w:rsidR="00A921DB" w:rsidRPr="007C45C9">
        <w:rPr>
          <w:noProof w:val="0"/>
        </w:rPr>
        <w:t>unterstützt</w:t>
      </w:r>
      <w:r w:rsidR="00D712F0" w:rsidRPr="007C45C9">
        <w:rPr>
          <w:noProof w:val="0"/>
        </w:rPr>
        <w:t xml:space="preserve"> und die initiale Konfiguration ist daher aufwändiger als bei Eclipse oder SAP Web IDE</w:t>
      </w:r>
      <w:r w:rsidR="00EB21CE" w:rsidRPr="007C45C9">
        <w:rPr>
          <w:noProof w:val="0"/>
        </w:rPr>
        <w:t>.</w:t>
      </w:r>
      <w:r w:rsidR="00056D23" w:rsidRPr="007C45C9">
        <w:rPr>
          <w:noProof w:val="0"/>
        </w:rPr>
        <w:t xml:space="preserve"> </w:t>
      </w:r>
      <w:r w:rsidR="00AF48C0" w:rsidRPr="007C45C9">
        <w:rPr>
          <w:noProof w:val="0"/>
        </w:rPr>
        <w:t>Es</w:t>
      </w:r>
      <w:r w:rsidR="00F23931" w:rsidRPr="007C45C9">
        <w:rPr>
          <w:noProof w:val="0"/>
        </w:rPr>
        <w:t xml:space="preserve"> </w:t>
      </w:r>
      <w:r w:rsidR="00250885" w:rsidRPr="007C45C9">
        <w:rPr>
          <w:noProof w:val="0"/>
        </w:rPr>
        <w:t>ist</w:t>
      </w:r>
      <w:r w:rsidR="00F23931" w:rsidRPr="007C45C9">
        <w:rPr>
          <w:noProof w:val="0"/>
        </w:rPr>
        <w:t xml:space="preserve"> daher sinnvoll, der Empfehlung von SAP zu folgen und i</w:t>
      </w:r>
      <w:r w:rsidR="00BD288B" w:rsidRPr="007C45C9">
        <w:rPr>
          <w:noProof w:val="0"/>
        </w:rPr>
        <w:t>m Rahmen dieser Arbeit</w:t>
      </w:r>
      <w:r w:rsidR="00F23931" w:rsidRPr="007C45C9">
        <w:rPr>
          <w:noProof w:val="0"/>
        </w:rPr>
        <w:t xml:space="preserve"> die SAP Web IDE Full-Stack zu verwenden.</w:t>
      </w:r>
      <w:r w:rsidR="00A67D94" w:rsidRPr="007C45C9">
        <w:rPr>
          <w:noProof w:val="0"/>
        </w:rPr>
        <w:t xml:space="preserve"> Ein Umstieg auf WebStorm oder eine andere IDE</w:t>
      </w:r>
      <w:r w:rsidR="00781EE6" w:rsidRPr="007C45C9">
        <w:rPr>
          <w:noProof w:val="0"/>
        </w:rPr>
        <w:t xml:space="preserve"> ist zu einem späteren Zeitpunkt möglich.</w:t>
      </w:r>
    </w:p>
    <w:p w14:paraId="01954105" w14:textId="227E14FF" w:rsidR="00D24C6B" w:rsidRPr="007C45C9" w:rsidRDefault="003F5C3D" w:rsidP="00056D23">
      <w:pPr>
        <w:pStyle w:val="Flietext"/>
        <w:rPr>
          <w:noProof w:val="0"/>
        </w:rPr>
      </w:pPr>
      <w:r w:rsidRPr="007C45C9">
        <w:rPr>
          <w:noProof w:val="0"/>
        </w:rPr>
        <w:t>Bei Nutzung einer Entwicklungsumgebung in</w:t>
      </w:r>
      <w:r w:rsidR="00446800" w:rsidRPr="007C45C9">
        <w:rPr>
          <w:noProof w:val="0"/>
        </w:rPr>
        <w:t xml:space="preserve"> der Cloud ist eine ständige Internetverbindung zwingend nötig. </w:t>
      </w:r>
      <w:r w:rsidR="000B1425" w:rsidRPr="007C45C9">
        <w:rPr>
          <w:noProof w:val="0"/>
        </w:rPr>
        <w:t xml:space="preserve">Um </w:t>
      </w:r>
      <w:r w:rsidR="000413D3" w:rsidRPr="007C45C9">
        <w:rPr>
          <w:noProof w:val="0"/>
        </w:rPr>
        <w:t xml:space="preserve">ohne </w:t>
      </w:r>
      <w:r w:rsidR="000B1425" w:rsidRPr="007C45C9">
        <w:rPr>
          <w:noProof w:val="0"/>
        </w:rPr>
        <w:t>Internet</w:t>
      </w:r>
      <w:r w:rsidR="00FE48EA" w:rsidRPr="007C45C9">
        <w:rPr>
          <w:noProof w:val="0"/>
        </w:rPr>
        <w:t xml:space="preserve"> </w:t>
      </w:r>
      <w:r w:rsidR="00184715" w:rsidRPr="007C45C9">
        <w:rPr>
          <w:noProof w:val="0"/>
        </w:rPr>
        <w:t>weiterentwickeln</w:t>
      </w:r>
      <w:r w:rsidR="00FE48EA" w:rsidRPr="007C45C9">
        <w:rPr>
          <w:noProof w:val="0"/>
        </w:rPr>
        <w:t xml:space="preserve"> zu können, ist es nötig, </w:t>
      </w:r>
      <w:r w:rsidR="00442E45" w:rsidRPr="007C45C9">
        <w:rPr>
          <w:noProof w:val="0"/>
        </w:rPr>
        <w:t xml:space="preserve">die Web IDE Personal Edition </w:t>
      </w:r>
      <w:r w:rsidR="00A63928" w:rsidRPr="007C45C9">
        <w:rPr>
          <w:noProof w:val="0"/>
        </w:rPr>
        <w:t xml:space="preserve">lokal </w:t>
      </w:r>
      <w:r w:rsidR="00442E45" w:rsidRPr="007C45C9">
        <w:rPr>
          <w:noProof w:val="0"/>
        </w:rPr>
        <w:t>zu installieren</w:t>
      </w:r>
      <w:r w:rsidR="00A63928" w:rsidRPr="007C45C9">
        <w:rPr>
          <w:noProof w:val="0"/>
        </w:rPr>
        <w:t>.</w:t>
      </w:r>
      <w:r w:rsidR="00442E45" w:rsidRPr="007C45C9">
        <w:rPr>
          <w:noProof w:val="0"/>
        </w:rPr>
        <w:t xml:space="preserve"> </w:t>
      </w:r>
      <w:r w:rsidR="00A63928" w:rsidRPr="007C45C9">
        <w:rPr>
          <w:noProof w:val="0"/>
        </w:rPr>
        <w:t>B</w:t>
      </w:r>
      <w:r w:rsidR="00442E45" w:rsidRPr="007C45C9">
        <w:rPr>
          <w:noProof w:val="0"/>
        </w:rPr>
        <w:t xml:space="preserve">eide Entwicklungsumgebungen </w:t>
      </w:r>
      <w:r w:rsidR="00A63928" w:rsidRPr="007C45C9">
        <w:rPr>
          <w:noProof w:val="0"/>
        </w:rPr>
        <w:t xml:space="preserve">werden </w:t>
      </w:r>
      <w:r w:rsidR="00442E45" w:rsidRPr="007C45C9">
        <w:rPr>
          <w:noProof w:val="0"/>
        </w:rPr>
        <w:t xml:space="preserve">mit Hilfe </w:t>
      </w:r>
      <w:r w:rsidR="000475D8" w:rsidRPr="007C45C9">
        <w:rPr>
          <w:noProof w:val="0"/>
        </w:rPr>
        <w:t xml:space="preserve">des </w:t>
      </w:r>
      <w:r w:rsidR="00442E45" w:rsidRPr="007C45C9">
        <w:rPr>
          <w:i/>
          <w:noProof w:val="0"/>
        </w:rPr>
        <w:t>Git</w:t>
      </w:r>
      <w:r w:rsidR="000475D8" w:rsidRPr="007C45C9">
        <w:rPr>
          <w:i/>
          <w:noProof w:val="0"/>
        </w:rPr>
        <w:t>-Dienstes</w:t>
      </w:r>
      <w:r w:rsidR="000475D8" w:rsidRPr="007C45C9">
        <w:rPr>
          <w:rStyle w:val="Funotenzeichen"/>
          <w:i/>
          <w:noProof w:val="0"/>
        </w:rPr>
        <w:footnoteReference w:id="11"/>
      </w:r>
      <w:r w:rsidR="00442E45" w:rsidRPr="007C45C9">
        <w:rPr>
          <w:noProof w:val="0"/>
        </w:rPr>
        <w:t xml:space="preserve"> zu verbinden. Eine ausführliche Anleitung hierzu findet sich im Internet </w:t>
      </w:r>
      <w:sdt>
        <w:sdtPr>
          <w:rPr>
            <w:noProof w:val="0"/>
          </w:rPr>
          <w:id w:val="1894537669"/>
          <w:citation/>
        </w:sdtPr>
        <w:sdtContent>
          <w:r w:rsidR="00442E45" w:rsidRPr="007C45C9">
            <w:rPr>
              <w:noProof w:val="0"/>
            </w:rPr>
            <w:fldChar w:fldCharType="begin"/>
          </w:r>
          <w:r w:rsidR="001E057A" w:rsidRPr="007C45C9">
            <w:rPr>
              <w:noProof w:val="0"/>
            </w:rPr>
            <w:instrText xml:space="preserve">CITATION webIDE \l 1031 </w:instrText>
          </w:r>
          <w:r w:rsidR="00442E45" w:rsidRPr="007C45C9">
            <w:rPr>
              <w:noProof w:val="0"/>
            </w:rPr>
            <w:fldChar w:fldCharType="separate"/>
          </w:r>
          <w:r w:rsidR="000C5CB8">
            <w:t>[89]</w:t>
          </w:r>
          <w:r w:rsidR="00442E45" w:rsidRPr="007C45C9">
            <w:rPr>
              <w:noProof w:val="0"/>
            </w:rPr>
            <w:fldChar w:fldCharType="end"/>
          </w:r>
        </w:sdtContent>
      </w:sdt>
      <w:r w:rsidR="00442E45" w:rsidRPr="007C45C9">
        <w:rPr>
          <w:noProof w:val="0"/>
        </w:rPr>
        <w:t>.</w:t>
      </w:r>
      <w:r w:rsidR="00DE51EE" w:rsidRPr="007C45C9">
        <w:rPr>
          <w:noProof w:val="0"/>
        </w:rPr>
        <w:t xml:space="preserve"> </w:t>
      </w:r>
      <w:r w:rsidR="00B104DE" w:rsidRPr="007C45C9">
        <w:rPr>
          <w:noProof w:val="0"/>
        </w:rPr>
        <w:t xml:space="preserve">Der Entwickler speichert eine Quelltextversion </w:t>
      </w:r>
      <w:r w:rsidR="000B1425" w:rsidRPr="007C45C9">
        <w:rPr>
          <w:noProof w:val="0"/>
        </w:rPr>
        <w:t>im Git-Verzeichnis</w:t>
      </w:r>
      <w:r w:rsidR="0094488D" w:rsidRPr="007C45C9">
        <w:rPr>
          <w:noProof w:val="0"/>
        </w:rPr>
        <w:t xml:space="preserve"> und</w:t>
      </w:r>
      <w:r w:rsidR="000B1425" w:rsidRPr="007C45C9">
        <w:rPr>
          <w:noProof w:val="0"/>
        </w:rPr>
        <w:t xml:space="preserve"> wechselt z</w:t>
      </w:r>
      <w:r w:rsidR="0094488D" w:rsidRPr="007C45C9">
        <w:rPr>
          <w:noProof w:val="0"/>
        </w:rPr>
        <w:t>ur lokalen Entwicklungsumgebung. Darin</w:t>
      </w:r>
      <w:r w:rsidR="000B1425" w:rsidRPr="007C45C9">
        <w:rPr>
          <w:noProof w:val="0"/>
        </w:rPr>
        <w:t xml:space="preserve"> ru</w:t>
      </w:r>
      <w:r w:rsidR="009C6A7C" w:rsidRPr="007C45C9">
        <w:rPr>
          <w:noProof w:val="0"/>
        </w:rPr>
        <w:t xml:space="preserve">ft </w:t>
      </w:r>
      <w:r w:rsidR="0094488D" w:rsidRPr="007C45C9">
        <w:rPr>
          <w:noProof w:val="0"/>
        </w:rPr>
        <w:t xml:space="preserve">er </w:t>
      </w:r>
      <w:r w:rsidR="009C6A7C" w:rsidRPr="007C45C9">
        <w:rPr>
          <w:noProof w:val="0"/>
        </w:rPr>
        <w:t>d</w:t>
      </w:r>
      <w:r w:rsidR="008C0FA9" w:rsidRPr="007C45C9">
        <w:rPr>
          <w:noProof w:val="0"/>
        </w:rPr>
        <w:t>ie Version</w:t>
      </w:r>
      <w:r w:rsidR="009C6A7C" w:rsidRPr="007C45C9">
        <w:rPr>
          <w:noProof w:val="0"/>
        </w:rPr>
        <w:t xml:space="preserve"> </w:t>
      </w:r>
      <w:r w:rsidR="00BB0052" w:rsidRPr="007C45C9">
        <w:rPr>
          <w:noProof w:val="0"/>
        </w:rPr>
        <w:t>ab und kann an der Stelle</w:t>
      </w:r>
      <w:r w:rsidR="000B1425" w:rsidRPr="007C45C9">
        <w:rPr>
          <w:noProof w:val="0"/>
        </w:rPr>
        <w:t xml:space="preserve"> weiterarbeiten, wo er Online aufgehört hat. </w:t>
      </w:r>
      <w:r w:rsidR="00DE51EE" w:rsidRPr="007C45C9">
        <w:rPr>
          <w:noProof w:val="0"/>
        </w:rPr>
        <w:t>Im Fall eines Ausfalls der SAP Cloud Platform Web ID</w:t>
      </w:r>
      <w:r w:rsidR="000D5A3E" w:rsidRPr="007C45C9">
        <w:rPr>
          <w:noProof w:val="0"/>
        </w:rPr>
        <w:t>E steht</w:t>
      </w:r>
      <w:r w:rsidR="00A76083" w:rsidRPr="007C45C9">
        <w:rPr>
          <w:noProof w:val="0"/>
        </w:rPr>
        <w:t xml:space="preserve"> nur d</w:t>
      </w:r>
      <w:r w:rsidR="000D5A3E" w:rsidRPr="007C45C9">
        <w:rPr>
          <w:noProof w:val="0"/>
        </w:rPr>
        <w:t>ie</w:t>
      </w:r>
      <w:r w:rsidR="00A76083" w:rsidRPr="007C45C9">
        <w:rPr>
          <w:noProof w:val="0"/>
        </w:rPr>
        <w:t xml:space="preserve"> z</w:t>
      </w:r>
      <w:r w:rsidR="000D5A3E" w:rsidRPr="007C45C9">
        <w:rPr>
          <w:noProof w:val="0"/>
        </w:rPr>
        <w:t>uletzt in Git gespeicherte Version</w:t>
      </w:r>
      <w:r w:rsidR="00A76083" w:rsidRPr="007C45C9">
        <w:rPr>
          <w:noProof w:val="0"/>
        </w:rPr>
        <w:t xml:space="preserve"> zur Verfügung. Es ist daher empfehlenswert</w:t>
      </w:r>
      <w:r w:rsidR="00585839" w:rsidRPr="007C45C9">
        <w:rPr>
          <w:noProof w:val="0"/>
        </w:rPr>
        <w:t>,</w:t>
      </w:r>
      <w:r w:rsidR="00A76083" w:rsidRPr="007C45C9">
        <w:rPr>
          <w:noProof w:val="0"/>
        </w:rPr>
        <w:t xml:space="preserve"> den </w:t>
      </w:r>
      <w:r w:rsidR="007A7D85" w:rsidRPr="007C45C9">
        <w:rPr>
          <w:noProof w:val="0"/>
        </w:rPr>
        <w:t>Quelltext</w:t>
      </w:r>
      <w:r w:rsidR="00A76083" w:rsidRPr="007C45C9">
        <w:rPr>
          <w:noProof w:val="0"/>
        </w:rPr>
        <w:t xml:space="preserve"> so oft wie möglich in Git zu </w:t>
      </w:r>
      <w:r w:rsidR="006C73E7" w:rsidRPr="007C45C9">
        <w:rPr>
          <w:noProof w:val="0"/>
        </w:rPr>
        <w:t>sichern</w:t>
      </w:r>
      <w:r w:rsidR="00633AEB" w:rsidRPr="007C45C9">
        <w:rPr>
          <w:noProof w:val="0"/>
        </w:rPr>
        <w:t>.</w:t>
      </w:r>
    </w:p>
    <w:p w14:paraId="55EC0966" w14:textId="19C3D439" w:rsidR="00AF48C0" w:rsidRPr="007C45C9" w:rsidRDefault="009C6A7C" w:rsidP="004D6E90">
      <w:pPr>
        <w:pStyle w:val="Flietext"/>
        <w:rPr>
          <w:noProof w:val="0"/>
        </w:rPr>
      </w:pPr>
      <w:r w:rsidRPr="007C45C9">
        <w:rPr>
          <w:noProof w:val="0"/>
        </w:rPr>
        <w:t xml:space="preserve">Für die Verwendung der SAP WebIDE Cloud Version muss </w:t>
      </w:r>
      <w:r w:rsidR="003A62A2" w:rsidRPr="007C45C9">
        <w:rPr>
          <w:noProof w:val="0"/>
        </w:rPr>
        <w:t xml:space="preserve">der </w:t>
      </w:r>
      <w:r w:rsidR="008A6B31" w:rsidRPr="007C45C9">
        <w:rPr>
          <w:noProof w:val="0"/>
        </w:rPr>
        <w:t>Nutzer</w:t>
      </w:r>
      <w:r w:rsidR="003A62A2" w:rsidRPr="007C45C9">
        <w:rPr>
          <w:noProof w:val="0"/>
        </w:rPr>
        <w:t xml:space="preserve"> </w:t>
      </w:r>
      <w:r w:rsidRPr="007C45C9">
        <w:rPr>
          <w:noProof w:val="0"/>
        </w:rPr>
        <w:t>de</w:t>
      </w:r>
      <w:r w:rsidR="003A62A2" w:rsidRPr="007C45C9">
        <w:rPr>
          <w:noProof w:val="0"/>
        </w:rPr>
        <w:t>n</w:t>
      </w:r>
      <w:r w:rsidRPr="007C45C9">
        <w:rPr>
          <w:noProof w:val="0"/>
        </w:rPr>
        <w:t xml:space="preserve"> Service in der SAP Cloud Platform </w:t>
      </w:r>
      <w:r w:rsidR="003A62A2" w:rsidRPr="007C45C9">
        <w:rPr>
          <w:noProof w:val="0"/>
        </w:rPr>
        <w:t>öffnen</w:t>
      </w:r>
      <w:r w:rsidRPr="007C45C9">
        <w:rPr>
          <w:noProof w:val="0"/>
        </w:rPr>
        <w:t>. Die Internetadresse kann als Lesezeichen gespeichert und vor dort wieder aufgerufen werden. So erspart sich der Nutzer den Weg über das SAP Cloud Platform Cockpit.</w:t>
      </w:r>
      <w:r w:rsidR="0014590C" w:rsidRPr="007C45C9">
        <w:rPr>
          <w:noProof w:val="0"/>
        </w:rPr>
        <w:t xml:space="preserve"> Die Personal Edition der Web IDE </w:t>
      </w:r>
      <w:r w:rsidR="00AD54A3" w:rsidRPr="007C45C9">
        <w:rPr>
          <w:noProof w:val="0"/>
        </w:rPr>
        <w:t>lädt er</w:t>
      </w:r>
      <w:r w:rsidR="0014590C" w:rsidRPr="007C45C9">
        <w:rPr>
          <w:noProof w:val="0"/>
        </w:rPr>
        <w:t xml:space="preserve"> im Internet </w:t>
      </w:r>
      <w:sdt>
        <w:sdtPr>
          <w:rPr>
            <w:noProof w:val="0"/>
          </w:rPr>
          <w:id w:val="-233938970"/>
          <w:citation/>
        </w:sdtPr>
        <w:sdtContent>
          <w:r w:rsidR="0014590C" w:rsidRPr="007C45C9">
            <w:rPr>
              <w:noProof w:val="0"/>
            </w:rPr>
            <w:fldChar w:fldCharType="begin"/>
          </w:r>
          <w:r w:rsidR="00F01C1E" w:rsidRPr="007C45C9">
            <w:rPr>
              <w:noProof w:val="0"/>
            </w:rPr>
            <w:instrText xml:space="preserve">CITATION SAP187 \l 1031 </w:instrText>
          </w:r>
          <w:r w:rsidR="0014590C" w:rsidRPr="007C45C9">
            <w:rPr>
              <w:noProof w:val="0"/>
            </w:rPr>
            <w:fldChar w:fldCharType="separate"/>
          </w:r>
          <w:r w:rsidR="000C5CB8">
            <w:t>[47]</w:t>
          </w:r>
          <w:r w:rsidR="0014590C" w:rsidRPr="007C45C9">
            <w:rPr>
              <w:noProof w:val="0"/>
            </w:rPr>
            <w:fldChar w:fldCharType="end"/>
          </w:r>
        </w:sdtContent>
      </w:sdt>
      <w:r w:rsidR="00AD54A3" w:rsidRPr="007C45C9">
        <w:rPr>
          <w:noProof w:val="0"/>
        </w:rPr>
        <w:t xml:space="preserve"> herunter</w:t>
      </w:r>
      <w:r w:rsidR="0014590C" w:rsidRPr="007C45C9">
        <w:rPr>
          <w:noProof w:val="0"/>
        </w:rPr>
        <w:t xml:space="preserve"> und </w:t>
      </w:r>
      <w:r w:rsidR="00AD54A3" w:rsidRPr="007C45C9">
        <w:rPr>
          <w:noProof w:val="0"/>
        </w:rPr>
        <w:t xml:space="preserve">entpackt </w:t>
      </w:r>
      <w:r w:rsidR="0014590C" w:rsidRPr="007C45C9">
        <w:rPr>
          <w:noProof w:val="0"/>
        </w:rPr>
        <w:t>das Verzeichnis in den gewünschten</w:t>
      </w:r>
      <w:r w:rsidR="00AD54A3" w:rsidRPr="007C45C9">
        <w:rPr>
          <w:noProof w:val="0"/>
        </w:rPr>
        <w:t xml:space="preserve"> Ordner</w:t>
      </w:r>
      <w:r w:rsidR="00B34C0D" w:rsidRPr="007C45C9">
        <w:rPr>
          <w:noProof w:val="0"/>
        </w:rPr>
        <w:t xml:space="preserve">. Im Unterordner </w:t>
      </w:r>
      <w:r w:rsidR="0014590C" w:rsidRPr="007C45C9">
        <w:rPr>
          <w:i/>
          <w:noProof w:val="0"/>
        </w:rPr>
        <w:t>eclipse</w:t>
      </w:r>
      <w:r w:rsidR="0014590C" w:rsidRPr="007C45C9">
        <w:rPr>
          <w:noProof w:val="0"/>
        </w:rPr>
        <w:t xml:space="preserve"> findet sich eine Datei namens </w:t>
      </w:r>
      <w:r w:rsidR="0014590C" w:rsidRPr="007C45C9">
        <w:rPr>
          <w:i/>
          <w:noProof w:val="0"/>
        </w:rPr>
        <w:t>orion.exe</w:t>
      </w:r>
      <w:r w:rsidR="0014590C" w:rsidRPr="007C45C9">
        <w:rPr>
          <w:noProof w:val="0"/>
        </w:rPr>
        <w:t xml:space="preserve">. Öffnet man diese, wird die Laufzeitumgebung gestartet. Anschließend ist die Web IDE Personal Edition über den Link </w:t>
      </w:r>
      <w:hyperlink r:id="rId40" w:history="1">
        <w:r w:rsidR="0014590C" w:rsidRPr="007C45C9">
          <w:rPr>
            <w:rStyle w:val="hyperlinkZchn"/>
            <w:noProof w:val="0"/>
          </w:rPr>
          <w:t>http://localhost:8080/webide/index.html</w:t>
        </w:r>
      </w:hyperlink>
      <w:r w:rsidR="0014590C" w:rsidRPr="007C45C9">
        <w:rPr>
          <w:noProof w:val="0"/>
        </w:rPr>
        <w:t xml:space="preserve"> erreichbar.</w:t>
      </w:r>
      <w:r w:rsidR="00D24C6B" w:rsidRPr="007C45C9">
        <w:rPr>
          <w:noProof w:val="0"/>
        </w:rPr>
        <w:t xml:space="preserve"> Beide Entwicklungsumgebungen sind sofort einsatzbereit und benötigen keine Installation von Erweiterungen.</w:t>
      </w:r>
    </w:p>
    <w:p w14:paraId="5B316AD1" w14:textId="50F2631F" w:rsidR="00451A1A" w:rsidRPr="007C45C9" w:rsidRDefault="00451A1A" w:rsidP="0092667D">
      <w:pPr>
        <w:pStyle w:val="berschrift2"/>
      </w:pPr>
      <w:bookmarkStart w:id="198" w:name="_Toc518555986"/>
      <w:bookmarkStart w:id="199" w:name="_GoBack"/>
      <w:bookmarkEnd w:id="199"/>
      <w:r w:rsidRPr="007C45C9">
        <w:t>Evaluierungskriterien</w:t>
      </w:r>
      <w:bookmarkEnd w:id="196"/>
      <w:bookmarkEnd w:id="197"/>
      <w:bookmarkEnd w:id="198"/>
    </w:p>
    <w:p w14:paraId="11DBB449" w14:textId="60609754" w:rsidR="00F5609C" w:rsidRPr="007C45C9" w:rsidRDefault="000B4D96" w:rsidP="00E91008">
      <w:pPr>
        <w:pStyle w:val="FlietextersterAbsatz"/>
        <w:rPr>
          <w:noProof w:val="0"/>
        </w:rPr>
      </w:pPr>
      <w:r w:rsidRPr="007C45C9">
        <w:rPr>
          <w:noProof w:val="0"/>
        </w:rPr>
        <w:t>Im Rahmen der Umsetzung, soll die SAP Cloud Platform evaluiert werden.</w:t>
      </w:r>
      <w:r w:rsidR="00BE71A3" w:rsidRPr="007C45C9">
        <w:rPr>
          <w:noProof w:val="0"/>
        </w:rPr>
        <w:t xml:space="preserve"> Dieser Abschnitt stellt die Fragen vor, mit deren Hilfe die SAP Cloud Platform letztendlich untersucht wird. Die Beantwortung der Fragen erfolgt in Abschnitt </w:t>
      </w:r>
      <w:r w:rsidR="00BE71A3" w:rsidRPr="007C45C9">
        <w:rPr>
          <w:noProof w:val="0"/>
        </w:rPr>
        <w:fldChar w:fldCharType="begin"/>
      </w:r>
      <w:r w:rsidR="00BE71A3" w:rsidRPr="007C45C9">
        <w:rPr>
          <w:noProof w:val="0"/>
        </w:rPr>
        <w:instrText xml:space="preserve"> REF _Ref515204094 \r \h </w:instrText>
      </w:r>
      <w:r w:rsidR="00BE71A3" w:rsidRPr="007C45C9">
        <w:rPr>
          <w:noProof w:val="0"/>
        </w:rPr>
      </w:r>
      <w:r w:rsidR="00BE71A3" w:rsidRPr="007C45C9">
        <w:rPr>
          <w:noProof w:val="0"/>
        </w:rPr>
        <w:fldChar w:fldCharType="separate"/>
      </w:r>
      <w:r w:rsidR="00BA22F1">
        <w:rPr>
          <w:noProof w:val="0"/>
        </w:rPr>
        <w:t>4.2</w:t>
      </w:r>
      <w:r w:rsidR="00BE71A3" w:rsidRPr="007C45C9">
        <w:rPr>
          <w:noProof w:val="0"/>
        </w:rPr>
        <w:fldChar w:fldCharType="end"/>
      </w:r>
      <w:r w:rsidR="003B1DC8" w:rsidRPr="007C45C9">
        <w:rPr>
          <w:noProof w:val="0"/>
        </w:rPr>
        <w:t>.</w:t>
      </w:r>
      <w:r w:rsidRPr="007C45C9">
        <w:rPr>
          <w:noProof w:val="0"/>
        </w:rPr>
        <w:t xml:space="preserve"> Der zugehörige Fragenkatalog sieht wie folgt aus:</w:t>
      </w:r>
    </w:p>
    <w:p w14:paraId="34A01EA0" w14:textId="77777777" w:rsidR="000B4D96" w:rsidRPr="007C45C9" w:rsidRDefault="000B4D96" w:rsidP="0059108E">
      <w:pPr>
        <w:pStyle w:val="Listenabsatz"/>
      </w:pPr>
      <w:r w:rsidRPr="007C45C9">
        <w:t>Ist es möglich</w:t>
      </w:r>
      <w:r w:rsidR="00811542" w:rsidRPr="007C45C9">
        <w:t xml:space="preserve"> </w:t>
      </w:r>
      <w:r w:rsidRPr="007C45C9">
        <w:t xml:space="preserve">ein </w:t>
      </w:r>
      <w:r w:rsidR="00811542" w:rsidRPr="007C45C9">
        <w:t>SAP ECC</w:t>
      </w:r>
      <w:r w:rsidRPr="007C45C9">
        <w:t>-System</w:t>
      </w:r>
      <w:r w:rsidR="00811542" w:rsidRPr="007C45C9">
        <w:t xml:space="preserve"> mit d</w:t>
      </w:r>
      <w:r w:rsidRPr="007C45C9">
        <w:t>er Cloud Plattform zu verbinden?</w:t>
      </w:r>
    </w:p>
    <w:p w14:paraId="7DC3AC40" w14:textId="77777777" w:rsidR="00811542" w:rsidRPr="007C45C9" w:rsidRDefault="000B4D96" w:rsidP="0059108E">
      <w:pPr>
        <w:pStyle w:val="Listenabsatz"/>
      </w:pPr>
      <w:r w:rsidRPr="007C45C9">
        <w:t>Kann darin eine</w:t>
      </w:r>
      <w:r w:rsidR="00811542" w:rsidRPr="007C45C9">
        <w:t xml:space="preserve"> Fiori-App mit Daten aus </w:t>
      </w:r>
      <w:r w:rsidRPr="007C45C9">
        <w:t xml:space="preserve">einem </w:t>
      </w:r>
      <w:r w:rsidR="00811542" w:rsidRPr="007C45C9">
        <w:t>ECC</w:t>
      </w:r>
      <w:r w:rsidRPr="007C45C9">
        <w:t>-System entwickelt werden</w:t>
      </w:r>
      <w:r w:rsidR="00811542" w:rsidRPr="007C45C9">
        <w:t>?</w:t>
      </w:r>
    </w:p>
    <w:p w14:paraId="1604AFC8" w14:textId="057039F4" w:rsidR="008151EC" w:rsidRPr="007C45C9" w:rsidRDefault="000B4D96" w:rsidP="0059108E">
      <w:pPr>
        <w:pStyle w:val="Listenabsatz"/>
      </w:pPr>
      <w:r w:rsidRPr="007C45C9">
        <w:t xml:space="preserve">Kann die entwickelte Anwendung </w:t>
      </w:r>
      <w:r w:rsidR="008151EC" w:rsidRPr="007C45C9">
        <w:t xml:space="preserve">für Energieversorger genutzt werden, die keine Unterscheidung </w:t>
      </w:r>
      <w:r w:rsidR="001E0BC6" w:rsidRPr="007C45C9">
        <w:t>zwischen</w:t>
      </w:r>
      <w:r w:rsidR="008151EC" w:rsidRPr="007C45C9">
        <w:t xml:space="preserve"> Einzel- und Bündelkunde benötigen?</w:t>
      </w:r>
    </w:p>
    <w:p w14:paraId="1902ED07" w14:textId="40C549B7" w:rsidR="00C33E7D" w:rsidRPr="007C45C9" w:rsidRDefault="008151EC" w:rsidP="00C33E7D">
      <w:pPr>
        <w:pStyle w:val="Listenabsatz"/>
      </w:pPr>
      <w:r w:rsidRPr="007C45C9">
        <w:lastRenderedPageBreak/>
        <w:t xml:space="preserve">Ist dies ohne </w:t>
      </w:r>
      <w:r w:rsidR="000B4D96" w:rsidRPr="007C45C9">
        <w:t>Änderungen des Quell</w:t>
      </w:r>
      <w:r w:rsidR="004D4EBC" w:rsidRPr="007C45C9">
        <w:t>text</w:t>
      </w:r>
      <w:r w:rsidR="000B4D96" w:rsidRPr="007C45C9">
        <w:t xml:space="preserve">s </w:t>
      </w:r>
      <w:r w:rsidRPr="007C45C9">
        <w:t>möglich?</w:t>
      </w:r>
    </w:p>
    <w:p w14:paraId="52C038E4" w14:textId="35630839" w:rsidR="00872301" w:rsidRPr="007C45C9" w:rsidRDefault="0040727C" w:rsidP="00872301">
      <w:pPr>
        <w:ind w:left="284"/>
      </w:pPr>
      <w:r w:rsidRPr="007C45C9">
        <w:t>Darüber hinaus</w:t>
      </w:r>
      <w:r w:rsidR="00E91008" w:rsidRPr="007C45C9">
        <w:t xml:space="preserve"> ergeben sich weitere Fragen zur Evaluation der SAP Cloud Platform:</w:t>
      </w:r>
    </w:p>
    <w:p w14:paraId="33536031" w14:textId="77777777" w:rsidR="003132DB" w:rsidRPr="007C45C9" w:rsidRDefault="003C7ECE" w:rsidP="00872301">
      <w:pPr>
        <w:pStyle w:val="Listenabsatz"/>
      </w:pPr>
      <w:r w:rsidRPr="007C45C9">
        <w:t xml:space="preserve">Welchen Mehrwert stellt die </w:t>
      </w:r>
      <w:r w:rsidR="00A94BB3" w:rsidRPr="007C45C9">
        <w:t>SAP Cloud Platform</w:t>
      </w:r>
      <w:r w:rsidRPr="007C45C9">
        <w:t xml:space="preserve"> für die Entwicklung von Fiori-Apps dar?</w:t>
      </w:r>
    </w:p>
    <w:p w14:paraId="209DF7B8" w14:textId="77777777" w:rsidR="00DD105B" w:rsidRPr="007C45C9" w:rsidRDefault="0074040B" w:rsidP="0004240A">
      <w:pPr>
        <w:pStyle w:val="Listenabsatz"/>
      </w:pPr>
      <w:r w:rsidRPr="007C45C9">
        <w:t>Ist es denkbar, di</w:t>
      </w:r>
      <w:r w:rsidR="00836838" w:rsidRPr="007C45C9">
        <w:t>e Cloud Platform auch zum Ausliefern</w:t>
      </w:r>
      <w:r w:rsidRPr="007C45C9">
        <w:t xml:space="preserve"> von Anwendungen</w:t>
      </w:r>
      <w:r w:rsidR="001D74EE" w:rsidRPr="007C45C9">
        <w:t xml:space="preserve"> für den Produktivbetrieb zu nutzen?</w:t>
      </w:r>
      <w:bookmarkStart w:id="200" w:name="_Toc512245449"/>
      <w:bookmarkStart w:id="201" w:name="_Toc512808549"/>
      <w:r w:rsidR="00DD105B" w:rsidRPr="007C45C9">
        <w:br w:type="page"/>
      </w:r>
    </w:p>
    <w:p w14:paraId="6734FEFF" w14:textId="77777777" w:rsidR="000E31A6" w:rsidRPr="007C45C9" w:rsidRDefault="000E31A6" w:rsidP="00DD105B">
      <w:pPr>
        <w:pStyle w:val="berschrift1"/>
      </w:pPr>
      <w:bookmarkStart w:id="202" w:name="_Toc518555987"/>
      <w:r w:rsidRPr="007C45C9">
        <w:lastRenderedPageBreak/>
        <w:t>Evaluierung der SAP Cloud Platform</w:t>
      </w:r>
      <w:bookmarkEnd w:id="200"/>
      <w:bookmarkEnd w:id="201"/>
      <w:bookmarkEnd w:id="202"/>
    </w:p>
    <w:p w14:paraId="77275C78" w14:textId="514E9829" w:rsidR="00171331" w:rsidRPr="007C45C9" w:rsidRDefault="00B04574" w:rsidP="00836838">
      <w:pPr>
        <w:pStyle w:val="FlietextersterAbsatz"/>
        <w:rPr>
          <w:noProof w:val="0"/>
        </w:rPr>
      </w:pPr>
      <w:r w:rsidRPr="007C45C9">
        <w:rPr>
          <w:noProof w:val="0"/>
        </w:rPr>
        <w:t xml:space="preserve">In diesem Kapitel soll die Anwendung, </w:t>
      </w:r>
      <w:r w:rsidR="007E57F1" w:rsidRPr="007C45C9">
        <w:rPr>
          <w:noProof w:val="0"/>
        </w:rPr>
        <w:t>die</w:t>
      </w:r>
      <w:r w:rsidRPr="007C45C9">
        <w:rPr>
          <w:noProof w:val="0"/>
        </w:rPr>
        <w:t xml:space="preserve"> im vorherigen Abschnitt definiert wurde, umgesetzt und die einzelne</w:t>
      </w:r>
      <w:r w:rsidR="004D79E9" w:rsidRPr="007C45C9">
        <w:rPr>
          <w:noProof w:val="0"/>
        </w:rPr>
        <w:t xml:space="preserve">n Schritte dokumentiert werden. Danach folgt der Vergleich von Diensten der SAP Cloud Platform mit bestehenden Produkten von SAP. Anschließend gibt das Kapitel einen Überblick über das Bewerberumfeld der </w:t>
      </w:r>
      <w:r w:rsidR="00AF50D0" w:rsidRPr="007C45C9">
        <w:rPr>
          <w:noProof w:val="0"/>
        </w:rPr>
        <w:t xml:space="preserve">SAP </w:t>
      </w:r>
      <w:r w:rsidR="004D79E9" w:rsidRPr="007C45C9">
        <w:rPr>
          <w:noProof w:val="0"/>
        </w:rPr>
        <w:t xml:space="preserve">Cloud Platform und schätzt die Plattform </w:t>
      </w:r>
      <w:r w:rsidR="00EE6DCF" w:rsidRPr="007C45C9">
        <w:rPr>
          <w:noProof w:val="0"/>
        </w:rPr>
        <w:t>ein.</w:t>
      </w:r>
    </w:p>
    <w:p w14:paraId="3C134DA6" w14:textId="77777777" w:rsidR="00CF4425" w:rsidRPr="007C45C9" w:rsidRDefault="00CF4425" w:rsidP="0092667D">
      <w:pPr>
        <w:pStyle w:val="berschrift2"/>
      </w:pPr>
      <w:bookmarkStart w:id="203" w:name="_Toc512245450"/>
      <w:bookmarkStart w:id="204" w:name="_Toc512808550"/>
      <w:bookmarkStart w:id="205" w:name="_Toc518555988"/>
      <w:r w:rsidRPr="007C45C9">
        <w:t>Umsetzung der Webanwendung</w:t>
      </w:r>
      <w:bookmarkEnd w:id="203"/>
      <w:bookmarkEnd w:id="204"/>
      <w:bookmarkEnd w:id="205"/>
    </w:p>
    <w:p w14:paraId="6BEE0BF1" w14:textId="26807233" w:rsidR="00B71321" w:rsidRPr="007C45C9" w:rsidRDefault="00656F5B" w:rsidP="00C70C9C">
      <w:pPr>
        <w:pStyle w:val="FlietextersterAbsatz"/>
        <w:rPr>
          <w:noProof w:val="0"/>
        </w:rPr>
      </w:pPr>
      <w:bookmarkStart w:id="206" w:name="_Ref512765775"/>
      <w:bookmarkStart w:id="207" w:name="_Toc512808551"/>
      <w:r w:rsidRPr="007C45C9">
        <w:rPr>
          <w:noProof w:val="0"/>
        </w:rPr>
        <w:t xml:space="preserve">Bei der </w:t>
      </w:r>
      <w:r w:rsidR="00506F61" w:rsidRPr="007C45C9">
        <w:rPr>
          <w:noProof w:val="0"/>
        </w:rPr>
        <w:t>Umsetzung</w:t>
      </w:r>
      <w:r w:rsidR="00400439" w:rsidRPr="007C45C9">
        <w:rPr>
          <w:noProof w:val="0"/>
        </w:rPr>
        <w:t xml:space="preserve"> (siehe </w:t>
      </w:r>
      <w:r w:rsidR="00400439" w:rsidRPr="007C45C9">
        <w:rPr>
          <w:noProof w:val="0"/>
        </w:rPr>
        <w:fldChar w:fldCharType="begin"/>
      </w:r>
      <w:r w:rsidR="00400439" w:rsidRPr="007C45C9">
        <w:rPr>
          <w:noProof w:val="0"/>
        </w:rPr>
        <w:instrText xml:space="preserve"> REF _Ref517719784 \h </w:instrText>
      </w:r>
      <w:r w:rsidR="00400439" w:rsidRPr="007C45C9">
        <w:rPr>
          <w:noProof w:val="0"/>
        </w:rPr>
      </w:r>
      <w:r w:rsidR="00400439" w:rsidRPr="007C45C9">
        <w:rPr>
          <w:noProof w:val="0"/>
        </w:rPr>
        <w:fldChar w:fldCharType="separate"/>
      </w:r>
      <w:r w:rsidR="00BA22F1" w:rsidRPr="007C45C9">
        <w:t xml:space="preserve">Abbildung </w:t>
      </w:r>
      <w:r w:rsidR="00BA22F1">
        <w:t>16</w:t>
      </w:r>
      <w:r w:rsidR="00400439" w:rsidRPr="007C45C9">
        <w:rPr>
          <w:noProof w:val="0"/>
        </w:rPr>
        <w:fldChar w:fldCharType="end"/>
      </w:r>
      <w:r w:rsidR="00400439" w:rsidRPr="007C45C9">
        <w:rPr>
          <w:noProof w:val="0"/>
        </w:rPr>
        <w:t xml:space="preserve">) </w:t>
      </w:r>
      <w:r w:rsidR="00506F61" w:rsidRPr="007C45C9">
        <w:rPr>
          <w:noProof w:val="0"/>
        </w:rPr>
        <w:t xml:space="preserve"> </w:t>
      </w:r>
      <w:r w:rsidR="00287122">
        <w:rPr>
          <w:noProof w:val="0"/>
        </w:rPr>
        <w:t>wurde</w:t>
      </w:r>
      <w:r w:rsidR="00447A3C">
        <w:rPr>
          <w:noProof w:val="0"/>
        </w:rPr>
        <w:t>n</w:t>
      </w:r>
      <w:r w:rsidR="00C64406" w:rsidRPr="007C45C9">
        <w:rPr>
          <w:noProof w:val="0"/>
        </w:rPr>
        <w:t xml:space="preserve"> zuerst das Backend und das</w:t>
      </w:r>
      <w:r w:rsidR="00506F61" w:rsidRPr="007C45C9">
        <w:rPr>
          <w:noProof w:val="0"/>
        </w:rPr>
        <w:t xml:space="preserve"> </w:t>
      </w:r>
      <w:r w:rsidR="00C64406" w:rsidRPr="007C45C9">
        <w:rPr>
          <w:noProof w:val="0"/>
        </w:rPr>
        <w:t>Gateway</w:t>
      </w:r>
      <w:r w:rsidR="00506F61" w:rsidRPr="007C45C9">
        <w:rPr>
          <w:noProof w:val="0"/>
        </w:rPr>
        <w:t xml:space="preserve"> im SAP Cloud Connector angelegt, anschließend der OData-Service im Backend ausgeprägt</w:t>
      </w:r>
      <w:r w:rsidR="00400439" w:rsidRPr="007C45C9">
        <w:rPr>
          <w:noProof w:val="0"/>
        </w:rPr>
        <w:t xml:space="preserve"> (1)</w:t>
      </w:r>
      <w:r w:rsidR="004877B4" w:rsidRPr="007C45C9">
        <w:rPr>
          <w:noProof w:val="0"/>
        </w:rPr>
        <w:t xml:space="preserve"> und über das Gateway </w:t>
      </w:r>
      <w:r w:rsidR="0080554B" w:rsidRPr="007C45C9">
        <w:rPr>
          <w:noProof w:val="0"/>
        </w:rPr>
        <w:t>bzw.</w:t>
      </w:r>
      <w:r w:rsidR="00506F61" w:rsidRPr="007C45C9">
        <w:rPr>
          <w:noProof w:val="0"/>
        </w:rPr>
        <w:t xml:space="preserve"> den OData-Provisioning-Dienst exponiert</w:t>
      </w:r>
      <w:r w:rsidR="00400439" w:rsidRPr="007C45C9">
        <w:rPr>
          <w:noProof w:val="0"/>
        </w:rPr>
        <w:t xml:space="preserve"> (2)</w:t>
      </w:r>
      <w:r w:rsidR="00506F61" w:rsidRPr="007C45C9">
        <w:rPr>
          <w:noProof w:val="0"/>
        </w:rPr>
        <w:t xml:space="preserve">. </w:t>
      </w:r>
      <w:r w:rsidR="000B3C7B">
        <w:rPr>
          <w:noProof w:val="0"/>
        </w:rPr>
        <w:t>Der</w:t>
      </w:r>
      <w:r w:rsidR="0030583D" w:rsidRPr="007C45C9">
        <w:rPr>
          <w:noProof w:val="0"/>
        </w:rPr>
        <w:t xml:space="preserve"> SAP Cloud Platform </w:t>
      </w:r>
      <w:r w:rsidR="000B3C7B">
        <w:rPr>
          <w:noProof w:val="0"/>
        </w:rPr>
        <w:t>wurden die</w:t>
      </w:r>
      <w:r w:rsidR="0030583D" w:rsidRPr="007C45C9">
        <w:rPr>
          <w:noProof w:val="0"/>
        </w:rPr>
        <w:t xml:space="preserve"> Systeme als</w:t>
      </w:r>
      <w:r w:rsidR="00D126CF" w:rsidRPr="007C45C9">
        <w:rPr>
          <w:noProof w:val="0"/>
        </w:rPr>
        <w:t xml:space="preserve"> </w:t>
      </w:r>
      <w:r w:rsidR="00D126CF" w:rsidRPr="007C45C9">
        <w:rPr>
          <w:i/>
          <w:noProof w:val="0"/>
        </w:rPr>
        <w:t>Destinations</w:t>
      </w:r>
      <w:r w:rsidR="000B3C7B" w:rsidRPr="000B3C7B">
        <w:rPr>
          <w:noProof w:val="0"/>
        </w:rPr>
        <w:t xml:space="preserve"> hinzugefügt</w:t>
      </w:r>
      <w:r w:rsidR="0030583D" w:rsidRPr="007C45C9">
        <w:rPr>
          <w:noProof w:val="0"/>
        </w:rPr>
        <w:t xml:space="preserve">. </w:t>
      </w:r>
      <w:r w:rsidR="00701A31" w:rsidRPr="007C45C9">
        <w:rPr>
          <w:noProof w:val="0"/>
        </w:rPr>
        <w:t xml:space="preserve">Das sind Textdateien, welche die Verbindungsinformationen zu einem System enthalten. </w:t>
      </w:r>
      <w:r w:rsidR="00044D3B" w:rsidRPr="007C45C9">
        <w:rPr>
          <w:noProof w:val="0"/>
        </w:rPr>
        <w:t xml:space="preserve">Anschließend </w:t>
      </w:r>
      <w:r w:rsidR="00E0675A">
        <w:rPr>
          <w:noProof w:val="0"/>
        </w:rPr>
        <w:t>wurde</w:t>
      </w:r>
      <w:r w:rsidR="00044D3B" w:rsidRPr="007C45C9">
        <w:rPr>
          <w:noProof w:val="0"/>
        </w:rPr>
        <w:t xml:space="preserve"> die Oberfläche in der Web IDE aus einer</w:t>
      </w:r>
      <w:r w:rsidR="000B3C7B">
        <w:rPr>
          <w:noProof w:val="0"/>
        </w:rPr>
        <w:t xml:space="preserve"> Vorlage erstellt und </w:t>
      </w:r>
      <w:r w:rsidR="00E267C3">
        <w:rPr>
          <w:noProof w:val="0"/>
        </w:rPr>
        <w:t>der</w:t>
      </w:r>
      <w:r w:rsidR="00EC4FC7" w:rsidRPr="007C45C9">
        <w:rPr>
          <w:noProof w:val="0"/>
        </w:rPr>
        <w:t xml:space="preserve"> </w:t>
      </w:r>
      <w:r w:rsidR="00E267C3">
        <w:rPr>
          <w:noProof w:val="0"/>
        </w:rPr>
        <w:t xml:space="preserve">veröffentlichte </w:t>
      </w:r>
      <w:r w:rsidR="00044D3B" w:rsidRPr="007C45C9">
        <w:rPr>
          <w:noProof w:val="0"/>
        </w:rPr>
        <w:t>OData-</w:t>
      </w:r>
      <w:r w:rsidR="00EC4FC7" w:rsidRPr="007C45C9">
        <w:rPr>
          <w:noProof w:val="0"/>
        </w:rPr>
        <w:t xml:space="preserve">Dienst </w:t>
      </w:r>
      <w:r w:rsidR="00044D3B" w:rsidRPr="007C45C9">
        <w:rPr>
          <w:noProof w:val="0"/>
        </w:rPr>
        <w:t>eingebunden</w:t>
      </w:r>
      <w:r w:rsidR="00E025FA">
        <w:rPr>
          <w:noProof w:val="0"/>
        </w:rPr>
        <w:t xml:space="preserve">. Zum Schluss </w:t>
      </w:r>
      <w:r w:rsidR="008E55CA">
        <w:rPr>
          <w:noProof w:val="0"/>
        </w:rPr>
        <w:t>musste</w:t>
      </w:r>
      <w:r w:rsidR="00044D3B" w:rsidRPr="007C45C9">
        <w:rPr>
          <w:noProof w:val="0"/>
        </w:rPr>
        <w:t xml:space="preserve"> die Anwendung angepasst</w:t>
      </w:r>
      <w:r w:rsidR="008E55CA">
        <w:rPr>
          <w:noProof w:val="0"/>
        </w:rPr>
        <w:t xml:space="preserve"> werden</w:t>
      </w:r>
      <w:r w:rsidR="00400439" w:rsidRPr="007C45C9">
        <w:rPr>
          <w:noProof w:val="0"/>
        </w:rPr>
        <w:t xml:space="preserve"> (3)</w:t>
      </w:r>
      <w:r w:rsidR="009F670F">
        <w:rPr>
          <w:noProof w:val="0"/>
        </w:rPr>
        <w:t>.</w:t>
      </w:r>
    </w:p>
    <w:p w14:paraId="264D1F9A" w14:textId="77777777" w:rsidR="00400439" w:rsidRPr="007C45C9" w:rsidRDefault="00180E8F" w:rsidP="0053480E">
      <w:pPr>
        <w:pStyle w:val="Abbildung"/>
        <w:framePr w:wrap="notBeside"/>
        <w:rPr>
          <w:noProof w:val="0"/>
        </w:rPr>
      </w:pPr>
      <w:r w:rsidRPr="0053480E">
        <w:rPr>
          <w:lang w:eastAsia="zh-CN"/>
        </w:rPr>
        <w:drawing>
          <wp:inline distT="0" distB="0" distL="0" distR="0" wp14:anchorId="041F1E6F" wp14:editId="3CCA27C6">
            <wp:extent cx="5985541" cy="324573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Übersicht.PNG"/>
                    <pic:cNvPicPr/>
                  </pic:nvPicPr>
                  <pic:blipFill rotWithShape="1">
                    <a:blip r:embed="rId41" cstate="print">
                      <a:extLst>
                        <a:ext uri="{28A0092B-C50C-407E-A947-70E740481C1C}">
                          <a14:useLocalDpi xmlns:a14="http://schemas.microsoft.com/office/drawing/2010/main" val="0"/>
                        </a:ext>
                      </a:extLst>
                    </a:blip>
                    <a:srcRect t="1348"/>
                    <a:stretch/>
                  </pic:blipFill>
                  <pic:spPr bwMode="auto">
                    <a:xfrm>
                      <a:off x="0" y="0"/>
                      <a:ext cx="6017294" cy="3262950"/>
                    </a:xfrm>
                    <a:prstGeom prst="rect">
                      <a:avLst/>
                    </a:prstGeom>
                    <a:ln>
                      <a:noFill/>
                    </a:ln>
                    <a:extLst>
                      <a:ext uri="{53640926-AAD7-44D8-BBD7-CCE9431645EC}">
                        <a14:shadowObscured xmlns:a14="http://schemas.microsoft.com/office/drawing/2010/main"/>
                      </a:ext>
                    </a:extLst>
                  </pic:spPr>
                </pic:pic>
              </a:graphicData>
            </a:graphic>
          </wp:inline>
        </w:drawing>
      </w:r>
    </w:p>
    <w:p w14:paraId="77C224F1" w14:textId="3CAA96F5" w:rsidR="00180E8F" w:rsidRDefault="00400439" w:rsidP="00400439">
      <w:pPr>
        <w:pStyle w:val="BeschriftungvonAbbildungenetcBA-Format"/>
      </w:pPr>
      <w:bookmarkStart w:id="208" w:name="_Ref517719784"/>
      <w:bookmarkStart w:id="209" w:name="_Toc518556021"/>
      <w:r w:rsidRPr="007C45C9">
        <w:t xml:space="preserve">Abbildung </w:t>
      </w:r>
      <w:fldSimple w:instr=" SEQ Abbildung \* ARABIC ">
        <w:r w:rsidR="00BA22F1">
          <w:rPr>
            <w:noProof/>
          </w:rPr>
          <w:t>16</w:t>
        </w:r>
      </w:fldSimple>
      <w:bookmarkEnd w:id="208"/>
      <w:r w:rsidRPr="007C45C9">
        <w:t>: Übersicht der Umsetzung</w:t>
      </w:r>
      <w:bookmarkEnd w:id="209"/>
    </w:p>
    <w:p w14:paraId="3897FAEF" w14:textId="6417A213" w:rsidR="003C2991" w:rsidRPr="003C2991" w:rsidRDefault="003C2991" w:rsidP="003C2991">
      <w:pPr>
        <w:pStyle w:val="Bildquelle"/>
      </w:pPr>
      <w:r>
        <w:t>(Quelle: eigene Darstellung)</w:t>
      </w:r>
    </w:p>
    <w:p w14:paraId="61028B0E" w14:textId="59DD11AF" w:rsidR="009F670F" w:rsidRPr="007C45C9" w:rsidRDefault="009F670F" w:rsidP="009F670F">
      <w:pPr>
        <w:pStyle w:val="FlietextersterAbsatz"/>
      </w:pPr>
      <w:r w:rsidRPr="007C45C9">
        <w:t>Das Deployment der fertigen Anwendung erfolgt</w:t>
      </w:r>
      <w:r>
        <w:t>e</w:t>
      </w:r>
      <w:r w:rsidRPr="007C45C9">
        <w:t xml:space="preserve"> auf die SAP Cloud Platform sowie auf den lokalen Applikationsserver (4). </w:t>
      </w:r>
      <w:r>
        <w:t>Zuletzt wurde</w:t>
      </w:r>
      <w:r w:rsidRPr="007C45C9">
        <w:t xml:space="preserve"> die Anwendung in einem Fiori-Launchpad in der Cloud bzw. lokal eingebunden und angezeigt (7). Bei der Dokumentation w</w:t>
      </w:r>
      <w:r>
        <w:t>u</w:t>
      </w:r>
      <w:r w:rsidRPr="007C45C9">
        <w:t xml:space="preserve">rden nicht alle, sondern nur besonders wichtige, bzw. Cloud-Platform-spezifische Schritte, erfasst. Ausführliche Anleitungen zu unterschiedlichen Szenarien finden sich unter: </w:t>
      </w:r>
      <w:hyperlink r:id="rId42" w:history="1">
        <w:r w:rsidRPr="007C45C9">
          <w:rPr>
            <w:rStyle w:val="hyperlinkZchn"/>
            <w:noProof w:val="0"/>
          </w:rPr>
          <w:t>https://blogs.sap.com/</w:t>
        </w:r>
      </w:hyperlink>
      <w:r w:rsidRPr="007C45C9">
        <w:t>. Für die weiteren Schritte w</w:t>
      </w:r>
      <w:r>
        <w:t>urde</w:t>
      </w:r>
      <w:r w:rsidRPr="007C45C9">
        <w:t xml:space="preserve"> ein Konto auf der SAP Cloud Platform und ein Unterkonto in der Neo-Umgebung benötigt.</w:t>
      </w:r>
    </w:p>
    <w:p w14:paraId="6E10351F" w14:textId="1827987E" w:rsidR="00015062" w:rsidRPr="007C45C9" w:rsidRDefault="00015062" w:rsidP="00015062">
      <w:pPr>
        <w:pStyle w:val="berschrift3"/>
      </w:pPr>
      <w:bookmarkStart w:id="210" w:name="_Ref516846295"/>
      <w:bookmarkStart w:id="211" w:name="_Toc518555989"/>
      <w:r w:rsidRPr="007C45C9">
        <w:t>Verbindung zwischen SAP Backend und SAP Cloud Platform</w:t>
      </w:r>
      <w:bookmarkEnd w:id="206"/>
      <w:bookmarkEnd w:id="207"/>
      <w:bookmarkEnd w:id="210"/>
      <w:bookmarkEnd w:id="211"/>
    </w:p>
    <w:p w14:paraId="430E80F9" w14:textId="042F10EE" w:rsidR="002B1126" w:rsidRPr="007C45C9" w:rsidRDefault="00656F5B" w:rsidP="000E0596">
      <w:pPr>
        <w:pStyle w:val="FlietextersterAbsatz"/>
        <w:rPr>
          <w:noProof w:val="0"/>
        </w:rPr>
      </w:pPr>
      <w:r w:rsidRPr="007C45C9">
        <w:rPr>
          <w:noProof w:val="0"/>
        </w:rPr>
        <w:t xml:space="preserve">Wie bereits in Abschnitt </w:t>
      </w:r>
      <w:r w:rsidRPr="007C45C9">
        <w:rPr>
          <w:noProof w:val="0"/>
        </w:rPr>
        <w:fldChar w:fldCharType="begin"/>
      </w:r>
      <w:r w:rsidRPr="007C45C9">
        <w:rPr>
          <w:noProof w:val="0"/>
        </w:rPr>
        <w:instrText xml:space="preserve"> REF _Ref515613958 \r \h </w:instrText>
      </w:r>
      <w:r w:rsidRPr="007C45C9">
        <w:rPr>
          <w:noProof w:val="0"/>
        </w:rPr>
      </w:r>
      <w:r w:rsidRPr="007C45C9">
        <w:rPr>
          <w:noProof w:val="0"/>
        </w:rPr>
        <w:fldChar w:fldCharType="separate"/>
      </w:r>
      <w:r w:rsidR="00BA22F1">
        <w:rPr>
          <w:noProof w:val="0"/>
        </w:rPr>
        <w:t>2.3.5</w:t>
      </w:r>
      <w:r w:rsidRPr="007C45C9">
        <w:rPr>
          <w:noProof w:val="0"/>
        </w:rPr>
        <w:fldChar w:fldCharType="end"/>
      </w:r>
      <w:r w:rsidRPr="007C45C9">
        <w:rPr>
          <w:noProof w:val="0"/>
        </w:rPr>
        <w:t xml:space="preserve"> erwähnt, erfolgt die Anbindung von SAP-Systemen an die SAP Cloud Platform mit Hilfe des </w:t>
      </w:r>
      <w:r w:rsidR="00D250C3" w:rsidRPr="007C45C9">
        <w:rPr>
          <w:noProof w:val="0"/>
        </w:rPr>
        <w:t>Konnektor-Dienstes</w:t>
      </w:r>
      <w:r w:rsidR="00D13B13" w:rsidRPr="007C45C9">
        <w:rPr>
          <w:noProof w:val="0"/>
        </w:rPr>
        <w:t xml:space="preserve"> </w:t>
      </w:r>
      <w:sdt>
        <w:sdtPr>
          <w:rPr>
            <w:noProof w:val="0"/>
          </w:rPr>
          <w:id w:val="2146155530"/>
          <w:citation/>
        </w:sdtPr>
        <w:sdtContent>
          <w:r w:rsidR="00B464B5" w:rsidRPr="007C45C9">
            <w:rPr>
              <w:noProof w:val="0"/>
            </w:rPr>
            <w:fldChar w:fldCharType="begin"/>
          </w:r>
          <w:r w:rsidR="001E057A" w:rsidRPr="007C45C9">
            <w:rPr>
              <w:noProof w:val="0"/>
            </w:rPr>
            <w:instrText xml:space="preserve">CITATION SAP161 \l 1031 </w:instrText>
          </w:r>
          <w:r w:rsidR="00B464B5" w:rsidRPr="007C45C9">
            <w:rPr>
              <w:noProof w:val="0"/>
            </w:rPr>
            <w:fldChar w:fldCharType="separate"/>
          </w:r>
          <w:r w:rsidR="000C5CB8">
            <w:t>[90]</w:t>
          </w:r>
          <w:r w:rsidR="00B464B5" w:rsidRPr="007C45C9">
            <w:rPr>
              <w:noProof w:val="0"/>
            </w:rPr>
            <w:fldChar w:fldCharType="end"/>
          </w:r>
        </w:sdtContent>
      </w:sdt>
      <w:r w:rsidRPr="007C45C9">
        <w:rPr>
          <w:noProof w:val="0"/>
        </w:rPr>
        <w:t>.</w:t>
      </w:r>
      <w:r w:rsidR="00F01C1E" w:rsidRPr="007C45C9">
        <w:rPr>
          <w:noProof w:val="0"/>
        </w:rPr>
        <w:t xml:space="preserve"> Dieser k</w:t>
      </w:r>
      <w:r w:rsidR="00D37155">
        <w:rPr>
          <w:noProof w:val="0"/>
        </w:rPr>
        <w:t>onnte</w:t>
      </w:r>
      <w:r w:rsidR="00F01C1E" w:rsidRPr="007C45C9">
        <w:rPr>
          <w:noProof w:val="0"/>
        </w:rPr>
        <w:t xml:space="preserve"> bei den </w:t>
      </w:r>
      <w:r w:rsidR="000F3DFF" w:rsidRPr="007C45C9">
        <w:rPr>
          <w:noProof w:val="0"/>
        </w:rPr>
        <w:t>Entwicklungswerkzeugen von SAP</w:t>
      </w:r>
      <w:r w:rsidR="00F01C1E" w:rsidRPr="007C45C9">
        <w:rPr>
          <w:noProof w:val="0"/>
        </w:rPr>
        <w:t xml:space="preserve"> im Internet </w:t>
      </w:r>
      <w:sdt>
        <w:sdtPr>
          <w:rPr>
            <w:noProof w:val="0"/>
          </w:rPr>
          <w:id w:val="-32732990"/>
          <w:citation/>
        </w:sdtPr>
        <w:sdtContent>
          <w:r w:rsidR="00F01C1E" w:rsidRPr="007C45C9">
            <w:rPr>
              <w:noProof w:val="0"/>
            </w:rPr>
            <w:fldChar w:fldCharType="begin"/>
          </w:r>
          <w:r w:rsidR="00F01C1E" w:rsidRPr="007C45C9">
            <w:rPr>
              <w:noProof w:val="0"/>
            </w:rPr>
            <w:instrText xml:space="preserve"> CITATION SAP187 \l 1031 </w:instrText>
          </w:r>
          <w:r w:rsidR="00F01C1E" w:rsidRPr="007C45C9">
            <w:rPr>
              <w:noProof w:val="0"/>
            </w:rPr>
            <w:fldChar w:fldCharType="separate"/>
          </w:r>
          <w:r w:rsidR="000C5CB8">
            <w:t>[47]</w:t>
          </w:r>
          <w:r w:rsidR="00F01C1E" w:rsidRPr="007C45C9">
            <w:rPr>
              <w:noProof w:val="0"/>
            </w:rPr>
            <w:fldChar w:fldCharType="end"/>
          </w:r>
        </w:sdtContent>
      </w:sdt>
      <w:r w:rsidR="00F01C1E" w:rsidRPr="007C45C9">
        <w:rPr>
          <w:noProof w:val="0"/>
        </w:rPr>
        <w:t xml:space="preserve"> heruntergeladen werde</w:t>
      </w:r>
      <w:r w:rsidR="0053480E">
        <w:rPr>
          <w:noProof w:val="0"/>
        </w:rPr>
        <w:t>n. Für die portable Version wurde</w:t>
      </w:r>
      <w:r w:rsidR="00F01C1E" w:rsidRPr="007C45C9">
        <w:rPr>
          <w:noProof w:val="0"/>
        </w:rPr>
        <w:t xml:space="preserve"> das Verzeichnis in einen gewünschten Ordner entpackt und die darin befindliche Datei „go.bat“ geöffnet. Die installierbare Version </w:t>
      </w:r>
      <w:r w:rsidR="00A87DE0">
        <w:rPr>
          <w:noProof w:val="0"/>
        </w:rPr>
        <w:t>wurde</w:t>
      </w:r>
      <w:r w:rsidR="00F01C1E" w:rsidRPr="007C45C9">
        <w:rPr>
          <w:noProof w:val="0"/>
        </w:rPr>
        <w:t xml:space="preserve"> mit der Dateiendung .msi ausgeliefert und öffnet</w:t>
      </w:r>
      <w:r w:rsidR="00A87DE0">
        <w:rPr>
          <w:noProof w:val="0"/>
        </w:rPr>
        <w:t>e</w:t>
      </w:r>
      <w:r w:rsidR="00F01C1E" w:rsidRPr="007C45C9">
        <w:rPr>
          <w:noProof w:val="0"/>
        </w:rPr>
        <w:t xml:space="preserve"> eine</w:t>
      </w:r>
      <w:r w:rsidR="00060B73" w:rsidRPr="007C45C9">
        <w:rPr>
          <w:noProof w:val="0"/>
        </w:rPr>
        <w:t>n Assistenten zur Installation</w:t>
      </w:r>
      <w:r w:rsidR="00F01C1E" w:rsidRPr="007C45C9">
        <w:rPr>
          <w:noProof w:val="0"/>
        </w:rPr>
        <w:t>.</w:t>
      </w:r>
      <w:r w:rsidR="00714D51" w:rsidRPr="007C45C9">
        <w:rPr>
          <w:noProof w:val="0"/>
        </w:rPr>
        <w:t xml:space="preserve"> </w:t>
      </w:r>
      <w:r w:rsidR="00060B73" w:rsidRPr="007C45C9">
        <w:rPr>
          <w:noProof w:val="0"/>
        </w:rPr>
        <w:t xml:space="preserve">Der SAP Cloud Connector </w:t>
      </w:r>
      <w:r w:rsidR="0053480E">
        <w:rPr>
          <w:noProof w:val="0"/>
        </w:rPr>
        <w:t>war nun</w:t>
      </w:r>
      <w:r w:rsidR="00060B73" w:rsidRPr="007C45C9">
        <w:rPr>
          <w:noProof w:val="0"/>
        </w:rPr>
        <w:t xml:space="preserve"> unter der Internetadresse </w:t>
      </w:r>
      <w:hyperlink r:id="rId43" w:history="1">
        <w:r w:rsidR="00060B73" w:rsidRPr="007C45C9">
          <w:rPr>
            <w:rStyle w:val="hyperlinkZchn"/>
            <w:noProof w:val="0"/>
          </w:rPr>
          <w:t>https://localhost:8443/</w:t>
        </w:r>
      </w:hyperlink>
      <w:r w:rsidR="00060B73" w:rsidRPr="007C45C9">
        <w:rPr>
          <w:noProof w:val="0"/>
        </w:rPr>
        <w:t xml:space="preserve"> mit der Anschlussnummer (</w:t>
      </w:r>
      <w:r w:rsidR="00060B73" w:rsidRPr="007C45C9">
        <w:rPr>
          <w:i/>
          <w:noProof w:val="0"/>
        </w:rPr>
        <w:t>Port</w:t>
      </w:r>
      <w:r w:rsidR="009D4E2D" w:rsidRPr="007C45C9">
        <w:rPr>
          <w:noProof w:val="0"/>
        </w:rPr>
        <w:t>) 8443 erreichbar.</w:t>
      </w:r>
      <w:r w:rsidR="00060B73" w:rsidRPr="007C45C9">
        <w:rPr>
          <w:noProof w:val="0"/>
        </w:rPr>
        <w:t xml:space="preserve"> </w:t>
      </w:r>
      <w:r w:rsidR="00714D51" w:rsidRPr="007C45C9">
        <w:rPr>
          <w:noProof w:val="0"/>
        </w:rPr>
        <w:t xml:space="preserve">Für beide Versionen </w:t>
      </w:r>
      <w:r w:rsidR="00A87DE0">
        <w:rPr>
          <w:noProof w:val="0"/>
        </w:rPr>
        <w:t>wurde</w:t>
      </w:r>
      <w:r w:rsidR="00714D51" w:rsidRPr="007C45C9">
        <w:rPr>
          <w:noProof w:val="0"/>
        </w:rPr>
        <w:t xml:space="preserve"> </w:t>
      </w:r>
      <w:r w:rsidR="00A523AD" w:rsidRPr="007C45C9">
        <w:rPr>
          <w:noProof w:val="0"/>
        </w:rPr>
        <w:t>mindestens die</w:t>
      </w:r>
      <w:r w:rsidR="00714D51" w:rsidRPr="007C45C9">
        <w:rPr>
          <w:noProof w:val="0"/>
        </w:rPr>
        <w:t xml:space="preserve"> </w:t>
      </w:r>
      <w:r w:rsidR="00714D51" w:rsidRPr="007C45C9">
        <w:rPr>
          <w:i/>
          <w:noProof w:val="0"/>
        </w:rPr>
        <w:t>Java Development Kit</w:t>
      </w:r>
      <w:r w:rsidR="00714D51" w:rsidRPr="007C45C9">
        <w:rPr>
          <w:noProof w:val="0"/>
        </w:rPr>
        <w:t xml:space="preserve"> (JDK) Version 7 benötigt. SAP </w:t>
      </w:r>
      <w:r w:rsidR="00A87DE0">
        <w:rPr>
          <w:noProof w:val="0"/>
        </w:rPr>
        <w:t>bot</w:t>
      </w:r>
      <w:r w:rsidR="00714D51" w:rsidRPr="007C45C9">
        <w:rPr>
          <w:noProof w:val="0"/>
        </w:rPr>
        <w:t xml:space="preserve"> dies als </w:t>
      </w:r>
      <w:r w:rsidR="00714D51" w:rsidRPr="007C45C9">
        <w:rPr>
          <w:i/>
          <w:noProof w:val="0"/>
        </w:rPr>
        <w:t>Java Virtual Machine</w:t>
      </w:r>
      <w:r w:rsidR="00714D51" w:rsidRPr="007C45C9">
        <w:rPr>
          <w:noProof w:val="0"/>
        </w:rPr>
        <w:t xml:space="preserve"> (JVM) ebenfalls bei den </w:t>
      </w:r>
      <w:r w:rsidR="0098271A" w:rsidRPr="007C45C9">
        <w:rPr>
          <w:noProof w:val="0"/>
        </w:rPr>
        <w:t>Entwicklungswerkzeugen</w:t>
      </w:r>
      <w:r w:rsidR="00714D51" w:rsidRPr="007C45C9">
        <w:rPr>
          <w:noProof w:val="0"/>
        </w:rPr>
        <w:t xml:space="preserve"> an. </w:t>
      </w:r>
      <w:r w:rsidR="00D01B3D" w:rsidRPr="007C45C9">
        <w:rPr>
          <w:noProof w:val="0"/>
        </w:rPr>
        <w:t xml:space="preserve">Bei der installierten Version </w:t>
      </w:r>
      <w:r w:rsidR="00A87DE0">
        <w:rPr>
          <w:noProof w:val="0"/>
        </w:rPr>
        <w:t>konnte</w:t>
      </w:r>
      <w:r w:rsidR="00D01B3D" w:rsidRPr="007C45C9">
        <w:rPr>
          <w:noProof w:val="0"/>
        </w:rPr>
        <w:t xml:space="preserve"> </w:t>
      </w:r>
      <w:r w:rsidR="00A87DE0">
        <w:rPr>
          <w:noProof w:val="0"/>
        </w:rPr>
        <w:t>der Pfad zum JDK</w:t>
      </w:r>
      <w:r w:rsidR="00D01B3D" w:rsidRPr="007C45C9">
        <w:rPr>
          <w:noProof w:val="0"/>
        </w:rPr>
        <w:t xml:space="preserve"> im Assistenten angegeben werden. Für die portable Version </w:t>
      </w:r>
      <w:r w:rsidR="0053480E">
        <w:rPr>
          <w:noProof w:val="0"/>
        </w:rPr>
        <w:t>waren</w:t>
      </w:r>
      <w:r w:rsidR="00D01B3D" w:rsidRPr="007C45C9">
        <w:rPr>
          <w:noProof w:val="0"/>
        </w:rPr>
        <w:t xml:space="preserve"> die Umgebungsvariablen </w:t>
      </w:r>
      <w:r w:rsidR="00900FFA" w:rsidRPr="007C45C9">
        <w:rPr>
          <w:noProof w:val="0"/>
        </w:rPr>
        <w:t xml:space="preserve">des Computers </w:t>
      </w:r>
      <w:r w:rsidR="00900FFA" w:rsidRPr="007C45C9">
        <w:rPr>
          <w:i/>
          <w:noProof w:val="0"/>
        </w:rPr>
        <w:t>JAVA_HOME</w:t>
      </w:r>
      <w:r w:rsidR="00B43318" w:rsidRPr="007C45C9">
        <w:rPr>
          <w:noProof w:val="0"/>
        </w:rPr>
        <w:t xml:space="preserve"> und PATH</w:t>
      </w:r>
      <w:r w:rsidR="00900FFA" w:rsidRPr="007C45C9">
        <w:rPr>
          <w:noProof w:val="0"/>
        </w:rPr>
        <w:t xml:space="preserve"> auf das Verzeichnis des JDK zu setzen.</w:t>
      </w:r>
    </w:p>
    <w:p w14:paraId="49E2F21C" w14:textId="40BB9AD2" w:rsidR="000E0596" w:rsidRPr="007C45C9" w:rsidRDefault="00C769F5" w:rsidP="002F5613">
      <w:pPr>
        <w:pStyle w:val="Flietext"/>
      </w:pPr>
      <w:r>
        <w:t>Um</w:t>
      </w:r>
      <w:r w:rsidR="000E0596" w:rsidRPr="007C45C9">
        <w:t xml:space="preserve"> den SAP Cloud Connector gegen Ausfälle </w:t>
      </w:r>
      <w:r>
        <w:t xml:space="preserve">zu </w:t>
      </w:r>
      <w:r w:rsidR="000E0596" w:rsidRPr="007C45C9">
        <w:t>sichern, können zu einem Konto auf der SAP Cloud Platform zwei unabhängige Konnektoren zugewiesen werden, eine Master- und eine Shadow-Instanz. Der Master übertr</w:t>
      </w:r>
      <w:r w:rsidR="008F46C8" w:rsidRPr="007C45C9">
        <w:t>ä</w:t>
      </w:r>
      <w:r w:rsidR="000E0596" w:rsidRPr="007C45C9">
        <w:t xml:space="preserve">gt alle Konfigurationen zum Shadow, </w:t>
      </w:r>
      <w:r w:rsidR="00B6110F" w:rsidRPr="007C45C9">
        <w:t>der wiederum</w:t>
      </w:r>
      <w:r w:rsidR="000E0596" w:rsidRPr="007C45C9">
        <w:t xml:space="preserve"> dem Master in regelmäßigen Abständen eine Abfrage </w:t>
      </w:r>
      <w:r w:rsidR="00C7219D" w:rsidRPr="007C45C9">
        <w:t xml:space="preserve">sendet </w:t>
      </w:r>
      <w:r w:rsidR="000E0596" w:rsidRPr="007C45C9">
        <w:t>und die Master-Rolle</w:t>
      </w:r>
      <w:r w:rsidR="00C7219D" w:rsidRPr="007C45C9">
        <w:t xml:space="preserve"> übernimmt</w:t>
      </w:r>
      <w:r w:rsidR="000E0596" w:rsidRPr="007C45C9">
        <w:t>, falls er für eine in der Dokumentation nicht näher definierte Zeitspanne keine Antwort bekommt</w:t>
      </w:r>
      <w:sdt>
        <w:sdtPr>
          <w:id w:val="789251165"/>
          <w:citation/>
        </w:sdtPr>
        <w:sdtContent>
          <w:r w:rsidR="000E0596" w:rsidRPr="007C45C9">
            <w:fldChar w:fldCharType="begin"/>
          </w:r>
          <w:r w:rsidR="000E0596" w:rsidRPr="007C45C9">
            <w:instrText xml:space="preserve">CITATION documentation \p 320-321 \l 1031 </w:instrText>
          </w:r>
          <w:r w:rsidR="000E0596" w:rsidRPr="007C45C9">
            <w:fldChar w:fldCharType="separate"/>
          </w:r>
          <w:r w:rsidR="000C5CB8">
            <w:t xml:space="preserve"> [25, S. 320-321]</w:t>
          </w:r>
          <w:r w:rsidR="000E0596" w:rsidRPr="007C45C9">
            <w:fldChar w:fldCharType="end"/>
          </w:r>
        </w:sdtContent>
      </w:sdt>
      <w:r w:rsidR="000E0596" w:rsidRPr="007C45C9">
        <w:t xml:space="preserve">. Im Rahmen dieser Arbeit </w:t>
      </w:r>
      <w:r w:rsidR="0053480E">
        <w:t>wurden</w:t>
      </w:r>
      <w:r w:rsidR="000E0596" w:rsidRPr="007C45C9">
        <w:t xml:space="preserve"> beide Instanzen als portable Version auf demselben Rechner installiert. </w:t>
      </w:r>
      <w:r w:rsidR="00D37155" w:rsidRPr="007C45C9">
        <w:t>D</w:t>
      </w:r>
      <w:r w:rsidR="00D37155">
        <w:t>azu musste der</w:t>
      </w:r>
      <w:r w:rsidR="00D37155" w:rsidRPr="007C45C9">
        <w:t xml:space="preserve"> Port</w:t>
      </w:r>
      <w:r w:rsidR="00D37155">
        <w:t xml:space="preserve"> einer Instanz geändert</w:t>
      </w:r>
      <w:r w:rsidR="00D37155" w:rsidRPr="007C45C9">
        <w:t xml:space="preserve"> werden. </w:t>
      </w:r>
      <w:r w:rsidR="000E0596" w:rsidRPr="007C45C9">
        <w:t>In der Praxis sollten sie auf unterschiedlichen Servern liegen, da sonst keine erhöhte Ausfallsicherheit gegeben ist.</w:t>
      </w:r>
    </w:p>
    <w:p w14:paraId="0BEA74AC" w14:textId="15106176" w:rsidR="00C14B43" w:rsidRPr="007C45C9" w:rsidRDefault="00C14B43" w:rsidP="00C14B43">
      <w:pPr>
        <w:pStyle w:val="Abbildung"/>
        <w:framePr w:wrap="notBeside"/>
        <w:rPr>
          <w:noProof w:val="0"/>
        </w:rPr>
      </w:pPr>
      <w:r w:rsidRPr="007C45C9">
        <w:rPr>
          <w:lang w:eastAsia="zh-CN"/>
        </w:rPr>
        <w:drawing>
          <wp:inline distT="0" distB="0" distL="0" distR="0" wp14:anchorId="3077A497" wp14:editId="77970998">
            <wp:extent cx="6119495" cy="2183765"/>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C1.PNG"/>
                    <pic:cNvPicPr/>
                  </pic:nvPicPr>
                  <pic:blipFill>
                    <a:blip r:embed="rId44">
                      <a:extLst>
                        <a:ext uri="{28A0092B-C50C-407E-A947-70E740481C1C}">
                          <a14:useLocalDpi xmlns:a14="http://schemas.microsoft.com/office/drawing/2010/main" val="0"/>
                        </a:ext>
                      </a:extLst>
                    </a:blip>
                    <a:stretch>
                      <a:fillRect/>
                    </a:stretch>
                  </pic:blipFill>
                  <pic:spPr>
                    <a:xfrm>
                      <a:off x="0" y="0"/>
                      <a:ext cx="6119495" cy="2183765"/>
                    </a:xfrm>
                    <a:prstGeom prst="rect">
                      <a:avLst/>
                    </a:prstGeom>
                  </pic:spPr>
                </pic:pic>
              </a:graphicData>
            </a:graphic>
          </wp:inline>
        </w:drawing>
      </w:r>
    </w:p>
    <w:p w14:paraId="74D2C325" w14:textId="1602B1E2" w:rsidR="00C14B43" w:rsidRDefault="00C14B43" w:rsidP="00C14B43">
      <w:pPr>
        <w:pStyle w:val="BeschriftungvonAbbildungenetcBA-Format"/>
      </w:pPr>
      <w:bookmarkStart w:id="212" w:name="_Ref518043644"/>
      <w:bookmarkStart w:id="213" w:name="_Ref518043638"/>
      <w:bookmarkStart w:id="214" w:name="_Toc518556022"/>
      <w:r w:rsidRPr="007C45C9">
        <w:t xml:space="preserve">Abbildung </w:t>
      </w:r>
      <w:fldSimple w:instr=" SEQ Abbildung \* ARABIC ">
        <w:r w:rsidR="00BA22F1">
          <w:rPr>
            <w:noProof/>
          </w:rPr>
          <w:t>17</w:t>
        </w:r>
      </w:fldSimple>
      <w:bookmarkEnd w:id="212"/>
      <w:r w:rsidRPr="007C45C9">
        <w:t>: Ansicht des SAP Cloud Connector</w:t>
      </w:r>
      <w:bookmarkEnd w:id="213"/>
      <w:bookmarkEnd w:id="214"/>
    </w:p>
    <w:p w14:paraId="746D5F8F" w14:textId="705C4252" w:rsidR="004277F2" w:rsidRPr="004277F2" w:rsidRDefault="004277F2" w:rsidP="004277F2">
      <w:pPr>
        <w:pStyle w:val="Bildquelle"/>
      </w:pPr>
      <w:r>
        <w:t>(Quelle: eigener Screenshot)</w:t>
      </w:r>
    </w:p>
    <w:p w14:paraId="767934F5" w14:textId="652B581C" w:rsidR="000F2208" w:rsidRDefault="00701F6D" w:rsidP="000F2208">
      <w:pPr>
        <w:pStyle w:val="FlietextersterAbsatz"/>
        <w:rPr>
          <w:noProof w:val="0"/>
        </w:rPr>
      </w:pPr>
      <w:r w:rsidRPr="007C45C9">
        <w:rPr>
          <w:noProof w:val="0"/>
        </w:rPr>
        <w:lastRenderedPageBreak/>
        <w:t>Das Layout</w:t>
      </w:r>
      <w:r w:rsidR="00C14B43" w:rsidRPr="007C45C9">
        <w:rPr>
          <w:noProof w:val="0"/>
        </w:rPr>
        <w:t xml:space="preserve"> </w:t>
      </w:r>
      <w:r w:rsidR="00943CE1" w:rsidRPr="007C45C9">
        <w:rPr>
          <w:noProof w:val="0"/>
        </w:rPr>
        <w:t xml:space="preserve">des Konnektors </w:t>
      </w:r>
      <w:r w:rsidR="00C14B43" w:rsidRPr="007C45C9">
        <w:rPr>
          <w:noProof w:val="0"/>
        </w:rPr>
        <w:t xml:space="preserve">(siehe </w:t>
      </w:r>
      <w:r w:rsidR="00C14B43" w:rsidRPr="007C45C9">
        <w:rPr>
          <w:noProof w:val="0"/>
        </w:rPr>
        <w:fldChar w:fldCharType="begin"/>
      </w:r>
      <w:r w:rsidR="00C14B43" w:rsidRPr="007C45C9">
        <w:rPr>
          <w:noProof w:val="0"/>
        </w:rPr>
        <w:instrText xml:space="preserve"> REF _Ref518043644 \h </w:instrText>
      </w:r>
      <w:r w:rsidR="00C14B43" w:rsidRPr="007C45C9">
        <w:rPr>
          <w:noProof w:val="0"/>
        </w:rPr>
      </w:r>
      <w:r w:rsidR="00C14B43" w:rsidRPr="007C45C9">
        <w:rPr>
          <w:noProof w:val="0"/>
        </w:rPr>
        <w:fldChar w:fldCharType="separate"/>
      </w:r>
      <w:r w:rsidR="00BA22F1" w:rsidRPr="007C45C9">
        <w:t xml:space="preserve">Abbildung </w:t>
      </w:r>
      <w:r w:rsidR="00BA22F1">
        <w:t>17</w:t>
      </w:r>
      <w:r w:rsidR="00C14B43" w:rsidRPr="007C45C9">
        <w:rPr>
          <w:noProof w:val="0"/>
        </w:rPr>
        <w:fldChar w:fldCharType="end"/>
      </w:r>
      <w:r w:rsidR="00C14B43" w:rsidRPr="007C45C9">
        <w:rPr>
          <w:noProof w:val="0"/>
        </w:rPr>
        <w:t>)</w:t>
      </w:r>
      <w:r w:rsidRPr="007C45C9">
        <w:rPr>
          <w:noProof w:val="0"/>
        </w:rPr>
        <w:t xml:space="preserve"> ist an die SAP Cloud Platform angepasst. In der Master-Instanz </w:t>
      </w:r>
      <w:r w:rsidR="00C11524">
        <w:rPr>
          <w:noProof w:val="0"/>
        </w:rPr>
        <w:t>wurde</w:t>
      </w:r>
      <w:r w:rsidRPr="007C45C9">
        <w:rPr>
          <w:noProof w:val="0"/>
        </w:rPr>
        <w:t xml:space="preserve"> zuerst der Hochverfügbarkeitsmodus (</w:t>
      </w:r>
      <w:r w:rsidRPr="007C45C9">
        <w:rPr>
          <w:i/>
          <w:noProof w:val="0"/>
        </w:rPr>
        <w:t>High-Availability</w:t>
      </w:r>
      <w:r w:rsidRPr="007C45C9">
        <w:rPr>
          <w:noProof w:val="0"/>
        </w:rPr>
        <w:t xml:space="preserve">) aktiviert. Anschließend </w:t>
      </w:r>
      <w:r w:rsidR="00C11524">
        <w:rPr>
          <w:noProof w:val="0"/>
        </w:rPr>
        <w:t>wurden</w:t>
      </w:r>
      <w:r w:rsidRPr="007C45C9">
        <w:rPr>
          <w:noProof w:val="0"/>
        </w:rPr>
        <w:t xml:space="preserve"> in der Shadow-Instanz die Verbindungsdaten zum Master eingegeben und beide miteinander verbunden. Alle weiteren Konfigurationen </w:t>
      </w:r>
      <w:r w:rsidR="00C11524">
        <w:rPr>
          <w:noProof w:val="0"/>
        </w:rPr>
        <w:t>wurden</w:t>
      </w:r>
      <w:r w:rsidRPr="007C45C9">
        <w:rPr>
          <w:noProof w:val="0"/>
        </w:rPr>
        <w:t xml:space="preserve"> in der Master-Instanz des Konnektors durchgeführt. </w:t>
      </w:r>
      <w:r w:rsidR="004A06C3">
        <w:rPr>
          <w:noProof w:val="0"/>
        </w:rPr>
        <w:t>Abbildungen der ein</w:t>
      </w:r>
      <w:r w:rsidR="00DC514B">
        <w:rPr>
          <w:noProof w:val="0"/>
        </w:rPr>
        <w:t>zelnen Schritte befinden sich im</w:t>
      </w:r>
      <w:r w:rsidR="004A06C3">
        <w:rPr>
          <w:noProof w:val="0"/>
        </w:rPr>
        <w:t xml:space="preserve"> Anhang</w:t>
      </w:r>
      <w:r w:rsidR="00DC514B">
        <w:rPr>
          <w:noProof w:val="0"/>
        </w:rPr>
        <w:t xml:space="preserve"> </w:t>
      </w:r>
      <w:r w:rsidR="00DC514B">
        <w:rPr>
          <w:noProof w:val="0"/>
        </w:rPr>
        <w:fldChar w:fldCharType="begin"/>
      </w:r>
      <w:r w:rsidR="00DC514B">
        <w:rPr>
          <w:noProof w:val="0"/>
        </w:rPr>
        <w:instrText xml:space="preserve"> REF  _Ref518311306 \h \n </w:instrText>
      </w:r>
      <w:r w:rsidR="00DC514B">
        <w:rPr>
          <w:noProof w:val="0"/>
        </w:rPr>
      </w:r>
      <w:r w:rsidR="00DC514B">
        <w:rPr>
          <w:noProof w:val="0"/>
        </w:rPr>
        <w:fldChar w:fldCharType="separate"/>
      </w:r>
      <w:r w:rsidR="00BA22F1">
        <w:rPr>
          <w:noProof w:val="0"/>
        </w:rPr>
        <w:t>I</w:t>
      </w:r>
      <w:r w:rsidR="00DC514B">
        <w:rPr>
          <w:noProof w:val="0"/>
        </w:rPr>
        <w:fldChar w:fldCharType="end"/>
      </w:r>
      <w:r w:rsidR="00DC514B">
        <w:rPr>
          <w:noProof w:val="0"/>
        </w:rPr>
        <w:t>.</w:t>
      </w:r>
      <w:r w:rsidR="004A06C3">
        <w:rPr>
          <w:noProof w:val="0"/>
        </w:rPr>
        <w:t xml:space="preserve"> </w:t>
      </w:r>
      <w:r w:rsidR="000756A6">
        <w:rPr>
          <w:noProof w:val="0"/>
        </w:rPr>
        <w:t>D</w:t>
      </w:r>
      <w:r w:rsidRPr="007C45C9">
        <w:rPr>
          <w:noProof w:val="0"/>
        </w:rPr>
        <w:t>ie Verbindung zu einem SAP-Cloud-Platform-Konto, in diesem Fall dem Konto aus der Neo-Umgebung,</w:t>
      </w:r>
      <w:r w:rsidR="000756A6">
        <w:rPr>
          <w:noProof w:val="0"/>
        </w:rPr>
        <w:t xml:space="preserve"> musste im SAP Cloud Connector</w:t>
      </w:r>
      <w:r w:rsidRPr="007C45C9">
        <w:rPr>
          <w:noProof w:val="0"/>
        </w:rPr>
        <w:t xml:space="preserve"> angelegt werden. Dafür </w:t>
      </w:r>
      <w:r w:rsidR="00BE64E6">
        <w:rPr>
          <w:noProof w:val="0"/>
        </w:rPr>
        <w:t>befand</w:t>
      </w:r>
      <w:r w:rsidRPr="007C45C9">
        <w:rPr>
          <w:noProof w:val="0"/>
        </w:rPr>
        <w:t xml:space="preserve"> sich auf der Startseite ein Knopf mit der Aufschrift Unterkonto hinzufügen (</w:t>
      </w:r>
      <w:r w:rsidRPr="007C45C9">
        <w:rPr>
          <w:i/>
          <w:noProof w:val="0"/>
        </w:rPr>
        <w:t>Add Subaccount</w:t>
      </w:r>
      <w:r w:rsidRPr="007C45C9">
        <w:rPr>
          <w:noProof w:val="0"/>
        </w:rPr>
        <w:t>)</w:t>
      </w:r>
      <w:r w:rsidR="003D2E5E" w:rsidRPr="007C45C9">
        <w:rPr>
          <w:noProof w:val="0"/>
        </w:rPr>
        <w:t>.</w:t>
      </w:r>
    </w:p>
    <w:p w14:paraId="30EE49B9" w14:textId="0FEF8E4A" w:rsidR="00701F6D" w:rsidRPr="007C45C9" w:rsidRDefault="005A5312" w:rsidP="00D94589">
      <w:pPr>
        <w:pStyle w:val="Flietext"/>
        <w:rPr>
          <w:noProof w:val="0"/>
        </w:rPr>
      </w:pPr>
      <w:r w:rsidRPr="007C45C9">
        <w:rPr>
          <w:noProof w:val="0"/>
        </w:rPr>
        <w:t xml:space="preserve">Im Konto </w:t>
      </w:r>
      <w:r w:rsidR="00C11524">
        <w:rPr>
          <w:noProof w:val="0"/>
        </w:rPr>
        <w:t>wurde</w:t>
      </w:r>
      <w:r w:rsidRPr="007C45C9">
        <w:rPr>
          <w:noProof w:val="0"/>
        </w:rPr>
        <w:t xml:space="preserve"> eine </w:t>
      </w:r>
      <w:r w:rsidR="00701F6D" w:rsidRPr="007C45C9">
        <w:rPr>
          <w:i/>
          <w:noProof w:val="0"/>
        </w:rPr>
        <w:t>Cloud To On-Premise</w:t>
      </w:r>
      <w:r w:rsidR="00701F6D" w:rsidRPr="007C45C9">
        <w:rPr>
          <w:noProof w:val="0"/>
        </w:rPr>
        <w:t>-Verbindung</w:t>
      </w:r>
      <w:r w:rsidR="004D7ACC" w:rsidRPr="007C45C9">
        <w:rPr>
          <w:noProof w:val="0"/>
        </w:rPr>
        <w:t xml:space="preserve"> hergestellt</w:t>
      </w:r>
      <w:r w:rsidR="001A12EE" w:rsidRPr="007C45C9">
        <w:rPr>
          <w:noProof w:val="0"/>
        </w:rPr>
        <w:t>.</w:t>
      </w:r>
      <w:r w:rsidR="000F2208">
        <w:rPr>
          <w:noProof w:val="0"/>
        </w:rPr>
        <w:t xml:space="preserve"> Abbildungen </w:t>
      </w:r>
      <w:r w:rsidR="00C11524">
        <w:rPr>
          <w:noProof w:val="0"/>
        </w:rPr>
        <w:t>hierzu</w:t>
      </w:r>
      <w:r w:rsidR="000F2208">
        <w:rPr>
          <w:noProof w:val="0"/>
        </w:rPr>
        <w:t xml:space="preserve"> </w:t>
      </w:r>
      <w:r w:rsidR="00625EF2">
        <w:rPr>
          <w:noProof w:val="0"/>
        </w:rPr>
        <w:t>befinden</w:t>
      </w:r>
      <w:r w:rsidR="000F2208">
        <w:rPr>
          <w:noProof w:val="0"/>
        </w:rPr>
        <w:t xml:space="preserve"> sich im Anhang </w:t>
      </w:r>
      <w:r w:rsidR="00597C19">
        <w:rPr>
          <w:noProof w:val="0"/>
        </w:rPr>
        <w:fldChar w:fldCharType="begin"/>
      </w:r>
      <w:r w:rsidR="00597C19">
        <w:rPr>
          <w:noProof w:val="0"/>
        </w:rPr>
        <w:instrText xml:space="preserve"> REF  _Ref518310710 \h \n </w:instrText>
      </w:r>
      <w:r w:rsidR="00597C19">
        <w:rPr>
          <w:noProof w:val="0"/>
        </w:rPr>
      </w:r>
      <w:r w:rsidR="00597C19">
        <w:rPr>
          <w:noProof w:val="0"/>
        </w:rPr>
        <w:fldChar w:fldCharType="separate"/>
      </w:r>
      <w:r w:rsidR="00BA22F1">
        <w:rPr>
          <w:noProof w:val="0"/>
        </w:rPr>
        <w:t>J</w:t>
      </w:r>
      <w:r w:rsidR="00597C19">
        <w:rPr>
          <w:noProof w:val="0"/>
        </w:rPr>
        <w:fldChar w:fldCharType="end"/>
      </w:r>
      <w:r w:rsidR="000F2208">
        <w:rPr>
          <w:noProof w:val="0"/>
        </w:rPr>
        <w:t>.</w:t>
      </w:r>
      <w:r w:rsidR="001A12EE" w:rsidRPr="007C45C9">
        <w:rPr>
          <w:noProof w:val="0"/>
        </w:rPr>
        <w:t xml:space="preserve"> Dies ist immer der Fall, wenn aus einer Anwendung in der SAP Cloud Platform auf Daten in einem lokalen System zugegriffen werden soll.</w:t>
      </w:r>
      <w:r w:rsidR="00701F6D" w:rsidRPr="007C45C9">
        <w:rPr>
          <w:noProof w:val="0"/>
        </w:rPr>
        <w:t xml:space="preserve"> Im umgekehrten Fall können die Daten auch in einer HANA-Datenbank in der SAP Cloud Platform liegen und von einer lokalen Applikation aufgerufen werden.</w:t>
      </w:r>
    </w:p>
    <w:tbl>
      <w:tblPr>
        <w:tblStyle w:val="AngelasTabelle"/>
        <w:tblpPr w:leftFromText="141" w:rightFromText="141" w:vertAnchor="text" w:horzAnchor="margin" w:tblpY="43"/>
        <w:tblW w:w="0" w:type="auto"/>
        <w:tblLook w:val="04A0" w:firstRow="1" w:lastRow="0" w:firstColumn="1" w:lastColumn="0" w:noHBand="0" w:noVBand="1"/>
      </w:tblPr>
      <w:tblGrid>
        <w:gridCol w:w="1696"/>
        <w:gridCol w:w="1985"/>
        <w:gridCol w:w="5946"/>
      </w:tblGrid>
      <w:tr w:rsidR="00701F6D" w:rsidRPr="007C45C9" w14:paraId="118E5E89" w14:textId="77777777" w:rsidTr="00701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75DE64" w14:textId="77777777" w:rsidR="00701F6D" w:rsidRPr="007C45C9" w:rsidRDefault="00701F6D" w:rsidP="00701F6D">
            <w:pPr>
              <w:pStyle w:val="Tabelle"/>
            </w:pPr>
            <w:r w:rsidRPr="007C45C9">
              <w:t>Parametername</w:t>
            </w:r>
          </w:p>
        </w:tc>
        <w:tc>
          <w:tcPr>
            <w:tcW w:w="1985" w:type="dxa"/>
          </w:tcPr>
          <w:p w14:paraId="21E1628B" w14:textId="77777777" w:rsidR="00701F6D" w:rsidRPr="007C45C9"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5946" w:type="dxa"/>
          </w:tcPr>
          <w:p w14:paraId="5E8E3B86" w14:textId="77777777" w:rsidR="00701F6D" w:rsidRPr="007C45C9"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7C45C9">
              <w:t>Erläuterung</w:t>
            </w:r>
          </w:p>
        </w:tc>
      </w:tr>
      <w:tr w:rsidR="00701F6D" w:rsidRPr="007C45C9" w14:paraId="6426C1C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1DCD5748" w14:textId="495DFBCF" w:rsidR="00701F6D" w:rsidRPr="007C45C9" w:rsidRDefault="00592104" w:rsidP="00701F6D">
            <w:pPr>
              <w:pStyle w:val="Tabelle"/>
            </w:pPr>
            <w:r w:rsidRPr="007C45C9">
              <w:t>Back</w:t>
            </w:r>
            <w:r w:rsidR="00701F6D" w:rsidRPr="007C45C9">
              <w:t>end Type</w:t>
            </w:r>
          </w:p>
        </w:tc>
        <w:tc>
          <w:tcPr>
            <w:tcW w:w="1985" w:type="dxa"/>
          </w:tcPr>
          <w:p w14:paraId="699A30C2"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p>
          <w:p w14:paraId="5B4D66E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SAP Gateway</w:t>
            </w:r>
          </w:p>
          <w:p w14:paraId="4370AEDD"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ABAP System</w:t>
            </w:r>
          </w:p>
        </w:tc>
        <w:tc>
          <w:tcPr>
            <w:tcW w:w="5946" w:type="dxa"/>
          </w:tcPr>
          <w:p w14:paraId="54F1280E"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Typ des lokalen Systems</w:t>
            </w:r>
          </w:p>
          <w:p w14:paraId="429A7DC6"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SGW-System</w:t>
            </w:r>
          </w:p>
          <w:p w14:paraId="3BD7E2DB"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SBE-System</w:t>
            </w:r>
          </w:p>
        </w:tc>
      </w:tr>
      <w:tr w:rsidR="00701F6D" w:rsidRPr="007C45C9" w14:paraId="2EFF1F43"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E5B1EF" w14:textId="77777777" w:rsidR="00701F6D" w:rsidRPr="007C45C9" w:rsidRDefault="00701F6D" w:rsidP="00701F6D">
            <w:pPr>
              <w:pStyle w:val="Tabelle"/>
            </w:pPr>
            <w:r w:rsidRPr="007C45C9">
              <w:t>Protocol</w:t>
            </w:r>
          </w:p>
        </w:tc>
        <w:tc>
          <w:tcPr>
            <w:tcW w:w="1985" w:type="dxa"/>
          </w:tcPr>
          <w:p w14:paraId="2FE7FD36"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HTTPS</w:t>
            </w:r>
          </w:p>
        </w:tc>
        <w:tc>
          <w:tcPr>
            <w:tcW w:w="5946" w:type="dxa"/>
          </w:tcPr>
          <w:p w14:paraId="71E9BCDB"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r>
      <w:tr w:rsidR="00701F6D" w:rsidRPr="007C45C9" w14:paraId="0D52337C"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C5F1101" w14:textId="77777777" w:rsidR="00701F6D" w:rsidRPr="007C45C9" w:rsidRDefault="00701F6D" w:rsidP="00701F6D">
            <w:pPr>
              <w:pStyle w:val="Tabelle"/>
            </w:pPr>
            <w:r w:rsidRPr="007C45C9">
              <w:t>Internal Host</w:t>
            </w:r>
          </w:p>
        </w:tc>
        <w:tc>
          <w:tcPr>
            <w:tcW w:w="1985" w:type="dxa"/>
          </w:tcPr>
          <w:p w14:paraId="361C07AA"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xxxx.perdom.intern</w:t>
            </w:r>
          </w:p>
        </w:tc>
        <w:tc>
          <w:tcPr>
            <w:tcW w:w="5946" w:type="dxa"/>
          </w:tcPr>
          <w:p w14:paraId="6C5ED65A"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Internetadresse des jeweiligen Systems.</w:t>
            </w:r>
          </w:p>
        </w:tc>
      </w:tr>
      <w:tr w:rsidR="00701F6D" w:rsidRPr="007C45C9" w14:paraId="187D0117"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58DC808" w14:textId="77777777" w:rsidR="00701F6D" w:rsidRPr="007C45C9" w:rsidRDefault="00701F6D" w:rsidP="00701F6D">
            <w:pPr>
              <w:pStyle w:val="Tabelle"/>
            </w:pPr>
            <w:r w:rsidRPr="007C45C9">
              <w:t>Internal Port</w:t>
            </w:r>
          </w:p>
        </w:tc>
        <w:tc>
          <w:tcPr>
            <w:tcW w:w="1985" w:type="dxa"/>
          </w:tcPr>
          <w:p w14:paraId="4B3FA649"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p>
          <w:p w14:paraId="63DB0E04"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8001</w:t>
            </w:r>
          </w:p>
          <w:p w14:paraId="65B5A4F0"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5200</w:t>
            </w:r>
          </w:p>
        </w:tc>
        <w:tc>
          <w:tcPr>
            <w:tcW w:w="5946" w:type="dxa"/>
          </w:tcPr>
          <w:p w14:paraId="04858433"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Anschlussnummer des lokalen Systems</w:t>
            </w:r>
          </w:p>
          <w:p w14:paraId="112D596B"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Port des SGW-Systems</w:t>
            </w:r>
          </w:p>
          <w:p w14:paraId="13CC1CE4"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Port des SBE-Systems</w:t>
            </w:r>
          </w:p>
        </w:tc>
      </w:tr>
      <w:tr w:rsidR="00701F6D" w:rsidRPr="007C45C9" w14:paraId="7F079FF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E9F93EB" w14:textId="77777777" w:rsidR="00701F6D" w:rsidRPr="007C45C9" w:rsidRDefault="00701F6D" w:rsidP="00701F6D">
            <w:pPr>
              <w:pStyle w:val="Tabelle"/>
            </w:pPr>
            <w:r w:rsidRPr="007C45C9">
              <w:t>Virtual Host</w:t>
            </w:r>
          </w:p>
        </w:tc>
        <w:tc>
          <w:tcPr>
            <w:tcW w:w="1985" w:type="dxa"/>
          </w:tcPr>
          <w:p w14:paraId="1AFA599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sgw/sbe</w:t>
            </w:r>
          </w:p>
        </w:tc>
        <w:tc>
          <w:tcPr>
            <w:tcW w:w="5946" w:type="dxa"/>
          </w:tcPr>
          <w:p w14:paraId="114AD630"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Frei wählbare Kennung unter der das System aus der SAP Cloud Platform erreicht werden kann</w:t>
            </w:r>
          </w:p>
        </w:tc>
      </w:tr>
      <w:tr w:rsidR="00701F6D" w:rsidRPr="007C45C9" w14:paraId="1622103D"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291A1B9" w14:textId="77777777" w:rsidR="00701F6D" w:rsidRPr="007C45C9" w:rsidRDefault="00701F6D" w:rsidP="00701F6D">
            <w:pPr>
              <w:pStyle w:val="Tabelle"/>
            </w:pPr>
            <w:r w:rsidRPr="007C45C9">
              <w:t>Virtual Port</w:t>
            </w:r>
          </w:p>
        </w:tc>
        <w:tc>
          <w:tcPr>
            <w:tcW w:w="1985" w:type="dxa"/>
          </w:tcPr>
          <w:p w14:paraId="07F616F1"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8001/5200</w:t>
            </w:r>
          </w:p>
        </w:tc>
        <w:tc>
          <w:tcPr>
            <w:tcW w:w="5946" w:type="dxa"/>
          </w:tcPr>
          <w:p w14:paraId="06DAE223"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Anschlussnummer unter der das System aus der SAP Cloud Platform erreicht werden kann</w:t>
            </w:r>
          </w:p>
        </w:tc>
      </w:tr>
      <w:tr w:rsidR="00701F6D" w:rsidRPr="007C45C9" w14:paraId="019567A2"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33D5BE7D" w14:textId="77777777" w:rsidR="00701F6D" w:rsidRPr="007C45C9" w:rsidRDefault="00701F6D" w:rsidP="00701F6D">
            <w:pPr>
              <w:pStyle w:val="Tabelle"/>
            </w:pPr>
            <w:r w:rsidRPr="007C45C9">
              <w:t>Principal Type</w:t>
            </w:r>
          </w:p>
        </w:tc>
        <w:tc>
          <w:tcPr>
            <w:tcW w:w="1985" w:type="dxa"/>
          </w:tcPr>
          <w:p w14:paraId="29F9A272"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None</w:t>
            </w:r>
          </w:p>
        </w:tc>
        <w:tc>
          <w:tcPr>
            <w:tcW w:w="5946" w:type="dxa"/>
          </w:tcPr>
          <w:p w14:paraId="68D9AB8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Wenn das verbundene System keine Authentifizierung mit Zertifikaten unterstützt.</w:t>
            </w:r>
          </w:p>
        </w:tc>
      </w:tr>
      <w:tr w:rsidR="00701F6D" w:rsidRPr="007C45C9" w14:paraId="65170C89"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BB55750" w14:textId="77777777" w:rsidR="00701F6D" w:rsidRPr="007C45C9" w:rsidRDefault="00701F6D" w:rsidP="00701F6D">
            <w:pPr>
              <w:pStyle w:val="Tabelle"/>
            </w:pPr>
            <w:r w:rsidRPr="007C45C9">
              <w:t>Description</w:t>
            </w:r>
          </w:p>
        </w:tc>
        <w:tc>
          <w:tcPr>
            <w:tcW w:w="1985" w:type="dxa"/>
          </w:tcPr>
          <w:p w14:paraId="56E3915F"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14:paraId="734CD1BC"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Beschreibung der Verbindung</w:t>
            </w:r>
          </w:p>
        </w:tc>
      </w:tr>
    </w:tbl>
    <w:p w14:paraId="48CBA9B9" w14:textId="1719EB14" w:rsidR="00701F6D" w:rsidRDefault="00701F6D" w:rsidP="00701F6D">
      <w:pPr>
        <w:pStyle w:val="BeschriftungvonAbbildungenetcBA-Format"/>
      </w:pPr>
      <w:bookmarkStart w:id="215" w:name="_Ref515634477"/>
      <w:bookmarkStart w:id="216" w:name="_Toc518556039"/>
      <w:r w:rsidRPr="007C45C9">
        <w:t xml:space="preserve">Tabelle </w:t>
      </w:r>
      <w:fldSimple w:instr=" SEQ Tabelle \* ARABIC ">
        <w:r w:rsidR="00BA22F1">
          <w:rPr>
            <w:noProof/>
          </w:rPr>
          <w:t>1</w:t>
        </w:r>
      </w:fldSimple>
      <w:bookmarkEnd w:id="215"/>
      <w:r w:rsidRPr="007C45C9">
        <w:t>: Parameter zur Konfiguration der Verbindung im SAP Cloud Connector</w:t>
      </w:r>
      <w:bookmarkEnd w:id="216"/>
    </w:p>
    <w:p w14:paraId="69AFB5B5" w14:textId="0BA36E57" w:rsidR="00D14199" w:rsidRPr="00D14199" w:rsidRDefault="00D14199" w:rsidP="00D14199">
      <w:pPr>
        <w:pStyle w:val="Bildquelle"/>
      </w:pPr>
      <w:r>
        <w:t>(Quelle: eigene Darstellung)</w:t>
      </w:r>
    </w:p>
    <w:p w14:paraId="78A6FD2C" w14:textId="5FD50940" w:rsidR="00D94589" w:rsidRPr="007C45C9" w:rsidRDefault="00D94589" w:rsidP="00D94589">
      <w:pPr>
        <w:pStyle w:val="FlietextersterAbsatz"/>
      </w:pPr>
      <w:r w:rsidRPr="007C45C9">
        <w:rPr>
          <w:noProof w:val="0"/>
        </w:rPr>
        <w:lastRenderedPageBreak/>
        <w:t>In der Registerkarte Zugangskontrolle (</w:t>
      </w:r>
      <w:r w:rsidRPr="007C45C9">
        <w:rPr>
          <w:i/>
          <w:noProof w:val="0"/>
        </w:rPr>
        <w:t>Access Control</w:t>
      </w:r>
      <w:r w:rsidRPr="007C45C9">
        <w:rPr>
          <w:noProof w:val="0"/>
        </w:rPr>
        <w:t>) muss</w:t>
      </w:r>
      <w:r>
        <w:rPr>
          <w:noProof w:val="0"/>
        </w:rPr>
        <w:t>te</w:t>
      </w:r>
      <w:r w:rsidRPr="007C45C9">
        <w:rPr>
          <w:noProof w:val="0"/>
        </w:rPr>
        <w:t xml:space="preserve"> nun das lokale System konkret zugeordne</w:t>
      </w:r>
      <w:r>
        <w:rPr>
          <w:noProof w:val="0"/>
        </w:rPr>
        <w:t>t werden. Einige Parameter hatten</w:t>
      </w:r>
      <w:r w:rsidRPr="007C45C9">
        <w:rPr>
          <w:noProof w:val="0"/>
        </w:rPr>
        <w:t xml:space="preserve"> hier mehrere Auswahlmöglichkeiten. Die Dokumentationen von SAP </w:t>
      </w:r>
      <w:r w:rsidR="001A36E1">
        <w:rPr>
          <w:noProof w:val="0"/>
        </w:rPr>
        <w:t>enthielten</w:t>
      </w:r>
      <w:r w:rsidRPr="007C45C9">
        <w:rPr>
          <w:noProof w:val="0"/>
        </w:rPr>
        <w:t xml:space="preserve"> keine vo</w:t>
      </w:r>
      <w:r w:rsidR="00FE0DA5">
        <w:rPr>
          <w:noProof w:val="0"/>
        </w:rPr>
        <w:t>llständige Liste aller Optionen. S</w:t>
      </w:r>
      <w:r w:rsidRPr="007C45C9">
        <w:rPr>
          <w:noProof w:val="0"/>
        </w:rPr>
        <w:t>tattdessen sind</w:t>
      </w:r>
      <w:r>
        <w:rPr>
          <w:noProof w:val="0"/>
        </w:rPr>
        <w:t xml:space="preserve"> darin</w:t>
      </w:r>
      <w:r w:rsidRPr="007C45C9">
        <w:rPr>
          <w:noProof w:val="0"/>
        </w:rPr>
        <w:t xml:space="preserve"> detaillierte Anleitungen für die meisten Nutzungsszenarien vorhanden.</w:t>
      </w:r>
    </w:p>
    <w:p w14:paraId="565B9181" w14:textId="3C3B1D01" w:rsidR="000E0596" w:rsidRPr="007C45C9" w:rsidRDefault="00275E82" w:rsidP="009F41E9">
      <w:pPr>
        <w:pStyle w:val="Flietext"/>
        <w:rPr>
          <w:i/>
          <w:noProof w:val="0"/>
        </w:rPr>
      </w:pPr>
      <w:r w:rsidRPr="007C45C9">
        <w:rPr>
          <w:noProof w:val="0"/>
        </w:rPr>
        <w:fldChar w:fldCharType="begin"/>
      </w:r>
      <w:r w:rsidRPr="007C45C9">
        <w:rPr>
          <w:noProof w:val="0"/>
        </w:rPr>
        <w:instrText xml:space="preserve"> REF _Ref515634477 \h </w:instrText>
      </w:r>
      <w:r w:rsidRPr="007C45C9">
        <w:rPr>
          <w:noProof w:val="0"/>
        </w:rPr>
      </w:r>
      <w:r w:rsidRPr="007C45C9">
        <w:rPr>
          <w:noProof w:val="0"/>
        </w:rPr>
        <w:fldChar w:fldCharType="separate"/>
      </w:r>
      <w:r w:rsidR="00BA22F1" w:rsidRPr="007C45C9">
        <w:t xml:space="preserve">Tabelle </w:t>
      </w:r>
      <w:r w:rsidR="00BA22F1">
        <w:t>1</w:t>
      </w:r>
      <w:r w:rsidRPr="007C45C9">
        <w:rPr>
          <w:noProof w:val="0"/>
        </w:rPr>
        <w:fldChar w:fldCharType="end"/>
      </w:r>
      <w:r w:rsidRPr="007C45C9">
        <w:rPr>
          <w:noProof w:val="0"/>
        </w:rPr>
        <w:t xml:space="preserve"> zeigt die Einstellungen für den vorliegenden Fall.</w:t>
      </w:r>
      <w:r w:rsidR="00C6548F" w:rsidRPr="007C45C9">
        <w:rPr>
          <w:noProof w:val="0"/>
        </w:rPr>
        <w:t xml:space="preserve"> </w:t>
      </w:r>
      <w:r w:rsidR="00C80256" w:rsidRPr="007C45C9">
        <w:rPr>
          <w:noProof w:val="0"/>
        </w:rPr>
        <w:t xml:space="preserve">Um eine ausreichende Sicherheit zu gewährleisten, </w:t>
      </w:r>
      <w:r w:rsidR="00C11524">
        <w:rPr>
          <w:noProof w:val="0"/>
        </w:rPr>
        <w:t>wurden</w:t>
      </w:r>
      <w:r w:rsidR="00C80256" w:rsidRPr="007C45C9">
        <w:rPr>
          <w:noProof w:val="0"/>
        </w:rPr>
        <w:t xml:space="preserve"> beide Systeme mit </w:t>
      </w:r>
      <w:r w:rsidR="00015203" w:rsidRPr="007C45C9">
        <w:rPr>
          <w:noProof w:val="0"/>
        </w:rPr>
        <w:t xml:space="preserve">Hilfe von </w:t>
      </w:r>
      <w:r w:rsidR="00C80256" w:rsidRPr="007C45C9">
        <w:rPr>
          <w:noProof w:val="0"/>
        </w:rPr>
        <w:t>HTTPS u</w:t>
      </w:r>
      <w:r w:rsidR="00886AFA" w:rsidRPr="007C45C9">
        <w:rPr>
          <w:noProof w:val="0"/>
        </w:rPr>
        <w:t xml:space="preserve">nd den entsprechenden </w:t>
      </w:r>
      <w:r w:rsidR="007D48EF" w:rsidRPr="007C45C9">
        <w:rPr>
          <w:noProof w:val="0"/>
        </w:rPr>
        <w:t>Adressen</w:t>
      </w:r>
      <w:r w:rsidR="007F6250" w:rsidRPr="007C45C9">
        <w:rPr>
          <w:noProof w:val="0"/>
        </w:rPr>
        <w:t xml:space="preserve"> </w:t>
      </w:r>
      <w:r w:rsidR="007F6250" w:rsidRPr="007C45C9">
        <w:rPr>
          <w:i/>
          <w:noProof w:val="0"/>
        </w:rPr>
        <w:t>(Internal Host)</w:t>
      </w:r>
      <w:r w:rsidR="00886AFA" w:rsidRPr="007C45C9">
        <w:rPr>
          <w:noProof w:val="0"/>
        </w:rPr>
        <w:t xml:space="preserve"> sowie Ports</w:t>
      </w:r>
      <w:r w:rsidR="00C80256" w:rsidRPr="007C45C9">
        <w:rPr>
          <w:noProof w:val="0"/>
        </w:rPr>
        <w:t xml:space="preserve"> an den SAP Cloud Connector angebunden. </w:t>
      </w:r>
      <w:r w:rsidR="00CE3D3A" w:rsidRPr="007C45C9">
        <w:rPr>
          <w:i/>
          <w:noProof w:val="0"/>
        </w:rPr>
        <w:t>Virtual Host</w:t>
      </w:r>
      <w:r w:rsidR="00CE3D3A" w:rsidRPr="007C45C9">
        <w:rPr>
          <w:noProof w:val="0"/>
        </w:rPr>
        <w:t xml:space="preserve"> und </w:t>
      </w:r>
      <w:r w:rsidR="00CE3D3A" w:rsidRPr="007C45C9">
        <w:rPr>
          <w:i/>
          <w:noProof w:val="0"/>
        </w:rPr>
        <w:t>Virtual Port</w:t>
      </w:r>
      <w:r w:rsidR="00CE3D3A" w:rsidRPr="007C45C9">
        <w:rPr>
          <w:noProof w:val="0"/>
        </w:rPr>
        <w:t xml:space="preserve"> sind die Bezeichnungen und </w:t>
      </w:r>
      <w:r w:rsidR="007F6250" w:rsidRPr="007C45C9">
        <w:rPr>
          <w:noProof w:val="0"/>
        </w:rPr>
        <w:t>Ports</w:t>
      </w:r>
      <w:r w:rsidR="00CE3D3A" w:rsidRPr="007C45C9">
        <w:rPr>
          <w:noProof w:val="0"/>
        </w:rPr>
        <w:t xml:space="preserve">, unter </w:t>
      </w:r>
      <w:r w:rsidR="00DF5A00" w:rsidRPr="007C45C9">
        <w:rPr>
          <w:noProof w:val="0"/>
        </w:rPr>
        <w:t>den</w:t>
      </w:r>
      <w:r w:rsidR="00AE0108" w:rsidRPr="007C45C9">
        <w:rPr>
          <w:noProof w:val="0"/>
        </w:rPr>
        <w:t>en</w:t>
      </w:r>
      <w:r w:rsidR="00CE3D3A" w:rsidRPr="007C45C9">
        <w:rPr>
          <w:noProof w:val="0"/>
        </w:rPr>
        <w:t xml:space="preserve"> die Systeme in der SAP Cloud Platform erreichbar sind. Dies dient ebenfalls der Sicherheit. Die tatsächlichen Pfade bleiben </w:t>
      </w:r>
      <w:r w:rsidR="00404C38" w:rsidRPr="007C45C9">
        <w:rPr>
          <w:noProof w:val="0"/>
        </w:rPr>
        <w:t>für Außenstehende</w:t>
      </w:r>
      <w:r w:rsidR="00CE3D3A" w:rsidRPr="007C45C9">
        <w:rPr>
          <w:noProof w:val="0"/>
        </w:rPr>
        <w:t xml:space="preserve"> unsichtbar. </w:t>
      </w:r>
      <w:r w:rsidR="000D4ED7" w:rsidRPr="007C45C9">
        <w:rPr>
          <w:noProof w:val="0"/>
        </w:rPr>
        <w:t>Der</w:t>
      </w:r>
      <w:r w:rsidR="00043055" w:rsidRPr="007C45C9">
        <w:rPr>
          <w:noProof w:val="0"/>
        </w:rPr>
        <w:t xml:space="preserve"> Parameter </w:t>
      </w:r>
      <w:r w:rsidR="00043055" w:rsidRPr="007C45C9">
        <w:rPr>
          <w:i/>
          <w:noProof w:val="0"/>
        </w:rPr>
        <w:t>Principal Type</w:t>
      </w:r>
      <w:r w:rsidR="00BA411E" w:rsidRPr="007C45C9">
        <w:rPr>
          <w:noProof w:val="0"/>
        </w:rPr>
        <w:t xml:space="preserve"> definiert, welcher </w:t>
      </w:r>
      <w:r w:rsidR="00385E96" w:rsidRPr="007C45C9">
        <w:rPr>
          <w:noProof w:val="0"/>
        </w:rPr>
        <w:t>B</w:t>
      </w:r>
      <w:r w:rsidR="003269F1" w:rsidRPr="007C45C9">
        <w:rPr>
          <w:noProof w:val="0"/>
        </w:rPr>
        <w:t>enutzer</w:t>
      </w:r>
      <w:r w:rsidR="001974DF" w:rsidRPr="007C45C9">
        <w:rPr>
          <w:noProof w:val="0"/>
        </w:rPr>
        <w:t xml:space="preserve"> (</w:t>
      </w:r>
      <w:r w:rsidR="001974DF" w:rsidRPr="007C45C9">
        <w:rPr>
          <w:i/>
          <w:noProof w:val="0"/>
        </w:rPr>
        <w:t>Principal</w:t>
      </w:r>
      <w:r w:rsidR="001974DF" w:rsidRPr="007C45C9">
        <w:rPr>
          <w:noProof w:val="0"/>
        </w:rPr>
        <w:t xml:space="preserve">, siehe </w:t>
      </w:r>
      <w:r w:rsidR="001974DF" w:rsidRPr="007C45C9">
        <w:rPr>
          <w:noProof w:val="0"/>
        </w:rPr>
        <w:fldChar w:fldCharType="begin"/>
      </w:r>
      <w:r w:rsidR="001974DF" w:rsidRPr="007C45C9">
        <w:rPr>
          <w:noProof w:val="0"/>
        </w:rPr>
        <w:instrText xml:space="preserve"> REF _Ref515976471 \r \h </w:instrText>
      </w:r>
      <w:r w:rsidR="001974DF" w:rsidRPr="007C45C9">
        <w:rPr>
          <w:noProof w:val="0"/>
        </w:rPr>
      </w:r>
      <w:r w:rsidR="001974DF" w:rsidRPr="007C45C9">
        <w:rPr>
          <w:noProof w:val="0"/>
        </w:rPr>
        <w:fldChar w:fldCharType="separate"/>
      </w:r>
      <w:r w:rsidR="00BA22F1">
        <w:rPr>
          <w:noProof w:val="0"/>
        </w:rPr>
        <w:t>11G</w:t>
      </w:r>
      <w:r w:rsidR="001974DF" w:rsidRPr="007C45C9">
        <w:rPr>
          <w:noProof w:val="0"/>
        </w:rPr>
        <w:fldChar w:fldCharType="end"/>
      </w:r>
      <w:r w:rsidR="001974DF" w:rsidRPr="007C45C9">
        <w:rPr>
          <w:noProof w:val="0"/>
        </w:rPr>
        <w:t>)</w:t>
      </w:r>
      <w:r w:rsidR="00385E96" w:rsidRPr="007C45C9">
        <w:rPr>
          <w:noProof w:val="0"/>
        </w:rPr>
        <w:t xml:space="preserve"> zur Authentifizierung</w:t>
      </w:r>
      <w:r w:rsidR="00BA411E" w:rsidRPr="007C45C9">
        <w:rPr>
          <w:noProof w:val="0"/>
        </w:rPr>
        <w:t xml:space="preserve"> bei der Einrichtung von </w:t>
      </w:r>
      <w:r w:rsidR="009E74C1" w:rsidRPr="007C45C9">
        <w:rPr>
          <w:noProof w:val="0"/>
        </w:rPr>
        <w:t>Destinations</w:t>
      </w:r>
      <w:r w:rsidR="00BA411E" w:rsidRPr="007C45C9">
        <w:rPr>
          <w:noProof w:val="0"/>
        </w:rPr>
        <w:t xml:space="preserve"> in der SAP Cloud Platform genutzt wird</w:t>
      </w:r>
      <w:r w:rsidR="00385E96" w:rsidRPr="007C45C9">
        <w:rPr>
          <w:noProof w:val="0"/>
        </w:rPr>
        <w:t xml:space="preserve"> </w:t>
      </w:r>
      <w:sdt>
        <w:sdtPr>
          <w:rPr>
            <w:noProof w:val="0"/>
          </w:rPr>
          <w:id w:val="-1488478000"/>
          <w:citation/>
        </w:sdtPr>
        <w:sdtContent>
          <w:r w:rsidR="00385E96" w:rsidRPr="007C45C9">
            <w:rPr>
              <w:noProof w:val="0"/>
            </w:rPr>
            <w:fldChar w:fldCharType="begin"/>
          </w:r>
          <w:r w:rsidR="00385E96" w:rsidRPr="007C45C9">
            <w:rPr>
              <w:noProof w:val="0"/>
            </w:rPr>
            <w:instrText xml:space="preserve">CITATION documentation \p 149 \l 1031 </w:instrText>
          </w:r>
          <w:r w:rsidR="00385E96" w:rsidRPr="007C45C9">
            <w:rPr>
              <w:noProof w:val="0"/>
            </w:rPr>
            <w:fldChar w:fldCharType="separate"/>
          </w:r>
          <w:r w:rsidR="000C5CB8">
            <w:t>[25, S. 149]</w:t>
          </w:r>
          <w:r w:rsidR="00385E96" w:rsidRPr="007C45C9">
            <w:rPr>
              <w:noProof w:val="0"/>
            </w:rPr>
            <w:fldChar w:fldCharType="end"/>
          </w:r>
        </w:sdtContent>
      </w:sdt>
      <w:r w:rsidR="00BA411E" w:rsidRPr="007C45C9">
        <w:rPr>
          <w:noProof w:val="0"/>
        </w:rPr>
        <w:t>.</w:t>
      </w:r>
      <w:r w:rsidR="00796BB4" w:rsidRPr="007C45C9">
        <w:rPr>
          <w:noProof w:val="0"/>
        </w:rPr>
        <w:t xml:space="preserve"> Diese Einstellung ist nur für die</w:t>
      </w:r>
      <w:r w:rsidR="004F1F47" w:rsidRPr="007C45C9">
        <w:rPr>
          <w:noProof w:val="0"/>
        </w:rPr>
        <w:t xml:space="preserve"> Nutzung von Si</w:t>
      </w:r>
      <w:r w:rsidR="00C11524">
        <w:rPr>
          <w:noProof w:val="0"/>
        </w:rPr>
        <w:t>ngle Sign-On relevant und erhielt</w:t>
      </w:r>
      <w:r w:rsidR="004F1F47" w:rsidRPr="007C45C9">
        <w:rPr>
          <w:noProof w:val="0"/>
        </w:rPr>
        <w:t xml:space="preserve"> daher hier den Wert </w:t>
      </w:r>
      <w:r w:rsidR="004F1F47" w:rsidRPr="007C45C9">
        <w:rPr>
          <w:i/>
          <w:noProof w:val="0"/>
        </w:rPr>
        <w:t>Keiner</w:t>
      </w:r>
      <w:r w:rsidR="00817206" w:rsidRPr="007C45C9">
        <w:rPr>
          <w:i/>
          <w:noProof w:val="0"/>
        </w:rPr>
        <w:t xml:space="preserve"> </w:t>
      </w:r>
      <w:r w:rsidR="004F1F47" w:rsidRPr="007C45C9">
        <w:rPr>
          <w:i/>
          <w:noProof w:val="0"/>
        </w:rPr>
        <w:t>(</w:t>
      </w:r>
      <w:r w:rsidR="00D373DF" w:rsidRPr="007C45C9">
        <w:rPr>
          <w:i/>
          <w:noProof w:val="0"/>
        </w:rPr>
        <w:t>None</w:t>
      </w:r>
      <w:r w:rsidR="004F1F47" w:rsidRPr="007C45C9">
        <w:rPr>
          <w:i/>
          <w:noProof w:val="0"/>
        </w:rPr>
        <w:t>).</w:t>
      </w:r>
    </w:p>
    <w:p w14:paraId="11E9E1A0" w14:textId="79174385" w:rsidR="009F41E9" w:rsidRPr="007C45C9" w:rsidRDefault="00F3304B" w:rsidP="009F41E9">
      <w:pPr>
        <w:pStyle w:val="Flietext"/>
        <w:rPr>
          <w:noProof w:val="0"/>
        </w:rPr>
      </w:pPr>
      <w:r w:rsidRPr="007C45C9">
        <w:rPr>
          <w:noProof w:val="0"/>
        </w:rPr>
        <w:t>Ab</w:t>
      </w:r>
      <w:r w:rsidR="00A37630">
        <w:rPr>
          <w:noProof w:val="0"/>
        </w:rPr>
        <w:t>schließend wurde</w:t>
      </w:r>
      <w:r w:rsidR="009F41E9" w:rsidRPr="007C45C9">
        <w:rPr>
          <w:noProof w:val="0"/>
        </w:rPr>
        <w:t xml:space="preserve"> im System noch eingetragen, welche Ressourcen erreichbar </w:t>
      </w:r>
      <w:r w:rsidR="00D355F0">
        <w:rPr>
          <w:noProof w:val="0"/>
        </w:rPr>
        <w:t>sein sollten</w:t>
      </w:r>
      <w:r w:rsidR="00113119" w:rsidRPr="007C45C9">
        <w:rPr>
          <w:noProof w:val="0"/>
        </w:rPr>
        <w:t>.</w:t>
      </w:r>
      <w:r w:rsidR="003F55C9">
        <w:rPr>
          <w:noProof w:val="0"/>
        </w:rPr>
        <w:t xml:space="preserve"> Diese Option ließ</w:t>
      </w:r>
      <w:r w:rsidR="009F41E9" w:rsidRPr="007C45C9">
        <w:rPr>
          <w:noProof w:val="0"/>
        </w:rPr>
        <w:t xml:space="preserve"> sich auf einen oder mehrere Teilpfade beschränken. Die einfachste Lösung ist die Freigabe aller R</w:t>
      </w:r>
      <w:r w:rsidR="00D373DF" w:rsidRPr="007C45C9">
        <w:rPr>
          <w:noProof w:val="0"/>
        </w:rPr>
        <w:t xml:space="preserve">essourcen durch Eintragung von </w:t>
      </w:r>
      <w:r w:rsidR="009F41E9" w:rsidRPr="007C45C9">
        <w:rPr>
          <w:i/>
          <w:noProof w:val="0"/>
        </w:rPr>
        <w:t>/sap/</w:t>
      </w:r>
      <w:r w:rsidR="009F41E9" w:rsidRPr="007C45C9">
        <w:rPr>
          <w:noProof w:val="0"/>
        </w:rPr>
        <w:t>.</w:t>
      </w:r>
      <w:r w:rsidR="0037318B" w:rsidRPr="007C45C9">
        <w:rPr>
          <w:noProof w:val="0"/>
        </w:rPr>
        <w:t xml:space="preserve"> Dies ist jedoch keine sichere Lösung. Daher wurden die </w:t>
      </w:r>
      <w:r w:rsidR="007D0B93" w:rsidRPr="007C45C9">
        <w:rPr>
          <w:noProof w:val="0"/>
        </w:rPr>
        <w:t>Ressourcen</w:t>
      </w:r>
      <w:r w:rsidR="0037318B" w:rsidRPr="007C45C9">
        <w:rPr>
          <w:noProof w:val="0"/>
        </w:rPr>
        <w:t xml:space="preserve"> auf die </w:t>
      </w:r>
      <w:r w:rsidR="0054790F" w:rsidRPr="007C45C9">
        <w:rPr>
          <w:noProof w:val="0"/>
        </w:rPr>
        <w:t>nötigen Pfade</w:t>
      </w:r>
      <w:r w:rsidR="00167009" w:rsidRPr="007C45C9">
        <w:rPr>
          <w:noProof w:val="0"/>
        </w:rPr>
        <w:t xml:space="preserve"> </w:t>
      </w:r>
      <w:sdt>
        <w:sdtPr>
          <w:rPr>
            <w:noProof w:val="0"/>
          </w:rPr>
          <w:id w:val="-1514374958"/>
          <w:citation/>
        </w:sdtPr>
        <w:sdtContent>
          <w:r w:rsidR="00167009" w:rsidRPr="007C45C9">
            <w:rPr>
              <w:noProof w:val="0"/>
            </w:rPr>
            <w:fldChar w:fldCharType="begin"/>
          </w:r>
          <w:r w:rsidR="00167009" w:rsidRPr="007C45C9">
            <w:rPr>
              <w:noProof w:val="0"/>
            </w:rPr>
            <w:instrText xml:space="preserve"> CITATION SAP1814 \l 1031 </w:instrText>
          </w:r>
          <w:r w:rsidR="00167009" w:rsidRPr="007C45C9">
            <w:rPr>
              <w:noProof w:val="0"/>
            </w:rPr>
            <w:fldChar w:fldCharType="separate"/>
          </w:r>
          <w:r w:rsidR="000C5CB8">
            <w:t>[91]</w:t>
          </w:r>
          <w:r w:rsidR="00167009" w:rsidRPr="007C45C9">
            <w:rPr>
              <w:noProof w:val="0"/>
            </w:rPr>
            <w:fldChar w:fldCharType="end"/>
          </w:r>
        </w:sdtContent>
      </w:sdt>
      <w:r w:rsidR="00D31EC7" w:rsidRPr="007C45C9">
        <w:rPr>
          <w:noProof w:val="0"/>
        </w:rPr>
        <w:t xml:space="preserve"> beschränkt, wie in </w:t>
      </w:r>
      <w:r w:rsidR="00D31EC7" w:rsidRPr="007C45C9">
        <w:rPr>
          <w:noProof w:val="0"/>
        </w:rPr>
        <w:fldChar w:fldCharType="begin"/>
      </w:r>
      <w:r w:rsidR="00D31EC7" w:rsidRPr="007C45C9">
        <w:rPr>
          <w:noProof w:val="0"/>
        </w:rPr>
        <w:instrText xml:space="preserve"> REF _Ref515734673 \h </w:instrText>
      </w:r>
      <w:r w:rsidR="00D31EC7" w:rsidRPr="007C45C9">
        <w:rPr>
          <w:noProof w:val="0"/>
        </w:rPr>
      </w:r>
      <w:r w:rsidR="00D31EC7" w:rsidRPr="007C45C9">
        <w:rPr>
          <w:noProof w:val="0"/>
        </w:rPr>
        <w:fldChar w:fldCharType="separate"/>
      </w:r>
      <w:r w:rsidR="00BA22F1" w:rsidRPr="007C45C9">
        <w:t xml:space="preserve">Abbildung </w:t>
      </w:r>
      <w:r w:rsidR="00BA22F1">
        <w:t>18</w:t>
      </w:r>
      <w:r w:rsidR="00D31EC7" w:rsidRPr="007C45C9">
        <w:rPr>
          <w:noProof w:val="0"/>
        </w:rPr>
        <w:fldChar w:fldCharType="end"/>
      </w:r>
      <w:r w:rsidR="00D31EC7" w:rsidRPr="007C45C9">
        <w:rPr>
          <w:noProof w:val="0"/>
        </w:rPr>
        <w:t xml:space="preserve"> erkennbar.</w:t>
      </w:r>
      <w:r w:rsidR="00AB0692" w:rsidRPr="007C45C9">
        <w:rPr>
          <w:noProof w:val="0"/>
        </w:rPr>
        <w:t xml:space="preserve"> </w:t>
      </w:r>
      <w:r w:rsidR="004F1B28" w:rsidRPr="007C45C9">
        <w:rPr>
          <w:noProof w:val="0"/>
        </w:rPr>
        <w:t>Die erste Ressource führt</w:t>
      </w:r>
      <w:r w:rsidR="008E5589">
        <w:rPr>
          <w:noProof w:val="0"/>
        </w:rPr>
        <w:t>e</w:t>
      </w:r>
      <w:r w:rsidR="004F1B28" w:rsidRPr="007C45C9">
        <w:rPr>
          <w:noProof w:val="0"/>
        </w:rPr>
        <w:t xml:space="preserve"> zum Speicherort von SAPUI5-Anwendungen, die zweite zum OData-Dienst. </w:t>
      </w:r>
      <w:r w:rsidR="00AB0692" w:rsidRPr="007C45C9">
        <w:rPr>
          <w:noProof w:val="0"/>
        </w:rPr>
        <w:t xml:space="preserve">Beim </w:t>
      </w:r>
      <w:r w:rsidR="001C1540" w:rsidRPr="007C45C9">
        <w:rPr>
          <w:noProof w:val="0"/>
        </w:rPr>
        <w:t>SBE</w:t>
      </w:r>
      <w:r w:rsidR="004F1B28" w:rsidRPr="007C45C9">
        <w:rPr>
          <w:noProof w:val="0"/>
        </w:rPr>
        <w:t>-System</w:t>
      </w:r>
      <w:r w:rsidR="00AB0692" w:rsidRPr="007C45C9">
        <w:rPr>
          <w:noProof w:val="0"/>
        </w:rPr>
        <w:t xml:space="preserve"> </w:t>
      </w:r>
      <w:r w:rsidR="008E5589">
        <w:rPr>
          <w:noProof w:val="0"/>
        </w:rPr>
        <w:t>griff</w:t>
      </w:r>
      <w:r w:rsidR="00AB0692" w:rsidRPr="007C45C9">
        <w:rPr>
          <w:noProof w:val="0"/>
        </w:rPr>
        <w:t xml:space="preserve"> der OData-Provisioning-Dienst auf die Backend-Komponente</w:t>
      </w:r>
      <w:r w:rsidR="002C2026" w:rsidRPr="007C45C9">
        <w:rPr>
          <w:noProof w:val="0"/>
        </w:rPr>
        <w:t xml:space="preserve"> </w:t>
      </w:r>
      <w:r w:rsidR="00C5399E" w:rsidRPr="007C45C9">
        <w:rPr>
          <w:i/>
          <w:noProof w:val="0"/>
        </w:rPr>
        <w:t>Information Worker - Business Enablement Provisioning</w:t>
      </w:r>
      <w:r w:rsidR="00C5399E" w:rsidRPr="007C45C9">
        <w:rPr>
          <w:noProof w:val="0"/>
        </w:rPr>
        <w:t xml:space="preserve"> (</w:t>
      </w:r>
      <w:r w:rsidR="00AB0692" w:rsidRPr="007C45C9">
        <w:rPr>
          <w:noProof w:val="0"/>
        </w:rPr>
        <w:t>IW-BEP</w:t>
      </w:r>
      <w:r w:rsidR="00C5399E" w:rsidRPr="007C45C9">
        <w:rPr>
          <w:noProof w:val="0"/>
        </w:rPr>
        <w:t>)</w:t>
      </w:r>
      <w:sdt>
        <w:sdtPr>
          <w:rPr>
            <w:noProof w:val="0"/>
          </w:rPr>
          <w:id w:val="813292496"/>
          <w:citation/>
        </w:sdtPr>
        <w:sdtContent>
          <w:r w:rsidR="00936F4C" w:rsidRPr="007C45C9">
            <w:rPr>
              <w:noProof w:val="0"/>
            </w:rPr>
            <w:fldChar w:fldCharType="begin"/>
          </w:r>
          <w:r w:rsidR="00936F4C" w:rsidRPr="007C45C9">
            <w:rPr>
              <w:noProof w:val="0"/>
            </w:rPr>
            <w:instrText xml:space="preserve"> CITATION iwbep \l 1031 </w:instrText>
          </w:r>
          <w:r w:rsidR="00936F4C" w:rsidRPr="007C45C9">
            <w:rPr>
              <w:noProof w:val="0"/>
            </w:rPr>
            <w:fldChar w:fldCharType="separate"/>
          </w:r>
          <w:r w:rsidR="000C5CB8">
            <w:t xml:space="preserve"> [92]</w:t>
          </w:r>
          <w:r w:rsidR="00936F4C" w:rsidRPr="007C45C9">
            <w:rPr>
              <w:noProof w:val="0"/>
            </w:rPr>
            <w:fldChar w:fldCharType="end"/>
          </w:r>
        </w:sdtContent>
      </w:sdt>
      <w:r w:rsidR="00AB0692" w:rsidRPr="007C45C9">
        <w:rPr>
          <w:noProof w:val="0"/>
        </w:rPr>
        <w:t xml:space="preserve"> zu</w:t>
      </w:r>
      <w:r w:rsidR="003B5057" w:rsidRPr="007C45C9">
        <w:rPr>
          <w:noProof w:val="0"/>
        </w:rPr>
        <w:t>,</w:t>
      </w:r>
      <w:r w:rsidR="00AB0692" w:rsidRPr="007C45C9">
        <w:rPr>
          <w:noProof w:val="0"/>
        </w:rPr>
        <w:t xml:space="preserve"> um die Liste der OData-Dienste zu erhalten. Der exponierte Pfad lautet</w:t>
      </w:r>
      <w:r w:rsidR="00C24E9F">
        <w:rPr>
          <w:noProof w:val="0"/>
        </w:rPr>
        <w:t>e</w:t>
      </w:r>
      <w:r w:rsidR="00AB0692" w:rsidRPr="007C45C9">
        <w:rPr>
          <w:noProof w:val="0"/>
        </w:rPr>
        <w:t xml:space="preserve"> daher </w:t>
      </w:r>
      <w:r w:rsidR="00AB0692" w:rsidRPr="007C45C9">
        <w:rPr>
          <w:i/>
          <w:noProof w:val="0"/>
        </w:rPr>
        <w:t>/sap/iwbep/</w:t>
      </w:r>
      <w:r w:rsidR="00AB0692" w:rsidRPr="007C45C9">
        <w:rPr>
          <w:noProof w:val="0"/>
        </w:rPr>
        <w:t>.</w:t>
      </w:r>
    </w:p>
    <w:p w14:paraId="54816FD8" w14:textId="77777777" w:rsidR="00B947C8" w:rsidRPr="007C45C9" w:rsidRDefault="00B947C8" w:rsidP="00B947C8">
      <w:pPr>
        <w:pStyle w:val="Abbildung"/>
        <w:framePr w:wrap="notBeside"/>
        <w:rPr>
          <w:noProof w:val="0"/>
        </w:rPr>
      </w:pPr>
      <w:r w:rsidRPr="007C45C9">
        <w:rPr>
          <w:lang w:eastAsia="zh-CN"/>
        </w:rPr>
        <w:drawing>
          <wp:inline distT="0" distB="0" distL="0" distR="0" wp14:anchorId="68AF6601" wp14:editId="2BE911A7">
            <wp:extent cx="6124354" cy="1199786"/>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45">
                      <a:extLst>
                        <a:ext uri="{28A0092B-C50C-407E-A947-70E740481C1C}">
                          <a14:useLocalDpi xmlns:a14="http://schemas.microsoft.com/office/drawing/2010/main" val="0"/>
                        </a:ext>
                      </a:extLst>
                    </a:blip>
                    <a:srcRect l="1882" r="36134"/>
                    <a:stretch/>
                  </pic:blipFill>
                  <pic:spPr bwMode="auto">
                    <a:xfrm>
                      <a:off x="0" y="0"/>
                      <a:ext cx="6236715" cy="1221798"/>
                    </a:xfrm>
                    <a:prstGeom prst="rect">
                      <a:avLst/>
                    </a:prstGeom>
                    <a:ln>
                      <a:noFill/>
                    </a:ln>
                    <a:extLst>
                      <a:ext uri="{53640926-AAD7-44D8-BBD7-CCE9431645EC}">
                        <a14:shadowObscured xmlns:a14="http://schemas.microsoft.com/office/drawing/2010/main"/>
                      </a:ext>
                    </a:extLst>
                  </pic:spPr>
                </pic:pic>
              </a:graphicData>
            </a:graphic>
          </wp:inline>
        </w:drawing>
      </w:r>
    </w:p>
    <w:p w14:paraId="04AC9E91" w14:textId="2337B99A" w:rsidR="0037318B" w:rsidRDefault="00B947C8" w:rsidP="00B947C8">
      <w:pPr>
        <w:pStyle w:val="BeschriftungvonAbbildungenetcBA-Format"/>
      </w:pPr>
      <w:bookmarkStart w:id="217" w:name="_Ref515734673"/>
      <w:bookmarkStart w:id="218" w:name="_Ref515734667"/>
      <w:bookmarkStart w:id="219" w:name="_Toc518556023"/>
      <w:r w:rsidRPr="007C45C9">
        <w:t xml:space="preserve">Abbildung </w:t>
      </w:r>
      <w:fldSimple w:instr=" SEQ Abbildung \* ARABIC ">
        <w:r w:rsidR="00BA22F1">
          <w:rPr>
            <w:noProof/>
          </w:rPr>
          <w:t>18</w:t>
        </w:r>
      </w:fldSimple>
      <w:bookmarkEnd w:id="217"/>
      <w:r w:rsidRPr="007C45C9">
        <w:t xml:space="preserve">: Ressourcen auf dem </w:t>
      </w:r>
      <w:r w:rsidR="00E752F5" w:rsidRPr="007C45C9">
        <w:t>SGW</w:t>
      </w:r>
      <w:r w:rsidRPr="007C45C9">
        <w:t>-System</w:t>
      </w:r>
      <w:bookmarkEnd w:id="218"/>
      <w:bookmarkEnd w:id="219"/>
    </w:p>
    <w:p w14:paraId="0374AE08" w14:textId="3199FC69" w:rsidR="0028107B" w:rsidRPr="0028107B" w:rsidRDefault="0028107B" w:rsidP="0028107B">
      <w:pPr>
        <w:pStyle w:val="Bildquelle"/>
      </w:pPr>
      <w:r>
        <w:t>(Quelle: eigener Screenshot)</w:t>
      </w:r>
    </w:p>
    <w:p w14:paraId="101B3068" w14:textId="09AF1776" w:rsidR="000E0596" w:rsidRPr="007C45C9" w:rsidRDefault="000E0596" w:rsidP="00917889">
      <w:pPr>
        <w:pStyle w:val="FlietextersterAbsatz"/>
      </w:pPr>
      <w:r w:rsidRPr="007C45C9">
        <w:rPr>
          <w:noProof w:val="0"/>
        </w:rPr>
        <w:t xml:space="preserve">Im SAP Cloud Platform Cockpit </w:t>
      </w:r>
      <w:r w:rsidR="00C762EF">
        <w:rPr>
          <w:noProof w:val="0"/>
        </w:rPr>
        <w:t>waren</w:t>
      </w:r>
      <w:r w:rsidRPr="007C45C9">
        <w:rPr>
          <w:noProof w:val="0"/>
        </w:rPr>
        <w:t xml:space="preserve"> weitere Einstellungen </w:t>
      </w:r>
      <w:r w:rsidR="00A14E1F" w:rsidRPr="007C45C9">
        <w:rPr>
          <w:noProof w:val="0"/>
        </w:rPr>
        <w:t>notwendig</w:t>
      </w:r>
      <w:r w:rsidRPr="007C45C9">
        <w:rPr>
          <w:noProof w:val="0"/>
        </w:rPr>
        <w:t>. Im Menüpunkt Konnektivität (</w:t>
      </w:r>
      <w:r w:rsidRPr="007C45C9">
        <w:rPr>
          <w:i/>
          <w:noProof w:val="0"/>
        </w:rPr>
        <w:t>Connectivity</w:t>
      </w:r>
      <w:r w:rsidR="00470890">
        <w:rPr>
          <w:noProof w:val="0"/>
        </w:rPr>
        <w:t>) konnten</w:t>
      </w:r>
      <w:r w:rsidRPr="007C45C9">
        <w:rPr>
          <w:noProof w:val="0"/>
        </w:rPr>
        <w:t xml:space="preserve"> der Status des verbundenen Konnektors und die exponierten Backend-Systeme überprüft werden. Im gleichen Untermenü </w:t>
      </w:r>
      <w:r w:rsidR="00334545">
        <w:rPr>
          <w:noProof w:val="0"/>
        </w:rPr>
        <w:t>war</w:t>
      </w:r>
      <w:r w:rsidRPr="007C45C9">
        <w:rPr>
          <w:noProof w:val="0"/>
        </w:rPr>
        <w:t xml:space="preserve"> eine </w:t>
      </w:r>
      <w:r w:rsidR="008E6C87" w:rsidRPr="007C45C9">
        <w:rPr>
          <w:noProof w:val="0"/>
        </w:rPr>
        <w:t xml:space="preserve">Destination </w:t>
      </w:r>
      <w:r w:rsidRPr="007C45C9">
        <w:rPr>
          <w:noProof w:val="0"/>
        </w:rPr>
        <w:t xml:space="preserve">für das SGW-System anzulegen. </w:t>
      </w:r>
      <w:r w:rsidRPr="007C45C9">
        <w:rPr>
          <w:noProof w:val="0"/>
        </w:rPr>
        <w:fldChar w:fldCharType="begin"/>
      </w:r>
      <w:r w:rsidRPr="007C45C9">
        <w:rPr>
          <w:noProof w:val="0"/>
        </w:rPr>
        <w:instrText xml:space="preserve"> REF _Ref515972263 \h </w:instrText>
      </w:r>
      <w:r w:rsidRPr="007C45C9">
        <w:rPr>
          <w:noProof w:val="0"/>
        </w:rPr>
      </w:r>
      <w:r w:rsidRPr="007C45C9">
        <w:rPr>
          <w:noProof w:val="0"/>
        </w:rPr>
        <w:fldChar w:fldCharType="separate"/>
      </w:r>
      <w:r w:rsidR="00BA22F1" w:rsidRPr="007C45C9">
        <w:t xml:space="preserve">Tabelle </w:t>
      </w:r>
      <w:r w:rsidR="00BA22F1">
        <w:t>2</w:t>
      </w:r>
      <w:r w:rsidRPr="007C45C9">
        <w:rPr>
          <w:noProof w:val="0"/>
        </w:rPr>
        <w:fldChar w:fldCharType="end"/>
      </w:r>
      <w:r w:rsidRPr="007C45C9">
        <w:rPr>
          <w:noProof w:val="0"/>
        </w:rPr>
        <w:t xml:space="preserve"> zeigt die Parameter zur Konfiguration. Beide Verbindungen wurden über das HTTPS-Protokoll an den SAP Cloud Connector gebunden. Dieser baut eine verschlüsselte</w:t>
      </w:r>
      <w:r w:rsidR="00470890">
        <w:rPr>
          <w:noProof w:val="0"/>
        </w:rPr>
        <w:t xml:space="preserve"> Verbindung</w:t>
      </w:r>
      <w:r w:rsidRPr="007C45C9">
        <w:rPr>
          <w:noProof w:val="0"/>
        </w:rPr>
        <w:t xml:space="preserve"> zur SAP Cloud Platform auf. Da eine doppelte </w:t>
      </w:r>
      <w:r w:rsidRPr="007C45C9">
        <w:rPr>
          <w:noProof w:val="0"/>
        </w:rPr>
        <w:lastRenderedPageBreak/>
        <w:t xml:space="preserve">Verschlüsselung unnötig ist, wird HTTPS </w:t>
      </w:r>
      <w:r w:rsidR="00761303" w:rsidRPr="007C45C9">
        <w:rPr>
          <w:noProof w:val="0"/>
        </w:rPr>
        <w:t xml:space="preserve">bei der Zielkonfiguration </w:t>
      </w:r>
      <w:r w:rsidRPr="007C45C9">
        <w:rPr>
          <w:noProof w:val="0"/>
        </w:rPr>
        <w:t>nicht als Option angeboten.</w:t>
      </w:r>
      <w:r w:rsidR="00EE1D15">
        <w:rPr>
          <w:noProof w:val="0"/>
        </w:rPr>
        <w:t xml:space="preserve"> </w:t>
      </w:r>
      <w:r w:rsidR="00EE1D15" w:rsidRPr="00EE1D15">
        <w:rPr>
          <w:i/>
        </w:rPr>
        <w:t>Die Location ID</w:t>
      </w:r>
      <w:r w:rsidR="00EE1D15">
        <w:t xml:space="preserve"> dient zur Unterscheidung von SAP-Cloud-Connector-Systemen, welche mit demselben Konto auf der SAP Cloud Platform verbunden wurden. Da die Konnektor-Instanzen Master- und Shadow nur als ein System gewertet wurden, war eine Angabe der Location ID in dieser Umsetzung nicht nötig.</w:t>
      </w:r>
    </w:p>
    <w:tbl>
      <w:tblPr>
        <w:tblStyle w:val="AngelasTabelle"/>
        <w:tblpPr w:leftFromText="141" w:rightFromText="141" w:vertAnchor="text" w:horzAnchor="margin" w:tblpY="66"/>
        <w:tblW w:w="0" w:type="auto"/>
        <w:tblLook w:val="04A0" w:firstRow="1" w:lastRow="0" w:firstColumn="1" w:lastColumn="0" w:noHBand="0" w:noVBand="1"/>
      </w:tblPr>
      <w:tblGrid>
        <w:gridCol w:w="2921"/>
        <w:gridCol w:w="3786"/>
        <w:gridCol w:w="2920"/>
      </w:tblGrid>
      <w:tr w:rsidR="000E0596" w:rsidRPr="007C45C9" w14:paraId="319623BC" w14:textId="77777777" w:rsidTr="000E0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E1CC8C4" w14:textId="77777777" w:rsidR="000E0596" w:rsidRPr="007C45C9" w:rsidRDefault="000E0596" w:rsidP="000E0596">
            <w:pPr>
              <w:pStyle w:val="Tabelle"/>
            </w:pPr>
            <w:r w:rsidRPr="007C45C9">
              <w:t>Parametername</w:t>
            </w:r>
          </w:p>
        </w:tc>
        <w:tc>
          <w:tcPr>
            <w:tcW w:w="3786" w:type="dxa"/>
          </w:tcPr>
          <w:p w14:paraId="314EEFE1"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2920" w:type="dxa"/>
          </w:tcPr>
          <w:p w14:paraId="3C555B23"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Beschreibung</w:t>
            </w:r>
          </w:p>
        </w:tc>
      </w:tr>
      <w:tr w:rsidR="000E0596" w:rsidRPr="007C45C9" w14:paraId="0E92671C"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7E5AADA" w14:textId="77777777" w:rsidR="000E0596" w:rsidRPr="007C45C9" w:rsidRDefault="000E0596" w:rsidP="000E0596">
            <w:pPr>
              <w:pStyle w:val="Tabelle"/>
            </w:pPr>
            <w:r w:rsidRPr="007C45C9">
              <w:t>Name</w:t>
            </w:r>
          </w:p>
        </w:tc>
        <w:tc>
          <w:tcPr>
            <w:tcW w:w="3786" w:type="dxa"/>
          </w:tcPr>
          <w:p w14:paraId="70D858F1"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SGW-destination</w:t>
            </w:r>
          </w:p>
          <w:p w14:paraId="36D8F70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SBE-destination</w:t>
            </w:r>
          </w:p>
        </w:tc>
        <w:tc>
          <w:tcPr>
            <w:tcW w:w="2920" w:type="dxa"/>
          </w:tcPr>
          <w:p w14:paraId="3C89D3E2"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Frei wählbarer Name der Destination</w:t>
            </w:r>
          </w:p>
        </w:tc>
      </w:tr>
      <w:tr w:rsidR="000E0596" w:rsidRPr="007C45C9" w14:paraId="2B227BAD"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18A6721" w14:textId="77777777" w:rsidR="000E0596" w:rsidRPr="007C45C9" w:rsidRDefault="000E0596" w:rsidP="000E0596">
            <w:pPr>
              <w:pStyle w:val="Tabelle"/>
            </w:pPr>
            <w:r w:rsidRPr="007C45C9">
              <w:t>Type</w:t>
            </w:r>
          </w:p>
        </w:tc>
        <w:tc>
          <w:tcPr>
            <w:tcW w:w="3786" w:type="dxa"/>
          </w:tcPr>
          <w:p w14:paraId="55A31B2E"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HTTP</w:t>
            </w:r>
          </w:p>
        </w:tc>
        <w:tc>
          <w:tcPr>
            <w:tcW w:w="2920" w:type="dxa"/>
          </w:tcPr>
          <w:p w14:paraId="6D56846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r>
      <w:tr w:rsidR="000E0596" w:rsidRPr="007C45C9" w14:paraId="288AA9F5"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4EF52EB" w14:textId="77777777" w:rsidR="000E0596" w:rsidRPr="007C45C9" w:rsidRDefault="000E0596" w:rsidP="000E0596">
            <w:pPr>
              <w:pStyle w:val="Tabelle"/>
            </w:pPr>
            <w:r w:rsidRPr="007C45C9">
              <w:t>Description</w:t>
            </w:r>
          </w:p>
        </w:tc>
        <w:tc>
          <w:tcPr>
            <w:tcW w:w="3786" w:type="dxa"/>
          </w:tcPr>
          <w:p w14:paraId="4C4CEE9E"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14:paraId="3E6AF6CB"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Beschreibung</w:t>
            </w:r>
          </w:p>
        </w:tc>
      </w:tr>
      <w:tr w:rsidR="000E0596" w:rsidRPr="007C45C9" w14:paraId="027CB887"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6AA6D82B" w14:textId="77777777" w:rsidR="000E0596" w:rsidRPr="007C45C9" w:rsidRDefault="000E0596" w:rsidP="000E0596">
            <w:pPr>
              <w:pStyle w:val="Tabelle"/>
            </w:pPr>
            <w:r w:rsidRPr="007C45C9">
              <w:t>Location ID</w:t>
            </w:r>
          </w:p>
        </w:tc>
        <w:tc>
          <w:tcPr>
            <w:tcW w:w="3786" w:type="dxa"/>
          </w:tcPr>
          <w:p w14:paraId="1DBFE45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14:paraId="65A83EC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Kennnummer des Cloud Konnektors</w:t>
            </w:r>
          </w:p>
        </w:tc>
      </w:tr>
      <w:tr w:rsidR="000E0596" w:rsidRPr="007C45C9" w14:paraId="0186B483"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05BFC5EC" w14:textId="77777777" w:rsidR="000E0596" w:rsidRPr="007C45C9" w:rsidRDefault="000E0596" w:rsidP="000E0596">
            <w:pPr>
              <w:pStyle w:val="Tabelle"/>
            </w:pPr>
            <w:r w:rsidRPr="007C45C9">
              <w:t>URL</w:t>
            </w:r>
          </w:p>
        </w:tc>
        <w:tc>
          <w:tcPr>
            <w:tcW w:w="3786" w:type="dxa"/>
          </w:tcPr>
          <w:p w14:paraId="2918AF07" w14:textId="3BCB8A96" w:rsidR="000E0596" w:rsidRPr="00E4322D" w:rsidRDefault="00595E85" w:rsidP="00E4322D">
            <w:pPr>
              <w:pStyle w:val="Tabelle"/>
              <w:cnfStyle w:val="000000000000" w:firstRow="0" w:lastRow="0" w:firstColumn="0" w:lastColumn="0" w:oddVBand="0" w:evenVBand="0" w:oddHBand="0" w:evenHBand="0" w:firstRowFirstColumn="0" w:firstRowLastColumn="0" w:lastRowFirstColumn="0" w:lastRowLastColumn="0"/>
              <w:rPr>
                <w:color w:val="808080" w:themeColor="background1" w:themeShade="80"/>
                <w:szCs w:val="20"/>
                <w:u w:val="single"/>
              </w:rPr>
            </w:pPr>
            <w:hyperlink r:id="rId46" w:history="1">
              <w:r w:rsidR="000E0596" w:rsidRPr="00E4322D">
                <w:rPr>
                  <w:rStyle w:val="Hyperlink"/>
                  <w:color w:val="808080" w:themeColor="background1" w:themeShade="80"/>
                  <w:szCs w:val="20"/>
                </w:rPr>
                <w:t>http://sgw:8001</w:t>
              </w:r>
            </w:hyperlink>
          </w:p>
          <w:p w14:paraId="32FF642B" w14:textId="0A906182" w:rsidR="000E0596" w:rsidRPr="007C45C9" w:rsidRDefault="00595E85" w:rsidP="00E4322D">
            <w:pPr>
              <w:pStyle w:val="Tabelle"/>
              <w:cnfStyle w:val="000000000000" w:firstRow="0" w:lastRow="0" w:firstColumn="0" w:lastColumn="0" w:oddVBand="0" w:evenVBand="0" w:oddHBand="0" w:evenHBand="0" w:firstRowFirstColumn="0" w:firstRowLastColumn="0" w:lastRowFirstColumn="0" w:lastRowLastColumn="0"/>
            </w:pPr>
            <w:hyperlink r:id="rId47" w:history="1">
              <w:r w:rsidR="000E0596" w:rsidRPr="00E4322D">
                <w:rPr>
                  <w:rStyle w:val="Hyperlink"/>
                  <w:color w:val="808080" w:themeColor="background1" w:themeShade="80"/>
                  <w:szCs w:val="20"/>
                </w:rPr>
                <w:t>http://sbe:5200</w:t>
              </w:r>
            </w:hyperlink>
            <w:r w:rsidR="000E0596" w:rsidRPr="00E4322D">
              <w:rPr>
                <w:color w:val="808080" w:themeColor="background1" w:themeShade="80"/>
                <w:szCs w:val="20"/>
                <w:u w:val="single"/>
              </w:rPr>
              <w:t>/sap/iwbep/</w:t>
            </w:r>
          </w:p>
        </w:tc>
        <w:tc>
          <w:tcPr>
            <w:tcW w:w="2920" w:type="dxa"/>
          </w:tcPr>
          <w:p w14:paraId="0AB29EE7"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Internetadresse der Destination</w:t>
            </w:r>
          </w:p>
        </w:tc>
      </w:tr>
      <w:tr w:rsidR="000E0596" w:rsidRPr="007C45C9" w14:paraId="2CC28399"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7C7C458" w14:textId="77777777" w:rsidR="000E0596" w:rsidRPr="007C45C9" w:rsidRDefault="000E0596" w:rsidP="000E0596">
            <w:pPr>
              <w:pStyle w:val="Tabelle"/>
            </w:pPr>
            <w:r w:rsidRPr="007C45C9">
              <w:t>Proxy Type</w:t>
            </w:r>
          </w:p>
        </w:tc>
        <w:tc>
          <w:tcPr>
            <w:tcW w:w="3786" w:type="dxa"/>
          </w:tcPr>
          <w:p w14:paraId="35C42F6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On-Premise</w:t>
            </w:r>
          </w:p>
        </w:tc>
        <w:tc>
          <w:tcPr>
            <w:tcW w:w="2920" w:type="dxa"/>
          </w:tcPr>
          <w:p w14:paraId="425AB44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r>
      <w:tr w:rsidR="000E0596" w:rsidRPr="007C45C9" w14:paraId="4AF6E1DE"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3D3F57D4" w14:textId="77777777" w:rsidR="000E0596" w:rsidRPr="007C45C9" w:rsidRDefault="000E0596" w:rsidP="000E0596">
            <w:pPr>
              <w:pStyle w:val="Tabelle"/>
            </w:pPr>
            <w:r w:rsidRPr="007C45C9">
              <w:t>Authentication</w:t>
            </w:r>
          </w:p>
        </w:tc>
        <w:tc>
          <w:tcPr>
            <w:tcW w:w="3786" w:type="dxa"/>
          </w:tcPr>
          <w:p w14:paraId="4219324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Basic Authentication</w:t>
            </w:r>
          </w:p>
        </w:tc>
        <w:tc>
          <w:tcPr>
            <w:tcW w:w="2920" w:type="dxa"/>
          </w:tcPr>
          <w:p w14:paraId="5BAB054A"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Art der Authentifizierung</w:t>
            </w:r>
          </w:p>
        </w:tc>
      </w:tr>
      <w:tr w:rsidR="000E0596" w:rsidRPr="007C45C9" w14:paraId="0E1A8C50"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C43D065" w14:textId="77777777" w:rsidR="000E0596" w:rsidRPr="00595E85" w:rsidRDefault="000E0596" w:rsidP="000E0596">
            <w:pPr>
              <w:pStyle w:val="Tabelle"/>
              <w:rPr>
                <w:lang w:val="en-US"/>
                <w:rPrChange w:id="220" w:author="Lippmann, Daniel, NMU-CT" w:date="2018-07-06T08:52:00Z">
                  <w:rPr/>
                </w:rPrChange>
              </w:rPr>
            </w:pPr>
            <w:r w:rsidRPr="00595E85">
              <w:rPr>
                <w:lang w:val="en-US"/>
                <w:rPrChange w:id="221" w:author="Lippmann, Daniel, NMU-CT" w:date="2018-07-06T08:52:00Z">
                  <w:rPr/>
                </w:rPrChange>
              </w:rPr>
              <w:t>Additional Properties</w:t>
            </w:r>
          </w:p>
          <w:p w14:paraId="509EAF39" w14:textId="77777777" w:rsidR="000E0596" w:rsidRPr="00595E85" w:rsidRDefault="000E0596" w:rsidP="000E0596">
            <w:pPr>
              <w:pStyle w:val="Tabelle"/>
              <w:rPr>
                <w:lang w:val="en-US"/>
                <w:rPrChange w:id="222" w:author="Lippmann, Daniel, NMU-CT" w:date="2018-07-06T08:52:00Z">
                  <w:rPr/>
                </w:rPrChange>
              </w:rPr>
            </w:pPr>
            <w:r w:rsidRPr="00595E85">
              <w:rPr>
                <w:lang w:val="en-US"/>
                <w:rPrChange w:id="223" w:author="Lippmann, Daniel, NMU-CT" w:date="2018-07-06T08:52:00Z">
                  <w:rPr/>
                </w:rPrChange>
              </w:rPr>
              <w:t>Jco.client.client</w:t>
            </w:r>
          </w:p>
          <w:p w14:paraId="72B4F359" w14:textId="77777777" w:rsidR="000E0596" w:rsidRPr="00595E85" w:rsidRDefault="000E0596" w:rsidP="000E0596">
            <w:pPr>
              <w:pStyle w:val="Tabelle"/>
              <w:rPr>
                <w:lang w:val="en-US"/>
                <w:rPrChange w:id="224" w:author="Lippmann, Daniel, NMU-CT" w:date="2018-07-06T08:52:00Z">
                  <w:rPr/>
                </w:rPrChange>
              </w:rPr>
            </w:pPr>
            <w:r w:rsidRPr="00595E85">
              <w:rPr>
                <w:lang w:val="en-US"/>
                <w:rPrChange w:id="225" w:author="Lippmann, Daniel, NMU-CT" w:date="2018-07-06T08:52:00Z">
                  <w:rPr/>
                </w:rPrChange>
              </w:rPr>
              <w:t>WebIDEEnabled</w:t>
            </w:r>
          </w:p>
          <w:p w14:paraId="22E88EC7" w14:textId="77777777" w:rsidR="000E0596" w:rsidRPr="007C45C9" w:rsidRDefault="000E0596" w:rsidP="000E0596">
            <w:pPr>
              <w:pStyle w:val="Tabelle"/>
            </w:pPr>
            <w:r w:rsidRPr="007C45C9">
              <w:t>WebIDEUsage</w:t>
            </w:r>
          </w:p>
          <w:p w14:paraId="4EBA1C11" w14:textId="77777777" w:rsidR="000E0596" w:rsidRPr="007C45C9" w:rsidRDefault="000E0596" w:rsidP="000E0596">
            <w:pPr>
              <w:pStyle w:val="Tabelle"/>
            </w:pPr>
          </w:p>
          <w:p w14:paraId="54D3A5B8" w14:textId="77777777" w:rsidR="000E0596" w:rsidRPr="007C45C9" w:rsidRDefault="000E0596" w:rsidP="000E0596">
            <w:pPr>
              <w:pStyle w:val="Tabelle"/>
            </w:pPr>
          </w:p>
          <w:p w14:paraId="5689731C" w14:textId="77777777" w:rsidR="000E0596" w:rsidRPr="007C45C9" w:rsidRDefault="000E0596" w:rsidP="000E0596">
            <w:pPr>
              <w:pStyle w:val="Tabelle"/>
            </w:pPr>
            <w:r w:rsidRPr="007C45C9">
              <w:t>Sap-client</w:t>
            </w:r>
          </w:p>
        </w:tc>
        <w:tc>
          <w:tcPr>
            <w:tcW w:w="3786" w:type="dxa"/>
          </w:tcPr>
          <w:p w14:paraId="7211EF42"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35149B02"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010</w:t>
            </w:r>
          </w:p>
          <w:p w14:paraId="728B621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True</w:t>
            </w:r>
          </w:p>
          <w:p w14:paraId="683EAEF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odata_abap,ui5_execute_abap,dev_abap,dev_gen,bsp_execute_abap</w:t>
            </w:r>
          </w:p>
          <w:p w14:paraId="47CB5D4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100</w:t>
            </w:r>
          </w:p>
        </w:tc>
        <w:tc>
          <w:tcPr>
            <w:tcW w:w="2920" w:type="dxa"/>
          </w:tcPr>
          <w:p w14:paraId="5FC71A74"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Zusätzliche Einstellungen</w:t>
            </w:r>
          </w:p>
          <w:p w14:paraId="744EB8E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SGW</w:t>
            </w:r>
          </w:p>
          <w:p w14:paraId="0B18F4FA"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577AD9F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F09771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492B297D"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7E382B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SBE</w:t>
            </w:r>
          </w:p>
        </w:tc>
      </w:tr>
    </w:tbl>
    <w:p w14:paraId="2B8586C5" w14:textId="7C84594C" w:rsidR="000E0596" w:rsidRDefault="000E0596" w:rsidP="000E0596">
      <w:pPr>
        <w:pStyle w:val="BeschriftungvonAbbildungenetcBA-Format"/>
      </w:pPr>
      <w:bookmarkStart w:id="226" w:name="_Ref515972263"/>
      <w:bookmarkStart w:id="227" w:name="_Ref516469927"/>
      <w:bookmarkStart w:id="228" w:name="_Toc518556040"/>
      <w:r w:rsidRPr="007C45C9">
        <w:t xml:space="preserve">Tabelle </w:t>
      </w:r>
      <w:fldSimple w:instr=" SEQ Tabelle \* ARABIC ">
        <w:r w:rsidR="00BA22F1">
          <w:rPr>
            <w:noProof/>
          </w:rPr>
          <w:t>2</w:t>
        </w:r>
      </w:fldSimple>
      <w:bookmarkEnd w:id="226"/>
      <w:r w:rsidRPr="007C45C9">
        <w:t>: Parameter zur Konfiguration von Zielen</w:t>
      </w:r>
      <w:bookmarkEnd w:id="227"/>
      <w:bookmarkEnd w:id="228"/>
    </w:p>
    <w:p w14:paraId="6E8873D0" w14:textId="7A79813E" w:rsidR="002D6932" w:rsidRPr="002D6932" w:rsidRDefault="002D6932" w:rsidP="002D6932">
      <w:pPr>
        <w:pStyle w:val="Bildquelle"/>
      </w:pPr>
      <w:r>
        <w:t>(Quelle: eigene Darstellung)</w:t>
      </w:r>
    </w:p>
    <w:p w14:paraId="7C39EDA4" w14:textId="22369DD9" w:rsidR="000E0596" w:rsidRPr="007C45C9" w:rsidRDefault="00917889" w:rsidP="0061153E">
      <w:pPr>
        <w:pStyle w:val="FlietextersterAbsatz"/>
        <w:rPr>
          <w:noProof w:val="0"/>
        </w:rPr>
      </w:pPr>
      <w:r w:rsidRPr="007C45C9">
        <w:rPr>
          <w:noProof w:val="0"/>
        </w:rPr>
        <w:t xml:space="preserve">Die Destination für das SBE-System </w:t>
      </w:r>
      <w:r>
        <w:rPr>
          <w:noProof w:val="0"/>
        </w:rPr>
        <w:t>wurde</w:t>
      </w:r>
      <w:r w:rsidRPr="007C45C9">
        <w:rPr>
          <w:noProof w:val="0"/>
        </w:rPr>
        <w:t xml:space="preserve"> in der Konfiguration des OData-Provisioning-Dienstes angelegt. Zuvor muss</w:t>
      </w:r>
      <w:r>
        <w:rPr>
          <w:noProof w:val="0"/>
        </w:rPr>
        <w:t>te</w:t>
      </w:r>
      <w:r w:rsidRPr="007C45C9">
        <w:rPr>
          <w:noProof w:val="0"/>
        </w:rPr>
        <w:t xml:space="preserve"> dieser aktiviert werden. Dafür </w:t>
      </w:r>
      <w:r w:rsidR="008A6B0A">
        <w:rPr>
          <w:noProof w:val="0"/>
        </w:rPr>
        <w:t>wurde</w:t>
      </w:r>
      <w:r w:rsidRPr="007C45C9">
        <w:rPr>
          <w:noProof w:val="0"/>
        </w:rPr>
        <w:t xml:space="preserve"> im Unterkonto zu Services</w:t>
      </w:r>
      <w:r w:rsidR="008A6B0A">
        <w:rPr>
          <w:noProof w:val="0"/>
        </w:rPr>
        <w:t xml:space="preserve"> navigiert, dort der</w:t>
      </w:r>
      <w:r w:rsidRPr="007C45C9">
        <w:rPr>
          <w:noProof w:val="0"/>
        </w:rPr>
        <w:t xml:space="preserve"> OData-Provisioning-Dienst </w:t>
      </w:r>
      <w:r w:rsidR="008A6B0A">
        <w:rPr>
          <w:noProof w:val="0"/>
        </w:rPr>
        <w:t xml:space="preserve">gesucht </w:t>
      </w:r>
      <w:r w:rsidRPr="007C45C9">
        <w:rPr>
          <w:noProof w:val="0"/>
        </w:rPr>
        <w:t xml:space="preserve">und </w:t>
      </w:r>
      <w:r w:rsidR="008A6B0A">
        <w:rPr>
          <w:noProof w:val="0"/>
        </w:rPr>
        <w:t>au</w:t>
      </w:r>
      <w:r w:rsidRPr="007C45C9">
        <w:rPr>
          <w:noProof w:val="0"/>
        </w:rPr>
        <w:t>f Einschalten (</w:t>
      </w:r>
      <w:r w:rsidRPr="007C45C9">
        <w:rPr>
          <w:i/>
          <w:noProof w:val="0"/>
        </w:rPr>
        <w:t>Enable</w:t>
      </w:r>
      <w:r w:rsidRPr="007C45C9">
        <w:rPr>
          <w:noProof w:val="0"/>
        </w:rPr>
        <w:t>)</w:t>
      </w:r>
      <w:r w:rsidR="008A6B0A">
        <w:rPr>
          <w:noProof w:val="0"/>
        </w:rPr>
        <w:t xml:space="preserve"> geklickt</w:t>
      </w:r>
      <w:r w:rsidRPr="007C45C9">
        <w:rPr>
          <w:noProof w:val="0"/>
        </w:rPr>
        <w:t xml:space="preserve">. </w:t>
      </w:r>
      <w:r w:rsidR="00C807BF">
        <w:rPr>
          <w:noProof w:val="0"/>
        </w:rPr>
        <w:t>Danach</w:t>
      </w:r>
      <w:r>
        <w:rPr>
          <w:noProof w:val="0"/>
        </w:rPr>
        <w:t xml:space="preserve"> konnte der Dienst konfiguriert oder geöffnet werden. Die Konfiguration bot</w:t>
      </w:r>
      <w:r w:rsidRPr="007C45C9">
        <w:rPr>
          <w:noProof w:val="0"/>
        </w:rPr>
        <w:t xml:space="preserve"> die Unterseiten </w:t>
      </w:r>
      <w:r w:rsidRPr="007C45C9">
        <w:rPr>
          <w:i/>
          <w:noProof w:val="0"/>
        </w:rPr>
        <w:t>Destinations</w:t>
      </w:r>
      <w:r w:rsidRPr="007C45C9">
        <w:rPr>
          <w:noProof w:val="0"/>
        </w:rPr>
        <w:t xml:space="preserve"> und Rollen (</w:t>
      </w:r>
      <w:r w:rsidRPr="007C45C9">
        <w:rPr>
          <w:i/>
          <w:noProof w:val="0"/>
        </w:rPr>
        <w:t>Roles</w:t>
      </w:r>
      <w:r w:rsidRPr="007C45C9">
        <w:rPr>
          <w:noProof w:val="0"/>
        </w:rPr>
        <w:t xml:space="preserve">). In </w:t>
      </w:r>
      <w:r w:rsidRPr="007C45C9">
        <w:rPr>
          <w:i/>
          <w:noProof w:val="0"/>
        </w:rPr>
        <w:t>Destinations</w:t>
      </w:r>
      <w:r w:rsidRPr="007C45C9">
        <w:rPr>
          <w:noProof w:val="0"/>
        </w:rPr>
        <w:t xml:space="preserve"> </w:t>
      </w:r>
      <w:r>
        <w:rPr>
          <w:noProof w:val="0"/>
        </w:rPr>
        <w:t>wurde</w:t>
      </w:r>
      <w:r w:rsidR="00706AC5">
        <w:rPr>
          <w:noProof w:val="0"/>
        </w:rPr>
        <w:t xml:space="preserve"> das SBE-System hinterlegt. B</w:t>
      </w:r>
      <w:r w:rsidRPr="007C45C9">
        <w:rPr>
          <w:noProof w:val="0"/>
        </w:rPr>
        <w:t xml:space="preserve">ei </w:t>
      </w:r>
      <w:r w:rsidRPr="007C45C9">
        <w:rPr>
          <w:i/>
          <w:noProof w:val="0"/>
        </w:rPr>
        <w:t>Roles</w:t>
      </w:r>
      <w:r>
        <w:rPr>
          <w:noProof w:val="0"/>
        </w:rPr>
        <w:t xml:space="preserve"> fa</w:t>
      </w:r>
      <w:r w:rsidRPr="007C45C9">
        <w:rPr>
          <w:noProof w:val="0"/>
        </w:rPr>
        <w:t>nden sich zwei Rollen, die dem Nutzer zugeordnet werden</w:t>
      </w:r>
      <w:r>
        <w:rPr>
          <w:noProof w:val="0"/>
        </w:rPr>
        <w:t xml:space="preserve"> mussten</w:t>
      </w:r>
      <w:r w:rsidRPr="007C45C9">
        <w:rPr>
          <w:noProof w:val="0"/>
        </w:rPr>
        <w:t xml:space="preserve">, der den OData-Dienst aus dem System mit dem Cloud-Platform-Dienst veröffentlichen will. </w:t>
      </w:r>
      <w:r w:rsidR="00DE7EC3" w:rsidRPr="007C45C9">
        <w:rPr>
          <w:noProof w:val="0"/>
        </w:rPr>
        <w:t xml:space="preserve">Auch im Web-IDE-Dienst </w:t>
      </w:r>
      <w:r w:rsidR="00167F81">
        <w:rPr>
          <w:noProof w:val="0"/>
        </w:rPr>
        <w:t>konnte</w:t>
      </w:r>
      <w:r w:rsidR="00DE7EC3" w:rsidRPr="007C45C9">
        <w:rPr>
          <w:noProof w:val="0"/>
        </w:rPr>
        <w:t xml:space="preserve">n </w:t>
      </w:r>
      <w:r w:rsidR="00BC476B" w:rsidRPr="007C45C9">
        <w:rPr>
          <w:noProof w:val="0"/>
        </w:rPr>
        <w:t>Destinations</w:t>
      </w:r>
      <w:r w:rsidR="00DE7EC3" w:rsidRPr="007C45C9">
        <w:rPr>
          <w:noProof w:val="0"/>
        </w:rPr>
        <w:t xml:space="preserve"> angelegt werden. Anders als </w:t>
      </w:r>
      <w:r w:rsidR="00DE7EC3" w:rsidRPr="007C45C9">
        <w:rPr>
          <w:noProof w:val="0"/>
        </w:rPr>
        <w:lastRenderedPageBreak/>
        <w:t>beim OData-Provisioning-Dienst genügt</w:t>
      </w:r>
      <w:r w:rsidR="00520816">
        <w:rPr>
          <w:noProof w:val="0"/>
        </w:rPr>
        <w:t>e</w:t>
      </w:r>
      <w:r w:rsidR="00DE7EC3" w:rsidRPr="007C45C9">
        <w:rPr>
          <w:noProof w:val="0"/>
        </w:rPr>
        <w:t xml:space="preserve"> dies jedoch nicht. Die Destination muss</w:t>
      </w:r>
      <w:r w:rsidR="00AD28B8">
        <w:rPr>
          <w:noProof w:val="0"/>
        </w:rPr>
        <w:t>te</w:t>
      </w:r>
      <w:r w:rsidR="00DE7EC3" w:rsidRPr="007C45C9">
        <w:rPr>
          <w:noProof w:val="0"/>
        </w:rPr>
        <w:t xml:space="preserve"> </w:t>
      </w:r>
      <w:r w:rsidR="00FD16F5" w:rsidRPr="007C45C9">
        <w:rPr>
          <w:noProof w:val="0"/>
        </w:rPr>
        <w:t xml:space="preserve">übergeordnet </w:t>
      </w:r>
      <w:r w:rsidR="00DE7EC3" w:rsidRPr="007C45C9">
        <w:rPr>
          <w:noProof w:val="0"/>
        </w:rPr>
        <w:t>im Cloud Cockpit vorliegen.</w:t>
      </w:r>
      <w:r w:rsidR="00C75DA3" w:rsidRPr="007C45C9">
        <w:rPr>
          <w:noProof w:val="0"/>
        </w:rPr>
        <w:t xml:space="preserve"> Bei der Web IDE Personal Edition </w:t>
      </w:r>
      <w:r w:rsidR="00E4322D">
        <w:rPr>
          <w:noProof w:val="0"/>
        </w:rPr>
        <w:t>wurde</w:t>
      </w:r>
      <w:r w:rsidR="00C75DA3" w:rsidRPr="007C45C9">
        <w:rPr>
          <w:noProof w:val="0"/>
        </w:rPr>
        <w:t xml:space="preserve"> eine Ziel</w:t>
      </w:r>
      <w:r w:rsidR="007B765F" w:rsidRPr="007C45C9">
        <w:rPr>
          <w:noProof w:val="0"/>
        </w:rPr>
        <w:t xml:space="preserve">verknüpfung als Datei im Unterordner </w:t>
      </w:r>
      <w:r w:rsidR="007B765F" w:rsidRPr="007C45C9">
        <w:rPr>
          <w:i/>
          <w:noProof w:val="0"/>
        </w:rPr>
        <w:t>Eclipse&gt;config_master&gt;service.destinations&gt;destinations</w:t>
      </w:r>
      <w:r w:rsidR="007B765F" w:rsidRPr="007C45C9">
        <w:rPr>
          <w:noProof w:val="0"/>
        </w:rPr>
        <w:t xml:space="preserve"> angelegt. Diese enth</w:t>
      </w:r>
      <w:r w:rsidR="005F11C4">
        <w:rPr>
          <w:noProof w:val="0"/>
        </w:rPr>
        <w:t>ielt</w:t>
      </w:r>
      <w:r w:rsidR="007B765F" w:rsidRPr="007C45C9">
        <w:rPr>
          <w:noProof w:val="0"/>
        </w:rPr>
        <w:t xml:space="preserve"> ebenfalls die Parameter aus </w:t>
      </w:r>
      <w:r w:rsidR="007B765F" w:rsidRPr="007C45C9">
        <w:rPr>
          <w:noProof w:val="0"/>
        </w:rPr>
        <w:fldChar w:fldCharType="begin"/>
      </w:r>
      <w:r w:rsidR="007B765F" w:rsidRPr="007C45C9">
        <w:rPr>
          <w:noProof w:val="0"/>
        </w:rPr>
        <w:instrText xml:space="preserve"> REF _Ref515972263 \h </w:instrText>
      </w:r>
      <w:r w:rsidR="007B765F" w:rsidRPr="007C45C9">
        <w:rPr>
          <w:noProof w:val="0"/>
        </w:rPr>
      </w:r>
      <w:r w:rsidR="007B765F" w:rsidRPr="007C45C9">
        <w:rPr>
          <w:noProof w:val="0"/>
        </w:rPr>
        <w:fldChar w:fldCharType="separate"/>
      </w:r>
      <w:r w:rsidR="00BA22F1" w:rsidRPr="007C45C9">
        <w:t xml:space="preserve">Tabelle </w:t>
      </w:r>
      <w:r w:rsidR="00BA22F1">
        <w:t>2</w:t>
      </w:r>
      <w:r w:rsidR="007B765F" w:rsidRPr="007C45C9">
        <w:rPr>
          <w:noProof w:val="0"/>
        </w:rPr>
        <w:fldChar w:fldCharType="end"/>
      </w:r>
      <w:r w:rsidR="007B765F" w:rsidRPr="007C45C9">
        <w:rPr>
          <w:noProof w:val="0"/>
        </w:rPr>
        <w:t>.</w:t>
      </w:r>
    </w:p>
    <w:p w14:paraId="2BC6CA07" w14:textId="5FF429C6" w:rsidR="00F26907" w:rsidRPr="007C45C9" w:rsidRDefault="00D83519" w:rsidP="000574E4">
      <w:pPr>
        <w:pStyle w:val="berschrift3"/>
      </w:pPr>
      <w:bookmarkStart w:id="229" w:name="_Ref513320570"/>
      <w:bookmarkStart w:id="230" w:name="_Ref513320580"/>
      <w:bookmarkStart w:id="231" w:name="_Toc518555990"/>
      <w:bookmarkStart w:id="232" w:name="_Toc512808552"/>
      <w:r w:rsidRPr="007C45C9">
        <w:t xml:space="preserve">Einrichten </w:t>
      </w:r>
      <w:r w:rsidR="00F7460A" w:rsidRPr="007C45C9">
        <w:t>und V</w:t>
      </w:r>
      <w:r w:rsidR="008B12D2" w:rsidRPr="007C45C9">
        <w:t xml:space="preserve">eröffentlichen </w:t>
      </w:r>
      <w:r w:rsidRPr="007C45C9">
        <w:t>eines OData-Dienstes</w:t>
      </w:r>
      <w:bookmarkEnd w:id="229"/>
      <w:bookmarkEnd w:id="230"/>
      <w:bookmarkEnd w:id="231"/>
    </w:p>
    <w:p w14:paraId="044128D7" w14:textId="7D35F310" w:rsidR="00A249A5" w:rsidRPr="007C45C9" w:rsidRDefault="00FC2C2C" w:rsidP="002E6A89">
      <w:pPr>
        <w:pStyle w:val="FlietextersterAbsatz"/>
        <w:rPr>
          <w:noProof w:val="0"/>
        </w:rPr>
      </w:pPr>
      <w:r w:rsidRPr="007C45C9">
        <w:rPr>
          <w:noProof w:val="0"/>
        </w:rPr>
        <w:t xml:space="preserve">Bevor der OData-Dienst in der SAP Cloud Platform veröffentlicht und genutzt werden </w:t>
      </w:r>
      <w:r w:rsidR="00E4322D">
        <w:rPr>
          <w:noProof w:val="0"/>
        </w:rPr>
        <w:t>konnte</w:t>
      </w:r>
      <w:r w:rsidRPr="007C45C9">
        <w:rPr>
          <w:noProof w:val="0"/>
        </w:rPr>
        <w:t>, muss</w:t>
      </w:r>
      <w:r w:rsidR="00E4322D">
        <w:rPr>
          <w:noProof w:val="0"/>
        </w:rPr>
        <w:t>te</w:t>
      </w:r>
      <w:r w:rsidRPr="007C45C9">
        <w:rPr>
          <w:noProof w:val="0"/>
        </w:rPr>
        <w:t xml:space="preserve"> er im Backend-System </w:t>
      </w:r>
      <w:r w:rsidR="0061153E" w:rsidRPr="007C45C9">
        <w:rPr>
          <w:noProof w:val="0"/>
        </w:rPr>
        <w:t>erstellt</w:t>
      </w:r>
      <w:r w:rsidRPr="007C45C9">
        <w:rPr>
          <w:noProof w:val="0"/>
        </w:rPr>
        <w:t xml:space="preserve"> werden. Dies erfol</w:t>
      </w:r>
      <w:r w:rsidR="00500B39" w:rsidRPr="007C45C9">
        <w:rPr>
          <w:noProof w:val="0"/>
        </w:rPr>
        <w:t>g</w:t>
      </w:r>
      <w:r w:rsidRPr="007C45C9">
        <w:rPr>
          <w:noProof w:val="0"/>
        </w:rPr>
        <w:t>t</w:t>
      </w:r>
      <w:r w:rsidR="00E4322D">
        <w:rPr>
          <w:noProof w:val="0"/>
        </w:rPr>
        <w:t>e</w:t>
      </w:r>
      <w:r w:rsidRPr="007C45C9">
        <w:rPr>
          <w:noProof w:val="0"/>
        </w:rPr>
        <w:t xml:space="preserve"> im </w:t>
      </w:r>
      <w:r w:rsidRPr="007C45C9">
        <w:rPr>
          <w:i/>
          <w:noProof w:val="0"/>
        </w:rPr>
        <w:t>S</w:t>
      </w:r>
      <w:r w:rsidR="00500B39" w:rsidRPr="007C45C9">
        <w:rPr>
          <w:i/>
          <w:noProof w:val="0"/>
        </w:rPr>
        <w:t>AP Gateway</w:t>
      </w:r>
      <w:r w:rsidR="009B33FC" w:rsidRPr="007C45C9">
        <w:rPr>
          <w:i/>
          <w:noProof w:val="0"/>
        </w:rPr>
        <w:t xml:space="preserve"> Service</w:t>
      </w:r>
      <w:r w:rsidR="00500B39" w:rsidRPr="007C45C9">
        <w:rPr>
          <w:i/>
          <w:noProof w:val="0"/>
        </w:rPr>
        <w:t xml:space="preserve"> Builder</w:t>
      </w:r>
      <w:r w:rsidR="002339E0">
        <w:rPr>
          <w:i/>
          <w:noProof w:val="0"/>
        </w:rPr>
        <w:t xml:space="preserve"> (SEGW</w:t>
      </w:r>
      <w:r w:rsidR="00CD1CD0">
        <w:rPr>
          <w:i/>
          <w:noProof w:val="0"/>
        </w:rPr>
        <w:t>)</w:t>
      </w:r>
      <w:r w:rsidR="00500B39" w:rsidRPr="007C45C9">
        <w:rPr>
          <w:noProof w:val="0"/>
        </w:rPr>
        <w:t>.</w:t>
      </w:r>
      <w:r w:rsidR="005F11C4">
        <w:rPr>
          <w:noProof w:val="0"/>
        </w:rPr>
        <w:t xml:space="preserve"> Dort ko</w:t>
      </w:r>
      <w:r w:rsidR="005B02C7" w:rsidRPr="007C45C9">
        <w:rPr>
          <w:noProof w:val="0"/>
        </w:rPr>
        <w:t>nn</w:t>
      </w:r>
      <w:r w:rsidR="005F11C4">
        <w:rPr>
          <w:noProof w:val="0"/>
        </w:rPr>
        <w:t>te</w:t>
      </w:r>
      <w:r w:rsidR="005B02C7" w:rsidRPr="007C45C9">
        <w:rPr>
          <w:noProof w:val="0"/>
        </w:rPr>
        <w:t xml:space="preserve"> ein bestehendes Projekt kopiert oder ein neues Projekt angelegt werden.</w:t>
      </w:r>
      <w:r w:rsidR="0096523B" w:rsidRPr="007C45C9">
        <w:rPr>
          <w:noProof w:val="0"/>
        </w:rPr>
        <w:t xml:space="preserve"> </w:t>
      </w:r>
      <w:r w:rsidR="00864C93" w:rsidRPr="007C45C9">
        <w:rPr>
          <w:noProof w:val="0"/>
        </w:rPr>
        <w:t xml:space="preserve">In Abschnitt </w:t>
      </w:r>
      <w:r w:rsidR="00864C93" w:rsidRPr="007C45C9">
        <w:rPr>
          <w:noProof w:val="0"/>
        </w:rPr>
        <w:fldChar w:fldCharType="begin"/>
      </w:r>
      <w:r w:rsidR="00864C93" w:rsidRPr="007C45C9">
        <w:rPr>
          <w:noProof w:val="0"/>
        </w:rPr>
        <w:instrText xml:space="preserve"> REF _Ref515980945 \r \h </w:instrText>
      </w:r>
      <w:r w:rsidR="00864C93" w:rsidRPr="007C45C9">
        <w:rPr>
          <w:noProof w:val="0"/>
        </w:rPr>
      </w:r>
      <w:r w:rsidR="00864C93" w:rsidRPr="007C45C9">
        <w:rPr>
          <w:noProof w:val="0"/>
        </w:rPr>
        <w:fldChar w:fldCharType="separate"/>
      </w:r>
      <w:r w:rsidR="00BA22F1">
        <w:rPr>
          <w:noProof w:val="0"/>
        </w:rPr>
        <w:t>3.5</w:t>
      </w:r>
      <w:r w:rsidR="00864C93" w:rsidRPr="007C45C9">
        <w:rPr>
          <w:noProof w:val="0"/>
        </w:rPr>
        <w:fldChar w:fldCharType="end"/>
      </w:r>
      <w:r w:rsidR="00864C93" w:rsidRPr="007C45C9">
        <w:rPr>
          <w:noProof w:val="0"/>
        </w:rPr>
        <w:t xml:space="preserve"> wurde der </w:t>
      </w:r>
      <w:r w:rsidR="0074698D">
        <w:rPr>
          <w:noProof w:val="0"/>
        </w:rPr>
        <w:t>bereits vorhandene OData-Dienst</w:t>
      </w:r>
      <w:r w:rsidR="0074698D">
        <w:rPr>
          <w:noProof w:val="0"/>
        </w:rPr>
        <w:br/>
      </w:r>
      <w:r w:rsidR="00864C93" w:rsidRPr="007C45C9">
        <w:rPr>
          <w:i/>
          <w:noProof w:val="0"/>
        </w:rPr>
        <w:t>/ASPSP/ERP_UTILITIES_UMC</w:t>
      </w:r>
      <w:r w:rsidR="00864C93" w:rsidRPr="007C45C9">
        <w:rPr>
          <w:noProof w:val="0"/>
        </w:rPr>
        <w:t xml:space="preserve"> erwähnt. Um diesen vor versehentlichen Änderungen zu schützen, </w:t>
      </w:r>
      <w:r w:rsidR="00E4322D">
        <w:rPr>
          <w:noProof w:val="0"/>
        </w:rPr>
        <w:t>wurde</w:t>
      </w:r>
      <w:r w:rsidR="00864C93" w:rsidRPr="007C45C9">
        <w:rPr>
          <w:noProof w:val="0"/>
        </w:rPr>
        <w:t xml:space="preserve"> er </w:t>
      </w:r>
      <w:r w:rsidR="00241765" w:rsidRPr="007C45C9">
        <w:rPr>
          <w:noProof w:val="0"/>
        </w:rPr>
        <w:t xml:space="preserve">kopiert und als </w:t>
      </w:r>
      <w:r w:rsidR="00241765" w:rsidRPr="007C45C9">
        <w:rPr>
          <w:i/>
          <w:noProof w:val="0"/>
        </w:rPr>
        <w:t>YSA_ERP_UTILITIES_UMC</w:t>
      </w:r>
      <w:r w:rsidR="00241765" w:rsidRPr="007C45C9">
        <w:rPr>
          <w:noProof w:val="0"/>
        </w:rPr>
        <w:t xml:space="preserve"> in dieser Arbeit behandelt.</w:t>
      </w:r>
    </w:p>
    <w:p w14:paraId="7BCF8D13" w14:textId="1052D56F" w:rsidR="003E5FD4" w:rsidRDefault="00425E8B" w:rsidP="005E140A">
      <w:pPr>
        <w:pStyle w:val="Flietext"/>
        <w:rPr>
          <w:noProof w:val="0"/>
        </w:rPr>
      </w:pPr>
      <w:r>
        <w:rPr>
          <w:lang w:eastAsia="zh-CN"/>
        </w:rPr>
        <mc:AlternateContent>
          <mc:Choice Requires="wps">
            <w:drawing>
              <wp:anchor distT="0" distB="0" distL="114300" distR="114300" simplePos="0" relativeHeight="251693056" behindDoc="0" locked="0" layoutInCell="1" allowOverlap="1" wp14:anchorId="415261B4" wp14:editId="323F51E1">
                <wp:simplePos x="0" y="0"/>
                <wp:positionH relativeFrom="margin">
                  <wp:posOffset>3981450</wp:posOffset>
                </wp:positionH>
                <wp:positionV relativeFrom="paragraph">
                  <wp:posOffset>3165475</wp:posOffset>
                </wp:positionV>
                <wp:extent cx="2243455" cy="747395"/>
                <wp:effectExtent l="0" t="0" r="4445" b="0"/>
                <wp:wrapSquare wrapText="bothSides"/>
                <wp:docPr id="19" name="Textfeld 19"/>
                <wp:cNvGraphicFramePr/>
                <a:graphic xmlns:a="http://schemas.openxmlformats.org/drawingml/2006/main">
                  <a:graphicData uri="http://schemas.microsoft.com/office/word/2010/wordprocessingShape">
                    <wps:wsp>
                      <wps:cNvSpPr txBox="1"/>
                      <wps:spPr>
                        <a:xfrm>
                          <a:off x="0" y="0"/>
                          <a:ext cx="2243455" cy="747395"/>
                        </a:xfrm>
                        <a:prstGeom prst="rect">
                          <a:avLst/>
                        </a:prstGeom>
                        <a:solidFill>
                          <a:prstClr val="white"/>
                        </a:solidFill>
                        <a:ln>
                          <a:noFill/>
                        </a:ln>
                      </wps:spPr>
                      <wps:txbx>
                        <w:txbxContent>
                          <w:p w14:paraId="4866FEFF" w14:textId="44AC05AC" w:rsidR="00595E85" w:rsidRDefault="00595E85" w:rsidP="00CB3934">
                            <w:pPr>
                              <w:pStyle w:val="BeschriftungvonAbbildungenetcBA-Format"/>
                            </w:pPr>
                            <w:bookmarkStart w:id="233" w:name="_Ref518386828"/>
                            <w:bookmarkStart w:id="234" w:name="_Ref518386825"/>
                            <w:bookmarkStart w:id="235" w:name="_Toc518556024"/>
                            <w:r>
                              <w:t xml:space="preserve">Abbildung </w:t>
                            </w:r>
                            <w:fldSimple w:instr=" SEQ Abbildung \* ARABIC ">
                              <w:r>
                                <w:rPr>
                                  <w:noProof/>
                                </w:rPr>
                                <w:t>19</w:t>
                              </w:r>
                            </w:fldSimple>
                            <w:bookmarkEnd w:id="233"/>
                            <w:r>
                              <w:t>: Datenmodell und Laufzeitklassen eines</w:t>
                            </w:r>
                            <w:r>
                              <w:br/>
                              <w:t>OData-Dienstes</w:t>
                            </w:r>
                            <w:bookmarkEnd w:id="234"/>
                            <w:bookmarkEnd w:id="235"/>
                          </w:p>
                          <w:p w14:paraId="5F735578" w14:textId="3F92E3D9" w:rsidR="00595E85" w:rsidRPr="00CB3934" w:rsidRDefault="00595E85" w:rsidP="00CB3934">
                            <w:pPr>
                              <w:rPr>
                                <w:rStyle w:val="BildquelleZchn"/>
                              </w:rPr>
                            </w:pPr>
                            <w:r>
                              <w:t>(</w:t>
                            </w:r>
                            <w:r w:rsidRPr="00CB3934">
                              <w:rPr>
                                <w:rStyle w:val="BildquelleZchn"/>
                              </w:rP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61B4" id="Textfeld 19" o:spid="_x0000_s1029" type="#_x0000_t202" style="position:absolute;left:0;text-align:left;margin-left:313.5pt;margin-top:249.25pt;width:176.65pt;height:58.8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" stroked="f">
                <v:textbox inset="0,0,0,0">
                  <w:txbxContent>
                    <w:p w14:paraId="4866FEFF" w14:textId="44AC05AC" w:rsidR="00595E85" w:rsidRDefault="00595E85" w:rsidP="00CB3934">
                      <w:pPr>
                        <w:pStyle w:val="BeschriftungvonAbbildungenetcBA-Format"/>
                      </w:pPr>
                      <w:bookmarkStart w:id="236" w:name="_Ref518386828"/>
                      <w:bookmarkStart w:id="237" w:name="_Ref518386825"/>
                      <w:bookmarkStart w:id="238" w:name="_Toc518556024"/>
                      <w:r>
                        <w:t xml:space="preserve">Abbildung </w:t>
                      </w:r>
                      <w:fldSimple w:instr=" SEQ Abbildung \* ARABIC ">
                        <w:r>
                          <w:rPr>
                            <w:noProof/>
                          </w:rPr>
                          <w:t>19</w:t>
                        </w:r>
                      </w:fldSimple>
                      <w:bookmarkEnd w:id="236"/>
                      <w:r>
                        <w:t>: Datenmodell und Laufzeitklassen eines</w:t>
                      </w:r>
                      <w:r>
                        <w:br/>
                        <w:t>OData-Dienstes</w:t>
                      </w:r>
                      <w:bookmarkEnd w:id="237"/>
                      <w:bookmarkEnd w:id="238"/>
                    </w:p>
                    <w:p w14:paraId="5F735578" w14:textId="3F92E3D9" w:rsidR="00595E85" w:rsidRPr="00CB3934" w:rsidRDefault="00595E85" w:rsidP="00CB3934">
                      <w:pPr>
                        <w:rPr>
                          <w:rStyle w:val="BildquelleZchn"/>
                        </w:rPr>
                      </w:pPr>
                      <w:r>
                        <w:t>(</w:t>
                      </w:r>
                      <w:r w:rsidRPr="00CB3934">
                        <w:rPr>
                          <w:rStyle w:val="BildquelleZchn"/>
                        </w:rPr>
                        <w:t>Quelle: eigener Screenshot)</w:t>
                      </w:r>
                    </w:p>
                  </w:txbxContent>
                </v:textbox>
                <w10:wrap type="square" anchorx="margin"/>
              </v:shape>
            </w:pict>
          </mc:Fallback>
        </mc:AlternateContent>
      </w:r>
      <w:r>
        <w:rPr>
          <w:lang w:eastAsia="zh-CN"/>
        </w:rPr>
        <w:drawing>
          <wp:anchor distT="0" distB="0" distL="114300" distR="114300" simplePos="0" relativeHeight="251691008" behindDoc="0" locked="0" layoutInCell="1" allowOverlap="1" wp14:anchorId="6AE53B10" wp14:editId="18062D17">
            <wp:simplePos x="0" y="0"/>
            <wp:positionH relativeFrom="column">
              <wp:posOffset>3983355</wp:posOffset>
            </wp:positionH>
            <wp:positionV relativeFrom="paragraph">
              <wp:posOffset>1283639</wp:posOffset>
            </wp:positionV>
            <wp:extent cx="2174240" cy="1879600"/>
            <wp:effectExtent l="0" t="0" r="0" b="63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w.PNG"/>
                    <pic:cNvPicPr/>
                  </pic:nvPicPr>
                  <pic:blipFill rotWithShape="1">
                    <a:blip r:embed="rId48">
                      <a:extLst>
                        <a:ext uri="{28A0092B-C50C-407E-A947-70E740481C1C}">
                          <a14:useLocalDpi xmlns:a14="http://schemas.microsoft.com/office/drawing/2010/main" val="0"/>
                        </a:ext>
                      </a:extLst>
                    </a:blip>
                    <a:srcRect l="2283" t="1722" b="2650"/>
                    <a:stretch/>
                  </pic:blipFill>
                  <pic:spPr bwMode="auto">
                    <a:xfrm>
                      <a:off x="0" y="0"/>
                      <a:ext cx="2174240"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A30">
        <w:rPr>
          <w:noProof w:val="0"/>
        </w:rPr>
        <w:t xml:space="preserve">Im OData-Programmiermodell besteht ein </w:t>
      </w:r>
      <w:r w:rsidR="003E5FD4">
        <w:rPr>
          <w:noProof w:val="0"/>
        </w:rPr>
        <w:t xml:space="preserve">OData-Dienst </w:t>
      </w:r>
      <w:r w:rsidR="00E4322D">
        <w:rPr>
          <w:noProof w:val="0"/>
        </w:rPr>
        <w:t>aus einer</w:t>
      </w:r>
      <w:r w:rsidR="00DB61AF" w:rsidRPr="007C45C9">
        <w:rPr>
          <w:noProof w:val="0"/>
        </w:rPr>
        <w:t xml:space="preserve"> </w:t>
      </w:r>
      <w:r w:rsidR="00E4322D">
        <w:rPr>
          <w:noProof w:val="0"/>
        </w:rPr>
        <w:t>Modellanbieterklasse (</w:t>
      </w:r>
      <w:r w:rsidR="00E4322D" w:rsidRPr="009A60F1">
        <w:rPr>
          <w:i/>
          <w:noProof w:val="0"/>
        </w:rPr>
        <w:t>Model Provider Class</w:t>
      </w:r>
      <w:r w:rsidR="009A60F1">
        <w:rPr>
          <w:noProof w:val="0"/>
        </w:rPr>
        <w:t>, kurz MPC</w:t>
      </w:r>
      <w:r w:rsidR="00E4322D">
        <w:rPr>
          <w:noProof w:val="0"/>
        </w:rPr>
        <w:t>)</w:t>
      </w:r>
      <w:r w:rsidR="003E5FD4">
        <w:rPr>
          <w:noProof w:val="0"/>
        </w:rPr>
        <w:t xml:space="preserve"> und einer Datenanbieter-Klasse (</w:t>
      </w:r>
      <w:r w:rsidR="003E5FD4" w:rsidRPr="009A60F1">
        <w:rPr>
          <w:i/>
          <w:noProof w:val="0"/>
        </w:rPr>
        <w:t>Data Provider Class</w:t>
      </w:r>
      <w:r w:rsidR="009A60F1">
        <w:rPr>
          <w:noProof w:val="0"/>
        </w:rPr>
        <w:t>, kurz DPC</w:t>
      </w:r>
      <w:r w:rsidR="003E5FD4">
        <w:rPr>
          <w:noProof w:val="0"/>
        </w:rPr>
        <w:t>)</w:t>
      </w:r>
      <w:r w:rsidR="002530F5">
        <w:rPr>
          <w:noProof w:val="0"/>
        </w:rPr>
        <w:t xml:space="preserve"> sowie aus deren Basisklassen</w:t>
      </w:r>
      <w:r w:rsidR="00975450">
        <w:rPr>
          <w:noProof w:val="0"/>
        </w:rPr>
        <w:t xml:space="preserve"> (siehe</w:t>
      </w:r>
      <w:r w:rsidR="00B878AE">
        <w:rPr>
          <w:noProof w:val="0"/>
        </w:rPr>
        <w:t xml:space="preserve"> </w:t>
      </w:r>
      <w:r w:rsidR="00B878AE">
        <w:rPr>
          <w:noProof w:val="0"/>
        </w:rPr>
        <w:fldChar w:fldCharType="begin"/>
      </w:r>
      <w:r w:rsidR="00B878AE">
        <w:rPr>
          <w:noProof w:val="0"/>
        </w:rPr>
        <w:instrText xml:space="preserve"> REF _Ref518386828 \h </w:instrText>
      </w:r>
      <w:r w:rsidR="00B878AE">
        <w:rPr>
          <w:noProof w:val="0"/>
        </w:rPr>
      </w:r>
      <w:r w:rsidR="00B878AE">
        <w:rPr>
          <w:noProof w:val="0"/>
        </w:rPr>
        <w:fldChar w:fldCharType="separate"/>
      </w:r>
      <w:r w:rsidR="00BA22F1">
        <w:t>Abbildung 19</w:t>
      </w:r>
      <w:r w:rsidR="00B878AE">
        <w:rPr>
          <w:noProof w:val="0"/>
        </w:rPr>
        <w:fldChar w:fldCharType="end"/>
      </w:r>
      <w:r w:rsidR="00975450">
        <w:rPr>
          <w:noProof w:val="0"/>
        </w:rPr>
        <w:t>)</w:t>
      </w:r>
      <w:r w:rsidR="002530F5">
        <w:rPr>
          <w:noProof w:val="0"/>
        </w:rPr>
        <w:t>.</w:t>
      </w:r>
      <w:r w:rsidR="00DB61AF" w:rsidRPr="007C45C9">
        <w:rPr>
          <w:noProof w:val="0"/>
        </w:rPr>
        <w:t xml:space="preserve"> </w:t>
      </w:r>
      <w:r w:rsidR="000E3668" w:rsidRPr="000E3668">
        <w:t>Die Basisklassen haben die Endung _MPC bzw. _DPC. Die MPC endet auf _MPC_EXT, die DPC auf _DPC_EXT.</w:t>
      </w:r>
      <w:r w:rsidR="000E3668">
        <w:t xml:space="preserve"> </w:t>
      </w:r>
      <w:r w:rsidR="002F20B3">
        <w:rPr>
          <w:noProof w:val="0"/>
        </w:rPr>
        <w:t xml:space="preserve">Die MPC enthält alle Informationen über das Datenmodell des OData-Dienstes. Die DPC beschreibt, wie der Service </w:t>
      </w:r>
      <w:r w:rsidR="004E5781">
        <w:rPr>
          <w:noProof w:val="0"/>
        </w:rPr>
        <w:t xml:space="preserve">auf </w:t>
      </w:r>
      <w:r w:rsidR="002F20B3">
        <w:rPr>
          <w:noProof w:val="0"/>
        </w:rPr>
        <w:t>Anfragen</w:t>
      </w:r>
      <w:r w:rsidR="004E5781">
        <w:rPr>
          <w:noProof w:val="0"/>
        </w:rPr>
        <w:t xml:space="preserve"> </w:t>
      </w:r>
      <w:r w:rsidR="002F20B3">
        <w:rPr>
          <w:noProof w:val="0"/>
        </w:rPr>
        <w:t xml:space="preserve"> antwortet</w:t>
      </w:r>
      <w:r w:rsidR="00E65918">
        <w:rPr>
          <w:noProof w:val="0"/>
        </w:rPr>
        <w:t>. Sie enthält die Implementierungen der REST-Befehle</w:t>
      </w:r>
      <w:r w:rsidR="00313377">
        <w:rPr>
          <w:noProof w:val="0"/>
        </w:rPr>
        <w:t>.</w:t>
      </w:r>
      <w:r w:rsidR="00DA74E9">
        <w:rPr>
          <w:noProof w:val="0"/>
        </w:rPr>
        <w:t xml:space="preserve"> </w:t>
      </w:r>
      <w:r w:rsidR="00573BA0">
        <w:rPr>
          <w:noProof w:val="0"/>
        </w:rPr>
        <w:t xml:space="preserve">Das Datenmodell wird im SEGW konfiguriert und in die Klassen generiert. </w:t>
      </w:r>
      <w:r w:rsidR="00140676">
        <w:rPr>
          <w:noProof w:val="0"/>
        </w:rPr>
        <w:t xml:space="preserve">Anpassungen am Antwortverhalten des Dienstes müssen direkt </w:t>
      </w:r>
      <w:r w:rsidR="00534845">
        <w:rPr>
          <w:noProof w:val="0"/>
        </w:rPr>
        <w:t>i</w:t>
      </w:r>
      <w:r w:rsidR="006259C7">
        <w:rPr>
          <w:noProof w:val="0"/>
        </w:rPr>
        <w:t>n der DPC-Quelltextdatei</w:t>
      </w:r>
      <w:r w:rsidR="005E140A">
        <w:rPr>
          <w:noProof w:val="0"/>
        </w:rPr>
        <w:t xml:space="preserve"> vorgenommen werden</w:t>
      </w:r>
      <w:r w:rsidR="00140676">
        <w:rPr>
          <w:noProof w:val="0"/>
        </w:rPr>
        <w:t>.</w:t>
      </w:r>
      <w:r w:rsidR="005E140A">
        <w:rPr>
          <w:noProof w:val="0"/>
        </w:rPr>
        <w:t xml:space="preserve"> </w:t>
      </w:r>
      <w:r w:rsidR="00B8183C">
        <w:rPr>
          <w:noProof w:val="0"/>
        </w:rPr>
        <w:t xml:space="preserve">Dabei ist jedoch Vorsicht geboten, da DPC und MPC leicht mit den ähnlich benannten Basisklassen verwechselt werden können. </w:t>
      </w:r>
      <w:r w:rsidR="00CB4A34">
        <w:rPr>
          <w:noProof w:val="0"/>
        </w:rPr>
        <w:t>Bei jeder</w:t>
      </w:r>
      <w:r w:rsidR="005E140A">
        <w:rPr>
          <w:noProof w:val="0"/>
        </w:rPr>
        <w:t xml:space="preserve"> Änderung im Datenmodell werden </w:t>
      </w:r>
      <w:r w:rsidR="00B8183C">
        <w:rPr>
          <w:noProof w:val="0"/>
        </w:rPr>
        <w:t>die Basisklassen</w:t>
      </w:r>
      <w:r w:rsidR="005E140A">
        <w:rPr>
          <w:noProof w:val="0"/>
        </w:rPr>
        <w:t xml:space="preserve"> überschrieben</w:t>
      </w:r>
      <w:r w:rsidR="00B8183C">
        <w:rPr>
          <w:noProof w:val="0"/>
        </w:rPr>
        <w:t xml:space="preserve"> und manuelle Änderungen im Quelltext gehen verloren</w:t>
      </w:r>
      <w:r w:rsidR="005E140A">
        <w:rPr>
          <w:noProof w:val="0"/>
        </w:rPr>
        <w:t>.</w:t>
      </w:r>
      <w:r w:rsidR="002C331A">
        <w:rPr>
          <w:noProof w:val="0"/>
        </w:rPr>
        <w:t xml:space="preserve"> Die DPC und die MPC bleiben jedoch unverändert erhalten.</w:t>
      </w:r>
    </w:p>
    <w:p w14:paraId="18992241" w14:textId="2D1A61D7" w:rsidR="00641D44" w:rsidRDefault="00641D44" w:rsidP="00641D44">
      <w:pPr>
        <w:pStyle w:val="Flietext"/>
      </w:pPr>
      <w:r w:rsidRPr="007C45C9">
        <w:t xml:space="preserve">Im Datenmodell (siehe </w:t>
      </w:r>
      <w:r w:rsidRPr="007C45C9">
        <w:fldChar w:fldCharType="begin"/>
      </w:r>
      <w:r w:rsidRPr="007C45C9">
        <w:instrText xml:space="preserve"> REF _Ref516039724 \h </w:instrText>
      </w:r>
      <w:r w:rsidRPr="007C45C9">
        <w:fldChar w:fldCharType="separate"/>
      </w:r>
      <w:r w:rsidR="00BA22F1" w:rsidRPr="007C45C9">
        <w:t xml:space="preserve">Abbildung </w:t>
      </w:r>
      <w:r w:rsidR="00BA22F1">
        <w:t>20</w:t>
      </w:r>
      <w:r w:rsidRPr="007C45C9">
        <w:fldChar w:fldCharType="end"/>
      </w:r>
      <w:r w:rsidRPr="007C45C9">
        <w:t>)</w:t>
      </w:r>
      <w:r>
        <w:t xml:space="preserve"> </w:t>
      </w:r>
      <w:r w:rsidRPr="007C45C9">
        <w:t xml:space="preserve">finden sich zuerst so genannte Entitäten. Diese sind vergleichbar mit Instanzen einer Klasse in der Objektorientierung. Sie haben Attribute und werden von Entitätstypen abgeleitet, </w:t>
      </w:r>
      <w:r w:rsidR="00717BA4">
        <w:t>die</w:t>
      </w:r>
      <w:r w:rsidRPr="007C45C9">
        <w:t xml:space="preserve"> selbst mit Klassen vergleichbar sind. Zwischen Entitätstypen bestehen Assoziationen, welche mit einer Kardinalität versehen sind. </w:t>
      </w:r>
      <w:r w:rsidR="00D34FC4">
        <w:t xml:space="preserve">Die </w:t>
      </w:r>
      <w:r w:rsidRPr="007C45C9">
        <w:t>Kardinalität definiert, wie viele Entitäten von Typ A mit einer Entität von Typ B in Zusammenhang stehen.</w:t>
      </w:r>
    </w:p>
    <w:p w14:paraId="2C476925" w14:textId="7FE6A818" w:rsidR="00425E8B" w:rsidRPr="007C45C9" w:rsidRDefault="00425E8B" w:rsidP="00425E8B">
      <w:pPr>
        <w:pStyle w:val="FlietextersterAbsatz"/>
      </w:pPr>
      <w:r w:rsidRPr="007C45C9">
        <w:t xml:space="preserve">Die Navigation von einer Entität zur anderen erfolgt mit </w:t>
      </w:r>
      <w:r>
        <w:t>Hilfe eines</w:t>
      </w:r>
      <w:r w:rsidRPr="007C45C9">
        <w:t xml:space="preserve"> Navigationsattribut</w:t>
      </w:r>
      <w:r>
        <w:t>s</w:t>
      </w:r>
      <w:r w:rsidRPr="007C45C9">
        <w:t xml:space="preserve">, </w:t>
      </w:r>
      <w:r>
        <w:t>das</w:t>
      </w:r>
      <w:r w:rsidRPr="007C45C9">
        <w:t xml:space="preserve"> auf die im Entitätstyp definierte Assoziation verweist. Eine Entitätsmenge repräsentiert die </w:t>
      </w:r>
      <w:r w:rsidRPr="007C45C9">
        <w:lastRenderedPageBreak/>
        <w:t xml:space="preserve">zur Laufzeit vorhandene Menge von Entitäten. Von einem Entitätstyp können mehrere Entitätsmengen abgeleitet werden – beispielsweise kann ein Entitätstyp </w:t>
      </w:r>
      <w:r w:rsidRPr="007C45C9">
        <w:rPr>
          <w:i/>
        </w:rPr>
        <w:t>Person</w:t>
      </w:r>
      <w:r w:rsidRPr="007C45C9">
        <w:t xml:space="preserve"> als Grundlage für die Entitätsmengen </w:t>
      </w:r>
      <w:r w:rsidRPr="007C45C9">
        <w:rPr>
          <w:i/>
        </w:rPr>
        <w:t>MitarbeiterSet, AbteilungsleiterSet</w:t>
      </w:r>
      <w:r w:rsidRPr="007C45C9">
        <w:t xml:space="preserve"> und </w:t>
      </w:r>
      <w:r w:rsidRPr="007C45C9">
        <w:rPr>
          <w:i/>
        </w:rPr>
        <w:t>ManagerSet</w:t>
      </w:r>
      <w:r w:rsidRPr="007C45C9">
        <w:t xml:space="preserve"> verwendet werden.</w:t>
      </w:r>
    </w:p>
    <w:p w14:paraId="40465026" w14:textId="77777777" w:rsidR="005D6473" w:rsidRPr="007C45C9" w:rsidRDefault="005D6473" w:rsidP="005D6473">
      <w:pPr>
        <w:pStyle w:val="Abbildung"/>
        <w:keepNext/>
        <w:framePr w:wrap="notBeside"/>
        <w:rPr>
          <w:noProof w:val="0"/>
        </w:rPr>
      </w:pPr>
      <w:r w:rsidRPr="007C45C9">
        <w:rPr>
          <w:lang w:eastAsia="zh-CN"/>
        </w:rPr>
        <w:drawing>
          <wp:inline distT="0" distB="0" distL="0" distR="0" wp14:anchorId="2756EC9E" wp14:editId="7F0AC4AB">
            <wp:extent cx="6167633" cy="2724694"/>
            <wp:effectExtent l="0" t="0" r="508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49">
                      <a:extLst>
                        <a:ext uri="{28A0092B-C50C-407E-A947-70E740481C1C}">
                          <a14:useLocalDpi xmlns:a14="http://schemas.microsoft.com/office/drawing/2010/main" val="0"/>
                        </a:ext>
                      </a:extLst>
                    </a:blip>
                    <a:stretch>
                      <a:fillRect/>
                    </a:stretch>
                  </pic:blipFill>
                  <pic:spPr>
                    <a:xfrm>
                      <a:off x="0" y="0"/>
                      <a:ext cx="6167633" cy="2724694"/>
                    </a:xfrm>
                    <a:prstGeom prst="rect">
                      <a:avLst/>
                    </a:prstGeom>
                  </pic:spPr>
                </pic:pic>
              </a:graphicData>
            </a:graphic>
          </wp:inline>
        </w:drawing>
      </w:r>
    </w:p>
    <w:p w14:paraId="647DA66E" w14:textId="2A94F9AE" w:rsidR="005D6473" w:rsidRDefault="005D6473" w:rsidP="005D6473">
      <w:pPr>
        <w:pStyle w:val="BeschriftungvonAbbildungenetcBA-Format"/>
      </w:pPr>
      <w:bookmarkStart w:id="239" w:name="_Ref516039724"/>
      <w:bookmarkStart w:id="240" w:name="_Toc518556025"/>
      <w:r w:rsidRPr="007C45C9">
        <w:t xml:space="preserve">Abbildung </w:t>
      </w:r>
      <w:fldSimple w:instr=" SEQ Abbildung \* ARABIC ">
        <w:r w:rsidR="00BA22F1">
          <w:rPr>
            <w:noProof/>
          </w:rPr>
          <w:t>20</w:t>
        </w:r>
      </w:fldSimple>
      <w:bookmarkEnd w:id="239"/>
      <w:r w:rsidRPr="007C45C9">
        <w:t>: Elemente im Datenmodell eines OData-Dienstes</w:t>
      </w:r>
      <w:bookmarkEnd w:id="240"/>
    </w:p>
    <w:p w14:paraId="1660C402" w14:textId="1053CD8B" w:rsidR="00CB3934" w:rsidRPr="00CB3934" w:rsidRDefault="00CB3934" w:rsidP="00CB3934">
      <w:pPr>
        <w:pStyle w:val="Bildquelle"/>
      </w:pPr>
      <w:r>
        <w:t>(Quelle. Eigene Darstellung)</w:t>
      </w:r>
    </w:p>
    <w:p w14:paraId="4366C7FE" w14:textId="08B01683" w:rsidR="00264CFE" w:rsidRPr="007C45C9" w:rsidRDefault="00243957" w:rsidP="004735E1">
      <w:pPr>
        <w:pStyle w:val="FlietextersterAbsatz"/>
      </w:pPr>
      <w:r w:rsidRPr="007C45C9">
        <w:t>Der Dienst YSA_ERP_UTILITIE</w:t>
      </w:r>
      <w:r w:rsidR="009B013A" w:rsidRPr="007C45C9">
        <w:t>S_UMC besitzt 110 Entitätstypen. F</w:t>
      </w:r>
      <w:r w:rsidR="005F11C4">
        <w:t>ür diese Anwendung waren</w:t>
      </w:r>
      <w:r w:rsidRPr="007C45C9">
        <w:t xml:space="preserve"> jedoch nur der Typ Geschäftspartner</w:t>
      </w:r>
      <w:r w:rsidR="008E0D36" w:rsidRPr="007C45C9">
        <w:t xml:space="preserve"> </w:t>
      </w:r>
      <w:r w:rsidRPr="007C45C9">
        <w:t>(</w:t>
      </w:r>
      <w:r w:rsidRPr="007C45C9">
        <w:rPr>
          <w:i/>
        </w:rPr>
        <w:t>Account</w:t>
      </w:r>
      <w:r w:rsidRPr="007C45C9">
        <w:t>) und Vertragskonto (</w:t>
      </w:r>
      <w:r w:rsidRPr="007C45C9">
        <w:rPr>
          <w:i/>
        </w:rPr>
        <w:t>ContractAccount</w:t>
      </w:r>
      <w:r w:rsidRPr="007C45C9">
        <w:t>)</w:t>
      </w:r>
      <w:r w:rsidR="0014547D" w:rsidRPr="007C45C9">
        <w:t xml:space="preserve"> relevant</w:t>
      </w:r>
      <w:r w:rsidRPr="007C45C9">
        <w:t xml:space="preserve">. Wenn die Eigenschaften, </w:t>
      </w:r>
      <w:r w:rsidR="00AA3DF0" w:rsidRPr="007C45C9">
        <w:t>die</w:t>
      </w:r>
      <w:r w:rsidRPr="007C45C9">
        <w:t xml:space="preserve"> ein Ent</w:t>
      </w:r>
      <w:r w:rsidR="000F117A" w:rsidRPr="007C45C9">
        <w:t>itä</w:t>
      </w:r>
      <w:r w:rsidRPr="007C45C9">
        <w:t xml:space="preserve">tstyp haben soll, mit der Beschreibung einer Tabelle </w:t>
      </w:r>
      <w:r w:rsidR="0040381A" w:rsidRPr="007C45C9">
        <w:t>aus dem</w:t>
      </w:r>
      <w:r w:rsidRPr="007C45C9">
        <w:t xml:space="preserve"> SAP-System übereinstimmen, können sie in den </w:t>
      </w:r>
      <w:r w:rsidR="00641D44">
        <w:t>SEGW</w:t>
      </w:r>
      <w:r w:rsidRPr="007C45C9">
        <w:t xml:space="preserve"> importiert werden. </w:t>
      </w:r>
      <w:r w:rsidR="00263F18" w:rsidRPr="007C45C9">
        <w:t>Alternativ</w:t>
      </w:r>
      <w:r w:rsidRPr="007C45C9">
        <w:t xml:space="preserve"> ist eine manuelle Anla</w:t>
      </w:r>
      <w:r w:rsidR="00264CFE" w:rsidRPr="007C45C9">
        <w:t>ge auch möglich.</w:t>
      </w:r>
      <w:r w:rsidR="005E194C" w:rsidRPr="007C45C9">
        <w:t xml:space="preserve"> </w:t>
      </w:r>
    </w:p>
    <w:p w14:paraId="591322AE" w14:textId="335B3B7C" w:rsidR="003B5324" w:rsidRDefault="00243957" w:rsidP="003B5324">
      <w:pPr>
        <w:pStyle w:val="Flietext"/>
        <w:rPr>
          <w:noProof w:val="0"/>
        </w:rPr>
      </w:pPr>
      <w:r w:rsidRPr="007C45C9">
        <w:rPr>
          <w:noProof w:val="0"/>
        </w:rPr>
        <w:t>Zu jedem Entitätstyp wird auf Wuns</w:t>
      </w:r>
      <w:r w:rsidR="00264CFE" w:rsidRPr="007C45C9">
        <w:rPr>
          <w:noProof w:val="0"/>
        </w:rPr>
        <w:t xml:space="preserve">ch eine Entitätsmenge angelegt. </w:t>
      </w:r>
      <w:r w:rsidR="00FB1A81" w:rsidRPr="007C45C9">
        <w:rPr>
          <w:noProof w:val="0"/>
        </w:rPr>
        <w:t xml:space="preserve">Um zu beschreiben, welche Operationen der Konsument eines OData-Dienstes ausführen darf, hat SAP Annotationen eingeführt. Entitätsmengen können </w:t>
      </w:r>
      <w:r w:rsidR="00076A41" w:rsidRPr="007C45C9">
        <w:rPr>
          <w:noProof w:val="0"/>
        </w:rPr>
        <w:t xml:space="preserve">unter anderem </w:t>
      </w:r>
      <w:r w:rsidR="00FB1A81" w:rsidRPr="007C45C9">
        <w:rPr>
          <w:noProof w:val="0"/>
        </w:rPr>
        <w:t>anlegbar, aktualisierbar, löschbar</w:t>
      </w:r>
      <w:r w:rsidR="00076A41" w:rsidRPr="007C45C9">
        <w:rPr>
          <w:noProof w:val="0"/>
        </w:rPr>
        <w:t xml:space="preserve"> und</w:t>
      </w:r>
      <w:r w:rsidR="00FB1A81" w:rsidRPr="007C45C9">
        <w:rPr>
          <w:noProof w:val="0"/>
        </w:rPr>
        <w:t xml:space="preserve"> adressierbar</w:t>
      </w:r>
      <w:r w:rsidR="00076A41" w:rsidRPr="007C45C9">
        <w:rPr>
          <w:noProof w:val="0"/>
        </w:rPr>
        <w:t xml:space="preserve"> sein</w:t>
      </w:r>
      <w:r w:rsidR="00FB1A81" w:rsidRPr="007C45C9">
        <w:rPr>
          <w:noProof w:val="0"/>
        </w:rPr>
        <w:t>.</w:t>
      </w:r>
      <w:r w:rsidR="005B65EB" w:rsidRPr="007C45C9">
        <w:rPr>
          <w:noProof w:val="0"/>
        </w:rPr>
        <w:t xml:space="preserve"> </w:t>
      </w:r>
      <w:r w:rsidR="001B2FE9" w:rsidRPr="007C45C9">
        <w:rPr>
          <w:noProof w:val="0"/>
        </w:rPr>
        <w:t xml:space="preserve">Eine nicht adressierbare Entitätsmenge </w:t>
      </w:r>
      <w:r w:rsidR="00016482" w:rsidRPr="007C45C9">
        <w:rPr>
          <w:noProof w:val="0"/>
        </w:rPr>
        <w:t>ist</w:t>
      </w:r>
      <w:r w:rsidR="001B2FE9" w:rsidRPr="007C45C9">
        <w:rPr>
          <w:noProof w:val="0"/>
        </w:rPr>
        <w:t xml:space="preserve"> nur über Navigationsattribute erreich</w:t>
      </w:r>
      <w:r w:rsidR="00016482" w:rsidRPr="007C45C9">
        <w:rPr>
          <w:noProof w:val="0"/>
        </w:rPr>
        <w:t>bar</w:t>
      </w:r>
      <w:r w:rsidR="001B2FE9" w:rsidRPr="007C45C9">
        <w:rPr>
          <w:noProof w:val="0"/>
        </w:rPr>
        <w:t xml:space="preserve">. </w:t>
      </w:r>
      <w:r w:rsidR="006A5E1F" w:rsidRPr="007C45C9">
        <w:rPr>
          <w:noProof w:val="0"/>
        </w:rPr>
        <w:t>Dies gilt jedoch nur innerhalb von</w:t>
      </w:r>
      <w:r w:rsidR="001B2FE9" w:rsidRPr="007C45C9">
        <w:rPr>
          <w:noProof w:val="0"/>
        </w:rPr>
        <w:t xml:space="preserve"> Clients, welche die Adressierungsregeln beachten</w:t>
      </w:r>
      <w:r w:rsidR="00232CC5" w:rsidRPr="007C45C9">
        <w:rPr>
          <w:noProof w:val="0"/>
        </w:rPr>
        <w:t xml:space="preserve"> </w:t>
      </w:r>
      <w:sdt>
        <w:sdtPr>
          <w:rPr>
            <w:noProof w:val="0"/>
          </w:rPr>
          <w:id w:val="1774899472"/>
          <w:citation/>
        </w:sdtPr>
        <w:sdtContent>
          <w:r w:rsidR="00232CC5" w:rsidRPr="007C45C9">
            <w:rPr>
              <w:noProof w:val="0"/>
            </w:rPr>
            <w:fldChar w:fldCharType="begin"/>
          </w:r>
          <w:r w:rsidR="00232CC5" w:rsidRPr="007C45C9">
            <w:rPr>
              <w:noProof w:val="0"/>
            </w:rPr>
            <w:instrText xml:space="preserve"> CITATION SAdressable \l 1031 </w:instrText>
          </w:r>
          <w:r w:rsidR="00232CC5" w:rsidRPr="007C45C9">
            <w:rPr>
              <w:noProof w:val="0"/>
            </w:rPr>
            <w:fldChar w:fldCharType="separate"/>
          </w:r>
          <w:r w:rsidR="000C5CB8">
            <w:t>[93]</w:t>
          </w:r>
          <w:r w:rsidR="00232CC5" w:rsidRPr="007C45C9">
            <w:rPr>
              <w:noProof w:val="0"/>
            </w:rPr>
            <w:fldChar w:fldCharType="end"/>
          </w:r>
        </w:sdtContent>
      </w:sdt>
      <w:r w:rsidR="00232CC5" w:rsidRPr="007C45C9">
        <w:rPr>
          <w:noProof w:val="0"/>
        </w:rPr>
        <w:t>.</w:t>
      </w:r>
      <w:r w:rsidR="001B2FE9" w:rsidRPr="007C45C9">
        <w:rPr>
          <w:noProof w:val="0"/>
        </w:rPr>
        <w:t xml:space="preserve"> Ruft man einen OData-Dienst in der Adresszeile des Internetbrowsers auf, wird diese Einstellung nicht berücksichtigt.</w:t>
      </w:r>
    </w:p>
    <w:p w14:paraId="6B6B7040" w14:textId="19FDACD3" w:rsidR="00A50CDC" w:rsidRPr="007C45C9" w:rsidRDefault="00A50CDC" w:rsidP="00A50CDC">
      <w:pPr>
        <w:pStyle w:val="Flietext"/>
      </w:pPr>
      <w:r w:rsidRPr="007C45C9">
        <w:t xml:space="preserve">Die SAP Web IDE respektiert die Einstellungen zur Adressierbarkeit eines OData-Dienstes </w:t>
      </w:r>
      <w:sdt>
        <w:sdtPr>
          <w:id w:val="-1138486697"/>
          <w:citation/>
        </w:sdtPr>
        <w:sdtContent>
          <w:r w:rsidRPr="007C45C9">
            <w:fldChar w:fldCharType="begin"/>
          </w:r>
          <w:r w:rsidRPr="007C45C9">
            <w:instrText xml:space="preserve"> CITATION SAP1812 \l 1031 </w:instrText>
          </w:r>
          <w:r w:rsidRPr="007C45C9">
            <w:fldChar w:fldCharType="separate"/>
          </w:r>
          <w:r w:rsidR="000C5CB8">
            <w:t>[94]</w:t>
          </w:r>
          <w:r w:rsidRPr="007C45C9">
            <w:fldChar w:fldCharType="end"/>
          </w:r>
        </w:sdtContent>
      </w:sdt>
      <w:r w:rsidRPr="007C45C9">
        <w:t xml:space="preserve">. Die Entitätsmengen für den Geschäftspartner und das Vertragskonto </w:t>
      </w:r>
      <w:r w:rsidR="005B2062">
        <w:t>waren</w:t>
      </w:r>
      <w:r w:rsidRPr="007C45C9">
        <w:t xml:space="preserve"> nicht adressierbar (siehe </w:t>
      </w:r>
      <w:r w:rsidRPr="007C45C9">
        <w:fldChar w:fldCharType="begin"/>
      </w:r>
      <w:r w:rsidRPr="007C45C9">
        <w:instrText xml:space="preserve"> REF _Ref516050354 \h </w:instrText>
      </w:r>
      <w:r w:rsidRPr="007C45C9">
        <w:fldChar w:fldCharType="separate"/>
      </w:r>
      <w:r w:rsidR="00BA22F1" w:rsidRPr="007C45C9">
        <w:t xml:space="preserve">Abbildung </w:t>
      </w:r>
      <w:r w:rsidR="00BA22F1">
        <w:t>21</w:t>
      </w:r>
      <w:r w:rsidRPr="007C45C9">
        <w:fldChar w:fldCharType="end"/>
      </w:r>
      <w:r w:rsidRPr="007C45C9">
        <w:t xml:space="preserve">) und eine Änderung der Einstellung </w:t>
      </w:r>
      <w:r w:rsidR="00633E99">
        <w:t>war</w:t>
      </w:r>
      <w:r w:rsidRPr="007C45C9">
        <w:t xml:space="preserve"> nicht möglich. Daher </w:t>
      </w:r>
      <w:r w:rsidR="003B0D19">
        <w:t>schloss sich</w:t>
      </w:r>
      <w:r w:rsidRPr="007C45C9">
        <w:t xml:space="preserve"> eine Nutzung des erwähnten Dienstes i</w:t>
      </w:r>
      <w:r w:rsidR="003B0D19">
        <w:t>n der SAP Web IDE aus</w:t>
      </w:r>
      <w:r w:rsidRPr="007C45C9">
        <w:t xml:space="preserve">. Stattdessen </w:t>
      </w:r>
      <w:r w:rsidR="00592E03">
        <w:t>wurde</w:t>
      </w:r>
      <w:r w:rsidRPr="007C45C9">
        <w:t xml:space="preserve"> ein eigener Dienst mit einer kleineren Menge an Eigenschaften für die Entitätstypen definiert. Zudem w</w:t>
      </w:r>
      <w:r w:rsidR="00592E03">
        <w:t>urden</w:t>
      </w:r>
      <w:r w:rsidRPr="007C45C9">
        <w:t xml:space="preserve"> eigene Tabellen mit Testdaten erstellt.</w:t>
      </w:r>
    </w:p>
    <w:p w14:paraId="4E264B05" w14:textId="77777777" w:rsidR="00571730" w:rsidRPr="007C45C9" w:rsidRDefault="003B5324" w:rsidP="00571730">
      <w:pPr>
        <w:pStyle w:val="Abbildung"/>
        <w:keepNext/>
        <w:framePr w:wrap="auto" w:vAnchor="margin" w:yAlign="inline"/>
        <w:rPr>
          <w:noProof w:val="0"/>
        </w:rPr>
      </w:pPr>
      <w:r w:rsidRPr="007C45C9">
        <w:rPr>
          <w:lang w:eastAsia="zh-CN"/>
        </w:rPr>
        <w:lastRenderedPageBreak/>
        <w:drawing>
          <wp:inline distT="0" distB="0" distL="0" distR="0" wp14:anchorId="01658BF2" wp14:editId="31954816">
            <wp:extent cx="6124354" cy="1630552"/>
            <wp:effectExtent l="0" t="0" r="0" b="825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50">
                      <a:extLst>
                        <a:ext uri="{28A0092B-C50C-407E-A947-70E740481C1C}">
                          <a14:useLocalDpi xmlns:a14="http://schemas.microsoft.com/office/drawing/2010/main" val="0"/>
                        </a:ext>
                      </a:extLst>
                    </a:blip>
                    <a:srcRect l="2223" t="20816" r="1689"/>
                    <a:stretch/>
                  </pic:blipFill>
                  <pic:spPr bwMode="auto">
                    <a:xfrm>
                      <a:off x="0" y="0"/>
                      <a:ext cx="6180234" cy="1645430"/>
                    </a:xfrm>
                    <a:prstGeom prst="rect">
                      <a:avLst/>
                    </a:prstGeom>
                    <a:ln>
                      <a:noFill/>
                    </a:ln>
                    <a:extLst>
                      <a:ext uri="{53640926-AAD7-44D8-BBD7-CCE9431645EC}">
                        <a14:shadowObscured xmlns:a14="http://schemas.microsoft.com/office/drawing/2010/main"/>
                      </a:ext>
                    </a:extLst>
                  </pic:spPr>
                </pic:pic>
              </a:graphicData>
            </a:graphic>
          </wp:inline>
        </w:drawing>
      </w:r>
    </w:p>
    <w:p w14:paraId="2E18E88B" w14:textId="7F96D266" w:rsidR="00571730" w:rsidRDefault="00571730" w:rsidP="00571730">
      <w:pPr>
        <w:pStyle w:val="BeschriftungvonAbbildungenetcBA-Format"/>
        <w:rPr>
          <w:i/>
        </w:rPr>
      </w:pPr>
      <w:bookmarkStart w:id="241" w:name="_Ref516050354"/>
      <w:bookmarkStart w:id="242" w:name="_Toc518556026"/>
      <w:r w:rsidRPr="007C45C9">
        <w:t xml:space="preserve">Abbildung </w:t>
      </w:r>
      <w:fldSimple w:instr=" SEQ Abbildung \* ARABIC ">
        <w:r w:rsidR="00BA22F1">
          <w:rPr>
            <w:noProof/>
          </w:rPr>
          <w:t>21</w:t>
        </w:r>
      </w:fldSimple>
      <w:bookmarkEnd w:id="241"/>
      <w:r w:rsidRPr="007C45C9">
        <w:t xml:space="preserve">: Annotationen der Entitätsmengen </w:t>
      </w:r>
      <w:r w:rsidRPr="007C45C9">
        <w:rPr>
          <w:i/>
        </w:rPr>
        <w:t>Accounts</w:t>
      </w:r>
      <w:r w:rsidRPr="007C45C9">
        <w:t xml:space="preserve"> und </w:t>
      </w:r>
      <w:r w:rsidRPr="007C45C9">
        <w:rPr>
          <w:i/>
        </w:rPr>
        <w:t>ContractAccounts</w:t>
      </w:r>
      <w:bookmarkEnd w:id="242"/>
    </w:p>
    <w:p w14:paraId="520B352D" w14:textId="14C29664" w:rsidR="0062627B" w:rsidRPr="0062627B" w:rsidRDefault="0062627B" w:rsidP="0062627B">
      <w:pPr>
        <w:pStyle w:val="Bildquelle"/>
      </w:pPr>
      <w:r>
        <w:t>(Quelle: eigener Screenshot)</w:t>
      </w:r>
    </w:p>
    <w:p w14:paraId="1EF2619A" w14:textId="3B772DD9" w:rsidR="005E194C" w:rsidRDefault="008C4A80" w:rsidP="005E194C">
      <w:pPr>
        <w:pStyle w:val="FlietextersterAbsatz"/>
        <w:rPr>
          <w:noProof w:val="0"/>
        </w:rPr>
      </w:pPr>
      <w:r w:rsidRPr="007C45C9">
        <w:rPr>
          <w:noProof w:val="0"/>
        </w:rPr>
        <w:t xml:space="preserve">Aus den Anforderungen an die Anwendung </w:t>
      </w:r>
      <w:r w:rsidR="00542577">
        <w:rPr>
          <w:noProof w:val="0"/>
        </w:rPr>
        <w:t>ergab</w:t>
      </w:r>
      <w:r w:rsidRPr="007C45C9">
        <w:rPr>
          <w:noProof w:val="0"/>
        </w:rPr>
        <w:t xml:space="preserve"> sich, dass die </w:t>
      </w:r>
      <w:r w:rsidR="005B25F3" w:rsidRPr="007C45C9">
        <w:rPr>
          <w:noProof w:val="0"/>
        </w:rPr>
        <w:t>sie</w:t>
      </w:r>
      <w:r w:rsidRPr="007C45C9">
        <w:rPr>
          <w:noProof w:val="0"/>
        </w:rPr>
        <w:t xml:space="preserve"> Informationen über Geschäftspartner</w:t>
      </w:r>
      <w:r w:rsidR="00D36A21" w:rsidRPr="007C45C9">
        <w:rPr>
          <w:noProof w:val="0"/>
        </w:rPr>
        <w:t xml:space="preserve"> </w:t>
      </w:r>
      <w:r w:rsidRPr="007C45C9">
        <w:rPr>
          <w:noProof w:val="0"/>
        </w:rPr>
        <w:t>und Vertragskonten</w:t>
      </w:r>
      <w:r w:rsidR="00D36A21" w:rsidRPr="007C45C9">
        <w:rPr>
          <w:noProof w:val="0"/>
        </w:rPr>
        <w:t xml:space="preserve"> </w:t>
      </w:r>
      <w:r w:rsidR="00C8574D" w:rsidRPr="007C45C9">
        <w:rPr>
          <w:noProof w:val="0"/>
        </w:rPr>
        <w:t xml:space="preserve">benötigt. Im </w:t>
      </w:r>
      <w:r w:rsidR="006E3DBE" w:rsidRPr="007C45C9">
        <w:rPr>
          <w:noProof w:val="0"/>
        </w:rPr>
        <w:t>SBE-System</w:t>
      </w:r>
      <w:r w:rsidRPr="007C45C9">
        <w:rPr>
          <w:noProof w:val="0"/>
        </w:rPr>
        <w:t xml:space="preserve"> </w:t>
      </w:r>
      <w:r w:rsidR="0046344C">
        <w:rPr>
          <w:noProof w:val="0"/>
        </w:rPr>
        <w:t>lagen</w:t>
      </w:r>
      <w:r w:rsidRPr="007C45C9">
        <w:rPr>
          <w:noProof w:val="0"/>
        </w:rPr>
        <w:t xml:space="preserve"> diese Informationen in den Tabellen </w:t>
      </w:r>
      <w:r w:rsidR="00826214" w:rsidRPr="007C45C9">
        <w:rPr>
          <w:i/>
          <w:noProof w:val="0"/>
        </w:rPr>
        <w:t>YSA_GP</w:t>
      </w:r>
      <w:r w:rsidRPr="007C45C9">
        <w:rPr>
          <w:noProof w:val="0"/>
        </w:rPr>
        <w:t xml:space="preserve"> (Geschäftspartner) und </w:t>
      </w:r>
      <w:r w:rsidR="00826214" w:rsidRPr="007C45C9">
        <w:rPr>
          <w:i/>
          <w:noProof w:val="0"/>
        </w:rPr>
        <w:t>YSA_VKGP</w:t>
      </w:r>
      <w:r w:rsidRPr="007C45C9">
        <w:rPr>
          <w:i/>
          <w:noProof w:val="0"/>
        </w:rPr>
        <w:t xml:space="preserve"> </w:t>
      </w:r>
      <w:r w:rsidRPr="007C45C9">
        <w:rPr>
          <w:noProof w:val="0"/>
        </w:rPr>
        <w:t xml:space="preserve">(Vertragskonten) in der Datenbank. </w:t>
      </w:r>
      <w:r w:rsidR="005E194C" w:rsidRPr="007C45C9">
        <w:rPr>
          <w:noProof w:val="0"/>
        </w:rPr>
        <w:t>Um Probleme bei</w:t>
      </w:r>
      <w:r w:rsidR="009867EA" w:rsidRPr="007C45C9">
        <w:rPr>
          <w:noProof w:val="0"/>
        </w:rPr>
        <w:t>m Aufruf</w:t>
      </w:r>
      <w:r w:rsidR="005E194C" w:rsidRPr="007C45C9">
        <w:rPr>
          <w:noProof w:val="0"/>
        </w:rPr>
        <w:t xml:space="preserve"> des OData-</w:t>
      </w:r>
      <w:r w:rsidR="009867EA" w:rsidRPr="007C45C9">
        <w:rPr>
          <w:noProof w:val="0"/>
        </w:rPr>
        <w:t>Dienstes</w:t>
      </w:r>
      <w:r w:rsidR="005E194C" w:rsidRPr="007C45C9">
        <w:rPr>
          <w:noProof w:val="0"/>
        </w:rPr>
        <w:t xml:space="preserve"> </w:t>
      </w:r>
      <w:r w:rsidR="0024199A">
        <w:rPr>
          <w:noProof w:val="0"/>
        </w:rPr>
        <w:t>im Frontend</w:t>
      </w:r>
      <w:r w:rsidR="005E194C" w:rsidRPr="007C45C9">
        <w:rPr>
          <w:noProof w:val="0"/>
        </w:rPr>
        <w:t xml:space="preserve"> durch führende Nullen zu vermeiden, wurde bei der Anlage der Tabellen darauf geachtet, dass die eingetragenen Schlüsselwerte der tatsächlichen Länge des Datenfeldes entsprechen.</w:t>
      </w:r>
    </w:p>
    <w:p w14:paraId="1BEF18B2" w14:textId="4CDF09A8" w:rsidR="0091633F" w:rsidRPr="007C45C9" w:rsidRDefault="0091633F" w:rsidP="0091633F">
      <w:pPr>
        <w:pStyle w:val="Flietext"/>
      </w:pPr>
      <w:r w:rsidRPr="007C45C9">
        <w:t xml:space="preserve">Der Entitätstyp für den Geschäftspartner </w:t>
      </w:r>
      <w:r>
        <w:t>wurde</w:t>
      </w:r>
      <w:r w:rsidRPr="007C45C9">
        <w:t xml:space="preserve"> </w:t>
      </w:r>
      <w:r w:rsidRPr="007C45C9">
        <w:rPr>
          <w:i/>
        </w:rPr>
        <w:t>Person</w:t>
      </w:r>
      <w:r w:rsidRPr="007C45C9">
        <w:t xml:space="preserve"> genannt. </w:t>
      </w:r>
      <w:r w:rsidRPr="007C45C9">
        <w:fldChar w:fldCharType="begin"/>
      </w:r>
      <w:r w:rsidRPr="007C45C9">
        <w:instrText xml:space="preserve"> REF _Ref516055942 \h </w:instrText>
      </w:r>
      <w:r w:rsidRPr="007C45C9">
        <w:fldChar w:fldCharType="separate"/>
      </w:r>
      <w:r w:rsidR="00BA22F1" w:rsidRPr="007C45C9">
        <w:t xml:space="preserve">Abbildung </w:t>
      </w:r>
      <w:r w:rsidR="00BA22F1">
        <w:t>22</w:t>
      </w:r>
      <w:r w:rsidRPr="007C45C9">
        <w:fldChar w:fldCharType="end"/>
      </w:r>
      <w:r w:rsidRPr="007C45C9">
        <w:t xml:space="preserve"> zeigt das Datenmodell des Dienstes. Die Entitätsmengen </w:t>
      </w:r>
      <w:r>
        <w:t>hießen</w:t>
      </w:r>
      <w:r w:rsidRPr="007C45C9">
        <w:t xml:space="preserve"> </w:t>
      </w:r>
      <w:r w:rsidRPr="007C45C9">
        <w:rPr>
          <w:i/>
        </w:rPr>
        <w:t>PersonSet</w:t>
      </w:r>
      <w:r w:rsidRPr="007C45C9">
        <w:t xml:space="preserve"> und </w:t>
      </w:r>
      <w:r w:rsidRPr="007C45C9">
        <w:rPr>
          <w:i/>
        </w:rPr>
        <w:t>VertragskontoSet</w:t>
      </w:r>
      <w:r w:rsidRPr="007C45C9">
        <w:t xml:space="preserve">. Die Assoziation </w:t>
      </w:r>
      <w:r>
        <w:t>hieß</w:t>
      </w:r>
      <w:r w:rsidRPr="007C45C9">
        <w:t xml:space="preserve"> </w:t>
      </w:r>
      <w:r w:rsidRPr="007C45C9">
        <w:rPr>
          <w:i/>
        </w:rPr>
        <w:t>VertragskontoZuPerson</w:t>
      </w:r>
      <w:r w:rsidRPr="007C45C9">
        <w:t xml:space="preserve"> und </w:t>
      </w:r>
      <w:r>
        <w:t>nannte</w:t>
      </w:r>
      <w:r w:rsidRPr="007C45C9">
        <w:t xml:space="preserve"> als Kardinalität den Wert </w:t>
      </w:r>
      <w:r w:rsidRPr="007C45C9">
        <w:rPr>
          <w:i/>
        </w:rPr>
        <w:t>1:m</w:t>
      </w:r>
      <w:r w:rsidRPr="007C45C9">
        <w:t>. Das bedeutet, dass jeder Person kein, ein oder mehrere Vertragskonten zugeordnet sein können. Der P</w:t>
      </w:r>
      <w:r>
        <w:t>rimärschlüssel einer Person war das</w:t>
      </w:r>
      <w:r w:rsidRPr="007C45C9">
        <w:t xml:space="preserve"> </w:t>
      </w:r>
      <w:r w:rsidRPr="007C45C9">
        <w:rPr>
          <w:i/>
        </w:rPr>
        <w:t>Partner</w:t>
      </w:r>
      <w:r w:rsidRPr="007C45C9">
        <w:t>-Attribut. Dieses taucht</w:t>
      </w:r>
      <w:r>
        <w:t>e</w:t>
      </w:r>
      <w:r w:rsidRPr="007C45C9">
        <w:t xml:space="preserve"> auch als Fremdschlüssel in den Vertragskonten auf.</w:t>
      </w:r>
    </w:p>
    <w:p w14:paraId="38BFD166" w14:textId="77777777" w:rsidR="00734496" w:rsidRPr="007C45C9" w:rsidRDefault="00734496" w:rsidP="000F56E6">
      <w:pPr>
        <w:pStyle w:val="Abbildung"/>
        <w:framePr w:wrap="notBeside"/>
        <w:rPr>
          <w:noProof w:val="0"/>
        </w:rPr>
      </w:pPr>
      <w:r w:rsidRPr="000F56E6">
        <w:rPr>
          <w:lang w:eastAsia="zh-CN"/>
        </w:rPr>
        <w:drawing>
          <wp:inline distT="0" distB="0" distL="0" distR="0" wp14:anchorId="084450D9" wp14:editId="013029D7">
            <wp:extent cx="6011333" cy="3075151"/>
            <wp:effectExtent l="0" t="0" r="889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30370" cy="3084890"/>
                    </a:xfrm>
                    <a:prstGeom prst="rect">
                      <a:avLst/>
                    </a:prstGeom>
                  </pic:spPr>
                </pic:pic>
              </a:graphicData>
            </a:graphic>
          </wp:inline>
        </w:drawing>
      </w:r>
    </w:p>
    <w:p w14:paraId="31D0FEE3" w14:textId="649A8FF0" w:rsidR="00734496" w:rsidRDefault="00734496" w:rsidP="00734496">
      <w:pPr>
        <w:pStyle w:val="BeschriftungvonAbbildungenetcBA-Format"/>
      </w:pPr>
      <w:bookmarkStart w:id="243" w:name="_Ref516055942"/>
      <w:bookmarkStart w:id="244" w:name="_Toc518556027"/>
      <w:r w:rsidRPr="007C45C9">
        <w:t xml:space="preserve">Abbildung </w:t>
      </w:r>
      <w:fldSimple w:instr=" SEQ Abbildung \* ARABIC ">
        <w:r w:rsidR="00BA22F1">
          <w:rPr>
            <w:noProof/>
          </w:rPr>
          <w:t>22</w:t>
        </w:r>
      </w:fldSimple>
      <w:bookmarkEnd w:id="243"/>
      <w:r w:rsidRPr="007C45C9">
        <w:t>: Elemente im Datenmodell des selbst definierten OData-Dienstes</w:t>
      </w:r>
      <w:bookmarkEnd w:id="244"/>
    </w:p>
    <w:p w14:paraId="70E62716" w14:textId="6E60C5DC" w:rsidR="00265CCD" w:rsidRPr="00265CCD" w:rsidRDefault="00265CCD" w:rsidP="00265CCD">
      <w:pPr>
        <w:pStyle w:val="Bildquelle"/>
      </w:pPr>
      <w:r>
        <w:t>(Quelle: eigene Darstellung)</w:t>
      </w:r>
    </w:p>
    <w:p w14:paraId="1D15249D" w14:textId="1FB2B761" w:rsidR="00AD3064" w:rsidRPr="007C45C9" w:rsidRDefault="00AD3064" w:rsidP="00AD3064">
      <w:pPr>
        <w:pStyle w:val="FlietextersterAbsatz"/>
      </w:pPr>
      <w:r w:rsidRPr="007C45C9">
        <w:lastRenderedPageBreak/>
        <w:t xml:space="preserve">Beide Entitätsmengen </w:t>
      </w:r>
      <w:r>
        <w:t>wurden</w:t>
      </w:r>
      <w:r w:rsidRPr="007C45C9">
        <w:t xml:space="preserve"> als adressierbar annotiert. Die einzelnen Eigenschaften eines Entitätstyps </w:t>
      </w:r>
      <w:r>
        <w:t>konnten</w:t>
      </w:r>
      <w:r w:rsidRPr="007C45C9">
        <w:t xml:space="preserve"> ebenfalls Annotationen erhalten, etwa um Nullwerte auszuschließen. Dies </w:t>
      </w:r>
      <w:r>
        <w:t>war</w:t>
      </w:r>
      <w:r w:rsidRPr="007C45C9">
        <w:t xml:space="preserve"> für alle Eigenschaften sinnvoll, die Primär- oder Fremdschlüssel sind.</w:t>
      </w:r>
      <w:r>
        <w:t xml:space="preserve"> </w:t>
      </w:r>
      <w:r w:rsidRPr="007C45C9">
        <w:t xml:space="preserve">Anschließend </w:t>
      </w:r>
      <w:r>
        <w:t>wurden</w:t>
      </w:r>
      <w:r w:rsidRPr="007C45C9">
        <w:t xml:space="preserve"> die ausführbaren Objekte (</w:t>
      </w:r>
      <w:r w:rsidRPr="007C45C9">
        <w:rPr>
          <w:i/>
        </w:rPr>
        <w:t>Laufzeitartefakte</w:t>
      </w:r>
      <w:r w:rsidRPr="007C45C9">
        <w:t xml:space="preserve">) des Dienstes im </w:t>
      </w:r>
      <w:r>
        <w:t>SEGW</w:t>
      </w:r>
      <w:r w:rsidRPr="007C45C9">
        <w:t xml:space="preserve"> generiert.</w:t>
      </w:r>
    </w:p>
    <w:p w14:paraId="39CF1339" w14:textId="5B37BE11" w:rsidR="0054502A" w:rsidRPr="007C45C9" w:rsidRDefault="004A4C40" w:rsidP="000F56E6">
      <w:pPr>
        <w:pStyle w:val="Flietext"/>
      </w:pPr>
      <w:r w:rsidRPr="007C45C9">
        <w:t>In jeder Entitätsmenge</w:t>
      </w:r>
      <w:r w:rsidR="0039559C" w:rsidRPr="007C45C9">
        <w:t xml:space="preserve"> im </w:t>
      </w:r>
      <w:r w:rsidR="00940198">
        <w:t>SEGW</w:t>
      </w:r>
      <w:r w:rsidRPr="007C45C9">
        <w:t xml:space="preserve"> sind automatisch die so genannten CRUD-Operationen angelegt: Erstellen (</w:t>
      </w:r>
      <w:r w:rsidRPr="007C45C9">
        <w:rPr>
          <w:i/>
        </w:rPr>
        <w:t>Create</w:t>
      </w:r>
      <w:r w:rsidRPr="007C45C9">
        <w:t>), Lesen einer Entität (</w:t>
      </w:r>
      <w:r w:rsidRPr="007C45C9">
        <w:rPr>
          <w:i/>
        </w:rPr>
        <w:t>Read</w:t>
      </w:r>
      <w:r w:rsidRPr="007C45C9">
        <w:t xml:space="preserve">, </w:t>
      </w:r>
      <w:r w:rsidRPr="007C45C9">
        <w:rPr>
          <w:i/>
        </w:rPr>
        <w:t>GetEntity</w:t>
      </w:r>
      <w:r w:rsidRPr="007C45C9">
        <w:t>), Lesen mehrerer Enti</w:t>
      </w:r>
      <w:r w:rsidR="00D25C68" w:rsidRPr="007C45C9">
        <w:t>täten (</w:t>
      </w:r>
      <w:r w:rsidR="00D25C68" w:rsidRPr="007C45C9">
        <w:rPr>
          <w:i/>
        </w:rPr>
        <w:t>Query</w:t>
      </w:r>
      <w:r w:rsidR="00D25C68" w:rsidRPr="007C45C9">
        <w:t xml:space="preserve">, </w:t>
      </w:r>
      <w:r w:rsidR="00D25C68" w:rsidRPr="007C45C9">
        <w:rPr>
          <w:i/>
        </w:rPr>
        <w:t>GetEntitySet</w:t>
      </w:r>
      <w:r w:rsidR="00D25C68" w:rsidRPr="007C45C9">
        <w:t>),</w:t>
      </w:r>
      <w:r w:rsidRPr="007C45C9">
        <w:t xml:space="preserve"> Ändern (</w:t>
      </w:r>
      <w:r w:rsidRPr="007C45C9">
        <w:rPr>
          <w:i/>
        </w:rPr>
        <w:t>Update</w:t>
      </w:r>
      <w:r w:rsidRPr="007C45C9">
        <w:t>)</w:t>
      </w:r>
      <w:r w:rsidR="00D25C68" w:rsidRPr="007C45C9">
        <w:t xml:space="preserve"> und Löschen (</w:t>
      </w:r>
      <w:r w:rsidR="00D25C68" w:rsidRPr="007C45C9">
        <w:rPr>
          <w:i/>
        </w:rPr>
        <w:t>Delete</w:t>
      </w:r>
      <w:r w:rsidR="00D25C68" w:rsidRPr="007C45C9">
        <w:t>)</w:t>
      </w:r>
      <w:r w:rsidRPr="007C45C9">
        <w:t xml:space="preserve">. Diese Befehle lassen sich in gleicher Reihenfolge auf die bereits in Abschnitt </w:t>
      </w:r>
      <w:r w:rsidRPr="007C45C9">
        <w:fldChar w:fldCharType="begin"/>
      </w:r>
      <w:r w:rsidRPr="007C45C9">
        <w:instrText xml:space="preserve"> REF _Ref515261685 \r \h </w:instrText>
      </w:r>
      <w:r w:rsidRPr="007C45C9">
        <w:fldChar w:fldCharType="separate"/>
      </w:r>
      <w:r w:rsidR="00BA22F1">
        <w:t>2.3.3</w:t>
      </w:r>
      <w:r w:rsidRPr="007C45C9">
        <w:fldChar w:fldCharType="end"/>
      </w:r>
      <w:r w:rsidRPr="007C45C9">
        <w:t xml:space="preserve"> beschriebenen REST-Befehle POST, </w:t>
      </w:r>
      <w:r w:rsidR="003332F0" w:rsidRPr="007C45C9">
        <w:t>GET (für Read und Query), PUT und DELETE</w:t>
      </w:r>
      <w:r w:rsidRPr="007C45C9">
        <w:t xml:space="preserve"> übertragen. Für diese Arbeit besonders relevant</w:t>
      </w:r>
      <w:r w:rsidR="00D65F8C" w:rsidRPr="007C45C9">
        <w:t xml:space="preserve"> </w:t>
      </w:r>
      <w:r w:rsidR="00103C7C">
        <w:t>waren</w:t>
      </w:r>
      <w:r w:rsidR="00D65F8C" w:rsidRPr="007C45C9">
        <w:t xml:space="preserve"> die beiden GET</w:t>
      </w:r>
      <w:r w:rsidRPr="007C45C9">
        <w:t>-Methoden, da die Daten zu den Geschäftspartnern vorerst nur angezeigt werden sollen.</w:t>
      </w:r>
      <w:r w:rsidR="0054502A" w:rsidRPr="007C45C9">
        <w:t xml:space="preserve"> Folgende Abfragen </w:t>
      </w:r>
      <w:r w:rsidR="00AC0FA1">
        <w:t>wurden</w:t>
      </w:r>
      <w:r w:rsidR="0054502A" w:rsidRPr="007C45C9">
        <w:t xml:space="preserve"> benötigt:</w:t>
      </w:r>
    </w:p>
    <w:p w14:paraId="5821337E" w14:textId="77777777" w:rsidR="0054502A" w:rsidRPr="007C45C9" w:rsidRDefault="0054502A" w:rsidP="0054502A">
      <w:pPr>
        <w:pStyle w:val="Listenabsatz"/>
      </w:pPr>
      <w:r w:rsidRPr="007C45C9">
        <w:t>Abfrage aller Geschäftspartner</w:t>
      </w:r>
    </w:p>
    <w:p w14:paraId="0CC1550C" w14:textId="77777777" w:rsidR="0054502A" w:rsidRPr="007C45C9" w:rsidRDefault="0054502A" w:rsidP="0054502A">
      <w:pPr>
        <w:pStyle w:val="Listenabsatz"/>
      </w:pPr>
      <w:r w:rsidRPr="007C45C9">
        <w:t>Filterung aller Geschäftspa</w:t>
      </w:r>
      <w:r w:rsidR="00680F8B" w:rsidRPr="007C45C9">
        <w:t xml:space="preserve">rtner nach dem Primärschlüssel </w:t>
      </w:r>
      <w:r w:rsidRPr="007C45C9">
        <w:rPr>
          <w:i/>
        </w:rPr>
        <w:t>P</w:t>
      </w:r>
      <w:r w:rsidR="00680F8B" w:rsidRPr="007C45C9">
        <w:rPr>
          <w:i/>
        </w:rPr>
        <w:t>artner</w:t>
      </w:r>
    </w:p>
    <w:p w14:paraId="6FE872E4" w14:textId="77777777" w:rsidR="0054502A" w:rsidRPr="007C45C9" w:rsidRDefault="0054502A" w:rsidP="0054502A">
      <w:pPr>
        <w:pStyle w:val="Listenabsatz"/>
      </w:pPr>
      <w:r w:rsidRPr="007C45C9">
        <w:t>Abfrage eines</w:t>
      </w:r>
      <w:r w:rsidR="00013665" w:rsidRPr="007C45C9">
        <w:t xml:space="preserve"> einzelnen</w:t>
      </w:r>
      <w:r w:rsidRPr="007C45C9">
        <w:t xml:space="preserve"> Geschäftspartners</w:t>
      </w:r>
    </w:p>
    <w:p w14:paraId="438C843F" w14:textId="77777777" w:rsidR="0054502A" w:rsidRPr="007C45C9" w:rsidRDefault="0054502A" w:rsidP="0054502A">
      <w:pPr>
        <w:pStyle w:val="Listenabsatz"/>
      </w:pPr>
      <w:r w:rsidRPr="007C45C9">
        <w:t xml:space="preserve">Abfrage aller Vertragskonten mit einer bestimmten </w:t>
      </w:r>
      <w:r w:rsidR="00680F8B" w:rsidRPr="007C45C9">
        <w:t>Partner</w:t>
      </w:r>
      <w:r w:rsidRPr="007C45C9">
        <w:t>-Nummer</w:t>
      </w:r>
    </w:p>
    <w:p w14:paraId="00BA42A0" w14:textId="1E34524D" w:rsidR="00013665" w:rsidRDefault="00013665" w:rsidP="0054502A">
      <w:pPr>
        <w:pStyle w:val="Listenabsatz"/>
      </w:pPr>
      <w:r w:rsidRPr="007C45C9">
        <w:t>Abfrage eines einzelnen Vertragskontos</w:t>
      </w:r>
    </w:p>
    <w:p w14:paraId="775A2770" w14:textId="430FAD64" w:rsidR="00180F56" w:rsidRDefault="0091633F" w:rsidP="0091633F">
      <w:pPr>
        <w:pStyle w:val="FlietextersterAbsatz"/>
      </w:pPr>
      <w:r w:rsidRPr="007C45C9">
        <w:t xml:space="preserve">Diese </w:t>
      </w:r>
      <w:r>
        <w:t>wurden</w:t>
      </w:r>
      <w:r w:rsidRPr="007C45C9">
        <w:t xml:space="preserve"> in der </w:t>
      </w:r>
      <w:r w:rsidRPr="007C45C9">
        <w:rPr>
          <w:i/>
        </w:rPr>
        <w:t>ABAP Workbench</w:t>
      </w:r>
      <w:r w:rsidRPr="007C45C9">
        <w:t xml:space="preserve"> des SBE-Systems geändert. Der Quelltext befindet sich i</w:t>
      </w:r>
      <w:r>
        <w:t>m</w:t>
      </w:r>
      <w:r w:rsidRPr="007C45C9">
        <w:t xml:space="preserve"> Anhang </w:t>
      </w:r>
      <w:r w:rsidRPr="007C45C9">
        <w:fldChar w:fldCharType="begin"/>
      </w:r>
      <w:r w:rsidRPr="007C45C9">
        <w:instrText xml:space="preserve"> REF _Ref516120915 \r \h </w:instrText>
      </w:r>
      <w:r w:rsidRPr="007C45C9">
        <w:fldChar w:fldCharType="separate"/>
      </w:r>
      <w:r w:rsidR="00BA22F1">
        <w:t>11H</w:t>
      </w:r>
      <w:r w:rsidRPr="007C45C9">
        <w:fldChar w:fldCharType="end"/>
      </w:r>
      <w:r w:rsidRPr="007C45C9">
        <w:t xml:space="preserve">. Der Dienst </w:t>
      </w:r>
      <w:r>
        <w:t>konnte</w:t>
      </w:r>
      <w:r w:rsidRPr="007C45C9">
        <w:t xml:space="preserve"> nun auf zwei Arten veröffentlicht werden: über ein Gateway oder mit Hilfe des OData-Provisioning-Dienstes der SAP Cloud Platform. Für die erste Option </w:t>
      </w:r>
      <w:r>
        <w:t>wurde</w:t>
      </w:r>
      <w:r w:rsidR="005F039A">
        <w:t xml:space="preserve"> das SBE-System mit dem SGW-System</w:t>
      </w:r>
      <w:r w:rsidRPr="007C45C9">
        <w:t xml:space="preserve"> verknüpft und der Dienst dort registriert. Dadurch </w:t>
      </w:r>
      <w:r>
        <w:t>wurde</w:t>
      </w:r>
      <w:r w:rsidRPr="007C45C9">
        <w:t xml:space="preserve"> ihm die Adresse zugewiesen, unter dem er zukünftig in einem Browser erreichbar ist:</w:t>
      </w:r>
    </w:p>
    <w:p w14:paraId="584623C5" w14:textId="75598C98" w:rsidR="0091633F" w:rsidRPr="0091633F" w:rsidRDefault="00595E85" w:rsidP="00180F56">
      <w:pPr>
        <w:pStyle w:val="Hyperlink1"/>
      </w:pPr>
      <w:hyperlink r:id="rId52" w:history="1">
        <w:r w:rsidR="0091633F" w:rsidRPr="00180F56">
          <w:rPr>
            <w:rStyle w:val="hyperlinkZchn"/>
            <w:b/>
            <w:noProof w:val="0"/>
          </w:rPr>
          <w:t>https://servername:8001/sap/opu/odata/sap/YSA_GEPA_SRV</w:t>
        </w:r>
      </w:hyperlink>
      <w:r w:rsidR="0091633F" w:rsidRPr="00180F56">
        <w:t>.</w:t>
      </w:r>
    </w:p>
    <w:p w14:paraId="71A01B45" w14:textId="77777777" w:rsidR="006F0565" w:rsidRPr="007C45C9" w:rsidRDefault="006F0565" w:rsidP="006F0565">
      <w:pPr>
        <w:pStyle w:val="Abbildung"/>
        <w:keepNext/>
        <w:framePr w:wrap="notBeside"/>
        <w:rPr>
          <w:noProof w:val="0"/>
        </w:rPr>
      </w:pPr>
      <w:r w:rsidRPr="007C45C9">
        <w:rPr>
          <w:lang w:eastAsia="zh-CN"/>
        </w:rPr>
        <w:drawing>
          <wp:inline distT="0" distB="0" distL="0" distR="0" wp14:anchorId="4BFAB248" wp14:editId="6B965C01">
            <wp:extent cx="6250298" cy="1626781"/>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53">
                      <a:extLst>
                        <a:ext uri="{28A0092B-C50C-407E-A947-70E740481C1C}">
                          <a14:useLocalDpi xmlns:a14="http://schemas.microsoft.com/office/drawing/2010/main" val="0"/>
                        </a:ext>
                      </a:extLst>
                    </a:blip>
                    <a:srcRect b="29917"/>
                    <a:stretch/>
                  </pic:blipFill>
                  <pic:spPr bwMode="auto">
                    <a:xfrm>
                      <a:off x="0" y="0"/>
                      <a:ext cx="6250298" cy="1626781"/>
                    </a:xfrm>
                    <a:prstGeom prst="rect">
                      <a:avLst/>
                    </a:prstGeom>
                    <a:ln>
                      <a:noFill/>
                    </a:ln>
                    <a:extLst>
                      <a:ext uri="{53640926-AAD7-44D8-BBD7-CCE9431645EC}">
                        <a14:shadowObscured xmlns:a14="http://schemas.microsoft.com/office/drawing/2010/main"/>
                      </a:ext>
                    </a:extLst>
                  </pic:spPr>
                </pic:pic>
              </a:graphicData>
            </a:graphic>
          </wp:inline>
        </w:drawing>
      </w:r>
    </w:p>
    <w:p w14:paraId="264327EB" w14:textId="448FE717" w:rsidR="006F0565" w:rsidRDefault="006F0565" w:rsidP="00BD7B6C">
      <w:pPr>
        <w:pStyle w:val="BeschriftungvonAbbildungenetcBA-Format"/>
      </w:pPr>
      <w:bookmarkStart w:id="245" w:name="_Ref516124896"/>
      <w:bookmarkStart w:id="246" w:name="_Toc518556028"/>
      <w:r w:rsidRPr="007C45C9">
        <w:t xml:space="preserve">Abbildung </w:t>
      </w:r>
      <w:fldSimple w:instr=" SEQ Abbildung \* ARABIC ">
        <w:r w:rsidR="00BA22F1">
          <w:rPr>
            <w:noProof/>
          </w:rPr>
          <w:t>23</w:t>
        </w:r>
      </w:fldSimple>
      <w:bookmarkEnd w:id="245"/>
      <w:r w:rsidRPr="007C45C9">
        <w:t>: Hauptseite des OData-Provisioning-Dienstes</w:t>
      </w:r>
      <w:bookmarkEnd w:id="246"/>
    </w:p>
    <w:p w14:paraId="4284B826" w14:textId="48B01C65" w:rsidR="00C4161D" w:rsidRPr="00C4161D" w:rsidRDefault="00C4161D" w:rsidP="00C4161D">
      <w:pPr>
        <w:pStyle w:val="Bildquelle"/>
      </w:pPr>
      <w:r>
        <w:t>(Quelle: eigener Screenshot)</w:t>
      </w:r>
    </w:p>
    <w:p w14:paraId="0D51020C" w14:textId="78E29459" w:rsidR="00115346" w:rsidRPr="007C45C9" w:rsidRDefault="00115346" w:rsidP="00115346">
      <w:pPr>
        <w:pStyle w:val="FlietextersterAbsatz"/>
        <w:rPr>
          <w:rStyle w:val="hyperlinkZchn"/>
          <w:noProof w:val="0"/>
        </w:rPr>
      </w:pPr>
      <w:r w:rsidRPr="006B494B">
        <w:lastRenderedPageBreak/>
        <w:t xml:space="preserve">Ob es sich um einen privaten oder um einen öffentlichen Dienst handelt, </w:t>
      </w:r>
      <w:r w:rsidR="00125BDA">
        <w:t>konnte</w:t>
      </w:r>
      <w:r w:rsidRPr="006B494B">
        <w:t xml:space="preserve"> im Gateway-System bestimmt werden. Für einen öffentlichen Dienst wird meist ein eigener Benutzer eingerichtet, der dann fest im Dienst hinterlegt wird. Bei einem privaten Dienst muss sich ein Nutzer mit seinen eigenen Benutzerdaten anmelden.</w:t>
      </w:r>
      <w:r w:rsidR="00707EFD">
        <w:t xml:space="preserve"> Der Dienst in dieser Arbeit wurde als privater Dienst deklariert, um die durch ihn gelieferten Daten zu schützen.</w:t>
      </w:r>
    </w:p>
    <w:p w14:paraId="54598384" w14:textId="77777777" w:rsidR="00BD7B6C" w:rsidRPr="007C45C9" w:rsidRDefault="006F0565" w:rsidP="00BD7B6C">
      <w:pPr>
        <w:pStyle w:val="Abbildung"/>
        <w:keepNext/>
        <w:framePr w:wrap="notBeside"/>
        <w:rPr>
          <w:noProof w:val="0"/>
        </w:rPr>
      </w:pPr>
      <w:r w:rsidRPr="007C45C9">
        <w:rPr>
          <w:lang w:eastAsia="zh-CN"/>
        </w:rPr>
        <w:drawing>
          <wp:inline distT="0" distB="0" distL="0" distR="0" wp14:anchorId="02548921" wp14:editId="36B6C2AB">
            <wp:extent cx="6169294" cy="1719618"/>
            <wp:effectExtent l="0" t="0" r="317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54" cstate="print">
                      <a:extLst>
                        <a:ext uri="{28A0092B-C50C-407E-A947-70E740481C1C}">
                          <a14:useLocalDpi xmlns:a14="http://schemas.microsoft.com/office/drawing/2010/main" val="0"/>
                        </a:ext>
                      </a:extLst>
                    </a:blip>
                    <a:srcRect l="19363" t="11396" r="19259" b="54059"/>
                    <a:stretch/>
                  </pic:blipFill>
                  <pic:spPr bwMode="auto">
                    <a:xfrm>
                      <a:off x="0" y="0"/>
                      <a:ext cx="6272591" cy="1748411"/>
                    </a:xfrm>
                    <a:prstGeom prst="rect">
                      <a:avLst/>
                    </a:prstGeom>
                    <a:ln>
                      <a:noFill/>
                    </a:ln>
                    <a:extLst>
                      <a:ext uri="{53640926-AAD7-44D8-BBD7-CCE9431645EC}">
                        <a14:shadowObscured xmlns:a14="http://schemas.microsoft.com/office/drawing/2010/main"/>
                      </a:ext>
                    </a:extLst>
                  </pic:spPr>
                </pic:pic>
              </a:graphicData>
            </a:graphic>
          </wp:inline>
        </w:drawing>
      </w:r>
    </w:p>
    <w:p w14:paraId="0917314E" w14:textId="5574653C" w:rsidR="007505DC" w:rsidRDefault="00BD7B6C" w:rsidP="00BD7B6C">
      <w:pPr>
        <w:pStyle w:val="BeschriftungvonAbbildungenetcBA-Format"/>
      </w:pPr>
      <w:bookmarkStart w:id="247" w:name="_Ref516124948"/>
      <w:bookmarkStart w:id="248" w:name="_Toc518556029"/>
      <w:r w:rsidRPr="007C45C9">
        <w:t xml:space="preserve">Abbildung </w:t>
      </w:r>
      <w:fldSimple w:instr=" SEQ Abbildung \* ARABIC ">
        <w:r w:rsidR="00BA22F1">
          <w:rPr>
            <w:noProof/>
          </w:rPr>
          <w:t>24</w:t>
        </w:r>
      </w:fldSimple>
      <w:bookmarkEnd w:id="247"/>
      <w:r w:rsidRPr="007C45C9">
        <w:t>: Fenster zur Auswahl eines Dienstes</w:t>
      </w:r>
      <w:bookmarkEnd w:id="248"/>
    </w:p>
    <w:p w14:paraId="1893BB93" w14:textId="4BEBA722" w:rsidR="00D64AF8" w:rsidRPr="00D64AF8" w:rsidRDefault="00D64AF8" w:rsidP="00D64AF8">
      <w:pPr>
        <w:pStyle w:val="Bildquelle"/>
      </w:pPr>
      <w:r>
        <w:t>(Quelle: eigener Screenshot)</w:t>
      </w:r>
    </w:p>
    <w:p w14:paraId="19DC0226" w14:textId="08EA8C21" w:rsidR="00115346" w:rsidRPr="00115346" w:rsidRDefault="00115346" w:rsidP="00115346">
      <w:pPr>
        <w:pStyle w:val="FlietextersterAbsatz"/>
      </w:pPr>
      <w:r w:rsidRPr="00115346">
        <w:t xml:space="preserve">Für die zweite Option zur Veröfffentlichung durch den OData-Provisioning-Dienst </w:t>
      </w:r>
      <w:r w:rsidR="002D32F7">
        <w:t>wurde</w:t>
      </w:r>
      <w:r w:rsidRPr="00115346">
        <w:t xml:space="preserve"> der OData-Dienst zunächst in der zugehörigen Administrationsansicht registriert (siehe </w:t>
      </w:r>
      <w:r w:rsidRPr="007C45C9">
        <w:rPr>
          <w:rStyle w:val="FlietextersterAbsatzZchn"/>
          <w:noProof w:val="0"/>
        </w:rPr>
        <w:fldChar w:fldCharType="begin"/>
      </w:r>
      <w:r w:rsidRPr="007C45C9">
        <w:rPr>
          <w:rStyle w:val="FlietextersterAbsatzZchn"/>
          <w:noProof w:val="0"/>
        </w:rPr>
        <w:instrText xml:space="preserve"> REF _Ref516124896 \h  \* MERGEFORMAT </w:instrText>
      </w:r>
      <w:r w:rsidRPr="007C45C9">
        <w:rPr>
          <w:rStyle w:val="FlietextersterAbsatzZchn"/>
          <w:noProof w:val="0"/>
        </w:rPr>
      </w:r>
      <w:r w:rsidRPr="007C45C9">
        <w:rPr>
          <w:rStyle w:val="FlietextersterAbsatzZchn"/>
          <w:noProof w:val="0"/>
        </w:rPr>
        <w:fldChar w:fldCharType="separate"/>
      </w:r>
      <w:r w:rsidR="00BA22F1" w:rsidRPr="00BA22F1">
        <w:rPr>
          <w:rStyle w:val="FlietextersterAbsatzZchn"/>
          <w:noProof w:val="0"/>
        </w:rPr>
        <w:t>Abbildung 23</w:t>
      </w:r>
      <w:r w:rsidRPr="007C45C9">
        <w:rPr>
          <w:rStyle w:val="FlietextersterAbsatzZchn"/>
          <w:noProof w:val="0"/>
        </w:rPr>
        <w:fldChar w:fldCharType="end"/>
      </w:r>
      <w:r w:rsidRPr="00115346">
        <w:t xml:space="preserve">). In einem sich öffnenden Fenster (siehe </w:t>
      </w:r>
      <w:r w:rsidRPr="007C45C9">
        <w:rPr>
          <w:rStyle w:val="FlietextersterAbsatzZchn"/>
          <w:noProof w:val="0"/>
        </w:rPr>
        <w:fldChar w:fldCharType="begin"/>
      </w:r>
      <w:r w:rsidRPr="007C45C9">
        <w:rPr>
          <w:rStyle w:val="FlietextersterAbsatzZchn"/>
          <w:noProof w:val="0"/>
        </w:rPr>
        <w:instrText xml:space="preserve"> REF _Ref516124948 \h  \* MERGEFORMAT </w:instrText>
      </w:r>
      <w:r w:rsidRPr="007C45C9">
        <w:rPr>
          <w:rStyle w:val="FlietextersterAbsatzZchn"/>
          <w:noProof w:val="0"/>
        </w:rPr>
      </w:r>
      <w:r w:rsidRPr="007C45C9">
        <w:rPr>
          <w:rStyle w:val="FlietextersterAbsatzZchn"/>
          <w:noProof w:val="0"/>
        </w:rPr>
        <w:fldChar w:fldCharType="separate"/>
      </w:r>
      <w:r w:rsidR="00BA22F1" w:rsidRPr="00BA22F1">
        <w:rPr>
          <w:rStyle w:val="FlietextersterAbsatzZchn"/>
          <w:noProof w:val="0"/>
        </w:rPr>
        <w:t>Abbildung 24</w:t>
      </w:r>
      <w:r w:rsidRPr="007C45C9">
        <w:rPr>
          <w:rStyle w:val="FlietextersterAbsatzZchn"/>
          <w:noProof w:val="0"/>
        </w:rPr>
        <w:fldChar w:fldCharType="end"/>
      </w:r>
      <w:r w:rsidRPr="00115346">
        <w:t xml:space="preserve">) </w:t>
      </w:r>
      <w:r w:rsidR="002D32F7">
        <w:t>wurde</w:t>
      </w:r>
      <w:r w:rsidRPr="00115346">
        <w:t xml:space="preserve"> die für das SBE-System angelegte Destination ausgewählt und über die Schaltfläche mit dem Lupensymbol nach OData-Diensten auf diesem System gesucht.</w:t>
      </w:r>
    </w:p>
    <w:p w14:paraId="1EE784F8" w14:textId="66E17E62" w:rsidR="00EC3170" w:rsidRDefault="00EC3170" w:rsidP="00EC3170">
      <w:pPr>
        <w:pStyle w:val="Flietext"/>
        <w:rPr>
          <w:rStyle w:val="FlietextersterAbsatzZchn"/>
          <w:noProof w:val="0"/>
        </w:rPr>
      </w:pPr>
      <w:r w:rsidRPr="007C45C9">
        <w:rPr>
          <w:rStyle w:val="FlietextersterAbsatzZchn"/>
          <w:noProof w:val="0"/>
        </w:rPr>
        <w:t xml:space="preserve">Der passende Dienst </w:t>
      </w:r>
      <w:r w:rsidR="006C498F">
        <w:rPr>
          <w:rStyle w:val="FlietextersterAbsatzZchn"/>
          <w:noProof w:val="0"/>
        </w:rPr>
        <w:t>wurde</w:t>
      </w:r>
      <w:r w:rsidRPr="007C45C9">
        <w:rPr>
          <w:rStyle w:val="FlietextersterAbsatzZchn"/>
          <w:noProof w:val="0"/>
        </w:rPr>
        <w:t xml:space="preserve"> durch Klick in das quadratische Feld am Zeilenbeginn (</w:t>
      </w:r>
      <w:r w:rsidRPr="007C45C9">
        <w:rPr>
          <w:rStyle w:val="FlietextersterAbsatzZchn"/>
          <w:i/>
          <w:noProof w:val="0"/>
        </w:rPr>
        <w:t>Markierungsfeld</w:t>
      </w:r>
      <w:r w:rsidRPr="007C45C9">
        <w:rPr>
          <w:rStyle w:val="FlietextersterAbsatzZchn"/>
          <w:noProof w:val="0"/>
        </w:rPr>
        <w:t xml:space="preserve">) ausgewählt und aktiviert sich mit der Registrierung automatisch. Der Dienst </w:t>
      </w:r>
      <w:r w:rsidR="006C498F">
        <w:rPr>
          <w:rStyle w:val="FlietextersterAbsatzZchn"/>
          <w:noProof w:val="0"/>
        </w:rPr>
        <w:t>wurde</w:t>
      </w:r>
      <w:r w:rsidR="00240AE4">
        <w:rPr>
          <w:rStyle w:val="FlietextersterAbsatzZchn"/>
          <w:noProof w:val="0"/>
        </w:rPr>
        <w:t xml:space="preserve"> </w:t>
      </w:r>
      <w:r w:rsidR="006C498F">
        <w:rPr>
          <w:rStyle w:val="FlietextersterAbsatzZchn"/>
          <w:noProof w:val="0"/>
        </w:rPr>
        <w:t>dann</w:t>
      </w:r>
      <w:r w:rsidR="00240AE4">
        <w:rPr>
          <w:rStyle w:val="FlietextersterAbsatzZchn"/>
          <w:noProof w:val="0"/>
        </w:rPr>
        <w:t xml:space="preserve"> durch ein Gateway in der Cloud (Gateway-as-a-Service) veröffentlicht </w:t>
      </w:r>
      <w:r w:rsidRPr="007C45C9">
        <w:rPr>
          <w:rStyle w:val="FlietextersterAbsatzZchn"/>
          <w:noProof w:val="0"/>
        </w:rPr>
        <w:t xml:space="preserve">und </w:t>
      </w:r>
      <w:r w:rsidR="006C498F">
        <w:rPr>
          <w:rStyle w:val="FlietextersterAbsatzZchn"/>
          <w:noProof w:val="0"/>
        </w:rPr>
        <w:t>konnte</w:t>
      </w:r>
      <w:r w:rsidRPr="007C45C9">
        <w:rPr>
          <w:rStyle w:val="FlietextersterAbsatzZchn"/>
          <w:noProof w:val="0"/>
        </w:rPr>
        <w:t xml:space="preserve"> mit </w:t>
      </w:r>
      <w:r w:rsidRPr="00060D67">
        <w:rPr>
          <w:rStyle w:val="FlietextersterAbsatzZchn"/>
          <w:i/>
          <w:noProof w:val="0"/>
        </w:rPr>
        <w:t>Dienstdokument öffnen</w:t>
      </w:r>
      <w:r w:rsidRPr="007C45C9">
        <w:rPr>
          <w:rStyle w:val="FlietextersterAbsatzZchn"/>
          <w:noProof w:val="0"/>
        </w:rPr>
        <w:t xml:space="preserve"> (</w:t>
      </w:r>
      <w:r w:rsidRPr="007C45C9">
        <w:rPr>
          <w:rStyle w:val="FlietextersterAbsatzZchn"/>
          <w:i/>
          <w:noProof w:val="0"/>
        </w:rPr>
        <w:t>Open Service Document</w:t>
      </w:r>
      <w:r w:rsidRPr="007C45C9">
        <w:rPr>
          <w:rStyle w:val="FlietextersterAbsatzZchn"/>
          <w:noProof w:val="0"/>
        </w:rPr>
        <w:t>) angezeigt werden. Der Link lautet</w:t>
      </w:r>
      <w:r w:rsidR="00FC49FA">
        <w:rPr>
          <w:rStyle w:val="FlietextersterAbsatzZchn"/>
          <w:noProof w:val="0"/>
        </w:rPr>
        <w:t>e</w:t>
      </w:r>
      <w:r w:rsidRPr="007C45C9">
        <w:rPr>
          <w:rStyle w:val="FlietextersterAbsatzZchn"/>
          <w:noProof w:val="0"/>
        </w:rPr>
        <w:t>:</w:t>
      </w:r>
    </w:p>
    <w:p w14:paraId="7B59B78B" w14:textId="3F47AC7B" w:rsidR="00B45C3D" w:rsidRDefault="00864E15" w:rsidP="00864E15">
      <w:pPr>
        <w:pStyle w:val="Hyperlink1"/>
        <w:rPr>
          <w:rStyle w:val="FlietextersterAbsatzZchn"/>
          <w:rFonts w:asciiTheme="majorEastAsia" w:hAnsiTheme="majorEastAsia"/>
          <w:noProof w:val="0"/>
        </w:rPr>
      </w:pPr>
      <w:r w:rsidRPr="00864E15">
        <w:rPr>
          <w:rStyle w:val="FlietextersterAbsatzZchn"/>
          <w:rFonts w:asciiTheme="majorEastAsia" w:hAnsiTheme="majorEastAsia"/>
          <w:noProof w:val="0"/>
        </w:rPr>
        <w:t>https://gwaas-s0019333218trial.hanatrial.ondemand.com/odata/SAP/YSA_GEPA_SRV</w:t>
      </w:r>
      <w:r w:rsidR="004735E1">
        <w:rPr>
          <w:rStyle w:val="FlietextersterAbsatzZchn"/>
          <w:rFonts w:asciiTheme="majorEastAsia" w:hAnsiTheme="majorEastAsia"/>
          <w:noProof w:val="0"/>
        </w:rPr>
        <w:t>.</w:t>
      </w:r>
    </w:p>
    <w:p w14:paraId="59CB2259" w14:textId="316E8D7A" w:rsidR="000574E4" w:rsidRPr="007C45C9" w:rsidRDefault="00B60519" w:rsidP="000574E4">
      <w:pPr>
        <w:pStyle w:val="berschrift3"/>
      </w:pPr>
      <w:bookmarkStart w:id="249" w:name="_Toc518555991"/>
      <w:r w:rsidRPr="007C45C9">
        <w:t xml:space="preserve">Erstellen und Anpassen der </w:t>
      </w:r>
      <w:r w:rsidR="00F26907" w:rsidRPr="007C45C9">
        <w:t>Oberfläche</w:t>
      </w:r>
      <w:bookmarkEnd w:id="232"/>
      <w:bookmarkEnd w:id="249"/>
    </w:p>
    <w:p w14:paraId="60F1A631" w14:textId="1F89D1DD" w:rsidR="00DF5B22" w:rsidRPr="007C45C9" w:rsidRDefault="00EF7398" w:rsidP="00DF5B22">
      <w:pPr>
        <w:pStyle w:val="FlietextersterAbsatz"/>
        <w:rPr>
          <w:noProof w:val="0"/>
        </w:rPr>
      </w:pPr>
      <w:r w:rsidRPr="007C45C9">
        <w:rPr>
          <w:noProof w:val="0"/>
        </w:rPr>
        <w:t xml:space="preserve">Der OData-Dienst </w:t>
      </w:r>
      <w:r w:rsidR="00CB4132">
        <w:rPr>
          <w:noProof w:val="0"/>
        </w:rPr>
        <w:t>stand</w:t>
      </w:r>
      <w:r w:rsidRPr="007C45C9">
        <w:rPr>
          <w:noProof w:val="0"/>
        </w:rPr>
        <w:t xml:space="preserve"> nun </w:t>
      </w:r>
      <w:r w:rsidR="00DB1810" w:rsidRPr="007C45C9">
        <w:rPr>
          <w:noProof w:val="0"/>
        </w:rPr>
        <w:t>für</w:t>
      </w:r>
      <w:r w:rsidRPr="007C45C9">
        <w:rPr>
          <w:noProof w:val="0"/>
        </w:rPr>
        <w:t xml:space="preserve"> A</w:t>
      </w:r>
      <w:r w:rsidR="00DB1810" w:rsidRPr="007C45C9">
        <w:rPr>
          <w:noProof w:val="0"/>
        </w:rPr>
        <w:t>n</w:t>
      </w:r>
      <w:r w:rsidRPr="007C45C9">
        <w:rPr>
          <w:noProof w:val="0"/>
        </w:rPr>
        <w:t>frage</w:t>
      </w:r>
      <w:r w:rsidR="00DB1810" w:rsidRPr="007C45C9">
        <w:rPr>
          <w:noProof w:val="0"/>
        </w:rPr>
        <w:t>n</w:t>
      </w:r>
      <w:r w:rsidRPr="007C45C9">
        <w:rPr>
          <w:noProof w:val="0"/>
        </w:rPr>
        <w:t xml:space="preserve"> </w:t>
      </w:r>
      <w:r w:rsidR="00DB1810" w:rsidRPr="007C45C9">
        <w:rPr>
          <w:noProof w:val="0"/>
        </w:rPr>
        <w:t>von Webanwendungen zur Verfügung</w:t>
      </w:r>
      <w:r w:rsidRPr="007C45C9">
        <w:rPr>
          <w:noProof w:val="0"/>
        </w:rPr>
        <w:t>.</w:t>
      </w:r>
      <w:r w:rsidR="00140DD6" w:rsidRPr="007C45C9">
        <w:rPr>
          <w:noProof w:val="0"/>
        </w:rPr>
        <w:t xml:space="preserve"> Für die Entwicklung der Oberfläche </w:t>
      </w:r>
      <w:r w:rsidR="008A28E8">
        <w:rPr>
          <w:noProof w:val="0"/>
        </w:rPr>
        <w:t>war</w:t>
      </w:r>
      <w:r w:rsidR="00140DD6" w:rsidRPr="007C45C9">
        <w:rPr>
          <w:noProof w:val="0"/>
        </w:rPr>
        <w:t xml:space="preserve"> die Art der Veröffentlichung von geringer Bedeutung, solange auf die korrekte Adresse des OData-Dienstes verwiesen wird.</w:t>
      </w:r>
    </w:p>
    <w:p w14:paraId="7142BDEF" w14:textId="41AB6440" w:rsidR="00864E15" w:rsidRDefault="00DF5B22" w:rsidP="000B75ED">
      <w:pPr>
        <w:pStyle w:val="Flietext"/>
        <w:rPr>
          <w:noProof w:val="0"/>
        </w:rPr>
      </w:pPr>
      <w:r w:rsidRPr="007C45C9">
        <w:rPr>
          <w:noProof w:val="0"/>
        </w:rPr>
        <w:t xml:space="preserve">Bereits bei der Entwicklung der </w:t>
      </w:r>
      <w:r w:rsidR="00C841E8" w:rsidRPr="007C45C9">
        <w:rPr>
          <w:noProof w:val="0"/>
        </w:rPr>
        <w:t>Anwendung spielt</w:t>
      </w:r>
      <w:r w:rsidR="009454FE">
        <w:rPr>
          <w:noProof w:val="0"/>
        </w:rPr>
        <w:t>e</w:t>
      </w:r>
      <w:r w:rsidR="00C841E8" w:rsidRPr="007C45C9">
        <w:rPr>
          <w:noProof w:val="0"/>
        </w:rPr>
        <w:t xml:space="preserve"> die Version des</w:t>
      </w:r>
      <w:r w:rsidRPr="007C45C9">
        <w:rPr>
          <w:noProof w:val="0"/>
        </w:rPr>
        <w:t xml:space="preserve"> SAPUI5-</w:t>
      </w:r>
      <w:r w:rsidR="00C841E8" w:rsidRPr="007C45C9">
        <w:rPr>
          <w:noProof w:val="0"/>
        </w:rPr>
        <w:t>Frameworks</w:t>
      </w:r>
      <w:r w:rsidRPr="007C45C9">
        <w:rPr>
          <w:noProof w:val="0"/>
        </w:rPr>
        <w:t xml:space="preserve"> eine große Rolle. Das System, </w:t>
      </w:r>
      <w:r w:rsidR="005C6B9D" w:rsidRPr="007C45C9">
        <w:rPr>
          <w:noProof w:val="0"/>
        </w:rPr>
        <w:t>das</w:t>
      </w:r>
      <w:r w:rsidRPr="007C45C9">
        <w:rPr>
          <w:noProof w:val="0"/>
        </w:rPr>
        <w:t xml:space="preserve"> die Funktion anschließend bereitstellen soll</w:t>
      </w:r>
      <w:r w:rsidR="001F7979">
        <w:rPr>
          <w:noProof w:val="0"/>
        </w:rPr>
        <w:t>te</w:t>
      </w:r>
      <w:r w:rsidRPr="007C45C9">
        <w:rPr>
          <w:noProof w:val="0"/>
        </w:rPr>
        <w:t>, muss</w:t>
      </w:r>
      <w:r w:rsidR="001F7979">
        <w:rPr>
          <w:noProof w:val="0"/>
        </w:rPr>
        <w:t>te</w:t>
      </w:r>
      <w:r w:rsidRPr="007C45C9">
        <w:rPr>
          <w:noProof w:val="0"/>
        </w:rPr>
        <w:t xml:space="preserve"> mit der Anwendung kompatibel sein. </w:t>
      </w:r>
      <w:r w:rsidR="00CA2D5D" w:rsidRPr="007C45C9">
        <w:rPr>
          <w:noProof w:val="0"/>
        </w:rPr>
        <w:t>Wird</w:t>
      </w:r>
      <w:r w:rsidR="00F83F33" w:rsidRPr="007C45C9">
        <w:rPr>
          <w:noProof w:val="0"/>
        </w:rPr>
        <w:t xml:space="preserve"> die Anwendung auf die </w:t>
      </w:r>
      <w:r w:rsidR="00A94BB3" w:rsidRPr="007C45C9">
        <w:rPr>
          <w:noProof w:val="0"/>
        </w:rPr>
        <w:t>SAP Cloud Platform</w:t>
      </w:r>
      <w:r w:rsidR="00F83F33" w:rsidRPr="007C45C9">
        <w:rPr>
          <w:noProof w:val="0"/>
        </w:rPr>
        <w:t xml:space="preserve"> </w:t>
      </w:r>
      <w:r w:rsidR="00013D89" w:rsidRPr="007C45C9">
        <w:rPr>
          <w:noProof w:val="0"/>
        </w:rPr>
        <w:t>ausgeliefert</w:t>
      </w:r>
      <w:r w:rsidR="00F83F33" w:rsidRPr="007C45C9">
        <w:rPr>
          <w:noProof w:val="0"/>
        </w:rPr>
        <w:t xml:space="preserve">, kann von Kompatibilität ausgegangen werden. </w:t>
      </w:r>
      <w:r w:rsidRPr="007C45C9">
        <w:rPr>
          <w:noProof w:val="0"/>
        </w:rPr>
        <w:t xml:space="preserve">Im </w:t>
      </w:r>
      <w:r w:rsidR="00835912" w:rsidRPr="007C45C9">
        <w:rPr>
          <w:noProof w:val="0"/>
        </w:rPr>
        <w:t>SGW</w:t>
      </w:r>
      <w:r w:rsidR="006B352B" w:rsidRPr="007C45C9">
        <w:rPr>
          <w:noProof w:val="0"/>
        </w:rPr>
        <w:t>-System</w:t>
      </w:r>
      <w:r w:rsidRPr="007C45C9">
        <w:rPr>
          <w:noProof w:val="0"/>
        </w:rPr>
        <w:t xml:space="preserve"> k</w:t>
      </w:r>
      <w:r w:rsidR="004D7F5B">
        <w:rPr>
          <w:noProof w:val="0"/>
        </w:rPr>
        <w:t>onnte</w:t>
      </w:r>
      <w:r w:rsidRPr="007C45C9">
        <w:rPr>
          <w:noProof w:val="0"/>
        </w:rPr>
        <w:t xml:space="preserve"> die Version der SAPUI5-Bibliothek</w:t>
      </w:r>
      <w:r w:rsidR="00C841E8" w:rsidRPr="007C45C9">
        <w:rPr>
          <w:noProof w:val="0"/>
        </w:rPr>
        <w:t>en</w:t>
      </w:r>
      <w:r w:rsidRPr="007C45C9">
        <w:rPr>
          <w:noProof w:val="0"/>
        </w:rPr>
        <w:t xml:space="preserve"> unter </w:t>
      </w:r>
      <w:r w:rsidR="007918BC" w:rsidRPr="007C45C9">
        <w:rPr>
          <w:noProof w:val="0"/>
        </w:rPr>
        <w:t>folgender</w:t>
      </w:r>
      <w:r w:rsidRPr="007C45C9">
        <w:rPr>
          <w:noProof w:val="0"/>
        </w:rPr>
        <w:t xml:space="preserve"> Adresse </w:t>
      </w:r>
      <w:r w:rsidR="007918BC" w:rsidRPr="007C45C9">
        <w:rPr>
          <w:noProof w:val="0"/>
        </w:rPr>
        <w:t>abgerufen werden:</w:t>
      </w:r>
    </w:p>
    <w:p w14:paraId="5CE70D8F" w14:textId="41C01F17" w:rsidR="003663EE" w:rsidRPr="00864E15" w:rsidRDefault="00595E85" w:rsidP="00864E15">
      <w:pPr>
        <w:pStyle w:val="Hyperlink1"/>
      </w:pPr>
      <w:hyperlink r:id="rId55" w:history="1">
        <w:r w:rsidR="00DF5B22" w:rsidRPr="00864E15">
          <w:t>https://servername:8001/sap/public/bc/ui5_ui5/index.html</w:t>
        </w:r>
      </w:hyperlink>
      <w:r w:rsidR="003663EE" w:rsidRPr="00864E15">
        <w:t>.</w:t>
      </w:r>
    </w:p>
    <w:p w14:paraId="31819B4A" w14:textId="69D1D20F" w:rsidR="00645A12" w:rsidRPr="007C45C9" w:rsidRDefault="00DF5B22" w:rsidP="00632548">
      <w:pPr>
        <w:pStyle w:val="FlietextersterAbsatz"/>
      </w:pPr>
      <w:r w:rsidRPr="007C45C9">
        <w:lastRenderedPageBreak/>
        <w:t>Dort zeigt</w:t>
      </w:r>
      <w:r w:rsidR="00DC1A73">
        <w:t>e</w:t>
      </w:r>
      <w:r w:rsidRPr="007C45C9">
        <w:t xml:space="preserve"> sich, dass das </w:t>
      </w:r>
      <w:r w:rsidR="00835912" w:rsidRPr="007C45C9">
        <w:t>SGW</w:t>
      </w:r>
      <w:r w:rsidR="00CD632B" w:rsidRPr="007C45C9">
        <w:t>-System</w:t>
      </w:r>
      <w:r w:rsidRPr="007C45C9">
        <w:t xml:space="preserve"> SAPUI5 bis zur Version 1.28 unterstützt (siehe A</w:t>
      </w:r>
      <w:r w:rsidR="00DD2AD8" w:rsidRPr="007C45C9">
        <w:t>nhang</w:t>
      </w:r>
      <w:r w:rsidRPr="007C45C9">
        <w:t xml:space="preserve"> </w:t>
      </w:r>
      <w:r w:rsidRPr="007C45C9">
        <w:fldChar w:fldCharType="begin"/>
      </w:r>
      <w:r w:rsidRPr="007C45C9">
        <w:instrText xml:space="preserve"> REF _Ref516132139 \r \h </w:instrText>
      </w:r>
      <w:r w:rsidRPr="007C45C9">
        <w:fldChar w:fldCharType="separate"/>
      </w:r>
      <w:r w:rsidR="00BA22F1">
        <w:t>11L</w:t>
      </w:r>
      <w:r w:rsidRPr="007C45C9">
        <w:fldChar w:fldCharType="end"/>
      </w:r>
      <w:r w:rsidRPr="007C45C9">
        <w:t>).</w:t>
      </w:r>
    </w:p>
    <w:p w14:paraId="542F3887" w14:textId="47C79603" w:rsidR="00916C78" w:rsidRPr="007C45C9" w:rsidRDefault="00B65463" w:rsidP="007C4732">
      <w:pPr>
        <w:pStyle w:val="Flietext"/>
        <w:rPr>
          <w:noProof w:val="0"/>
        </w:rPr>
      </w:pPr>
      <w:r w:rsidRPr="007C45C9">
        <w:rPr>
          <w:noProof w:val="0"/>
        </w:rPr>
        <w:t>In der SAP Web IDE</w:t>
      </w:r>
      <w:r w:rsidR="00916C78" w:rsidRPr="007C45C9">
        <w:rPr>
          <w:noProof w:val="0"/>
        </w:rPr>
        <w:t xml:space="preserve"> </w:t>
      </w:r>
      <w:r w:rsidR="001F7979">
        <w:rPr>
          <w:noProof w:val="0"/>
        </w:rPr>
        <w:t>konnte</w:t>
      </w:r>
      <w:r w:rsidR="00916C78" w:rsidRPr="007C45C9">
        <w:rPr>
          <w:noProof w:val="0"/>
        </w:rPr>
        <w:t xml:space="preserve"> ein Projekt von der SAP Cloud Platform bzw. von einem Applikationsserver importiert oder eine neue Anwendung erstellt werden. Projekte </w:t>
      </w:r>
      <w:r w:rsidR="001F7979">
        <w:rPr>
          <w:noProof w:val="0"/>
        </w:rPr>
        <w:t>waren</w:t>
      </w:r>
      <w:r w:rsidR="00916C78" w:rsidRPr="007C45C9">
        <w:rPr>
          <w:noProof w:val="0"/>
        </w:rPr>
        <w:t xml:space="preserve"> mit einer Vorlage (</w:t>
      </w:r>
      <w:r w:rsidR="00916C78" w:rsidRPr="007C45C9">
        <w:rPr>
          <w:i/>
          <w:noProof w:val="0"/>
        </w:rPr>
        <w:t>Template</w:t>
      </w:r>
      <w:r w:rsidR="00916C78" w:rsidRPr="007C45C9">
        <w:rPr>
          <w:noProof w:val="0"/>
        </w:rPr>
        <w:t>), aus einem Beispielanwendung oder ohne Vorlage erstell</w:t>
      </w:r>
      <w:r w:rsidR="00B662FE" w:rsidRPr="007C45C9">
        <w:rPr>
          <w:noProof w:val="0"/>
        </w:rPr>
        <w:t>bar</w:t>
      </w:r>
      <w:r w:rsidR="00916C78" w:rsidRPr="007C45C9">
        <w:rPr>
          <w:noProof w:val="0"/>
        </w:rPr>
        <w:t xml:space="preserve">. Um eine möglichst Fiori-ähnliche Anwendung zu </w:t>
      </w:r>
      <w:r w:rsidR="0072110E" w:rsidRPr="007C45C9">
        <w:rPr>
          <w:noProof w:val="0"/>
        </w:rPr>
        <w:t>erreichen</w:t>
      </w:r>
      <w:r w:rsidR="00916C78" w:rsidRPr="007C45C9">
        <w:rPr>
          <w:noProof w:val="0"/>
        </w:rPr>
        <w:t xml:space="preserve">, </w:t>
      </w:r>
      <w:r w:rsidR="00DC1A73">
        <w:rPr>
          <w:noProof w:val="0"/>
        </w:rPr>
        <w:t>bot</w:t>
      </w:r>
      <w:r w:rsidR="00916C78" w:rsidRPr="007C45C9">
        <w:rPr>
          <w:noProof w:val="0"/>
        </w:rPr>
        <w:t xml:space="preserve"> sich die Nutzung einer Vorlage an.</w:t>
      </w:r>
      <w:r w:rsidR="007C4732" w:rsidRPr="007C45C9">
        <w:rPr>
          <w:noProof w:val="0"/>
        </w:rPr>
        <w:t xml:space="preserve"> Dabei</w:t>
      </w:r>
      <w:r w:rsidR="00EA765E" w:rsidRPr="007C45C9">
        <w:rPr>
          <w:noProof w:val="0"/>
        </w:rPr>
        <w:t xml:space="preserve"> muss</w:t>
      </w:r>
      <w:r w:rsidR="00DC1A73">
        <w:rPr>
          <w:noProof w:val="0"/>
        </w:rPr>
        <w:t>te</w:t>
      </w:r>
      <w:r w:rsidR="00EA765E" w:rsidRPr="007C45C9">
        <w:rPr>
          <w:noProof w:val="0"/>
        </w:rPr>
        <w:t xml:space="preserve"> auf die SAPUI5-Version geachtet werden. Die Spanne der möglichen Werte reicht</w:t>
      </w:r>
      <w:r w:rsidR="001F7979">
        <w:rPr>
          <w:noProof w:val="0"/>
        </w:rPr>
        <w:t>e</w:t>
      </w:r>
      <w:r w:rsidR="00EA765E" w:rsidRPr="007C45C9">
        <w:rPr>
          <w:noProof w:val="0"/>
        </w:rPr>
        <w:t xml:space="preserve"> von Version 1.54 bis zur Version 1.38 zurück. Keine der </w:t>
      </w:r>
      <w:r w:rsidR="007E6772" w:rsidRPr="007C45C9">
        <w:rPr>
          <w:noProof w:val="0"/>
        </w:rPr>
        <w:t>vorhandenen</w:t>
      </w:r>
      <w:r w:rsidR="00EA765E" w:rsidRPr="007C45C9">
        <w:rPr>
          <w:noProof w:val="0"/>
        </w:rPr>
        <w:t xml:space="preserve"> Vorlagen </w:t>
      </w:r>
      <w:r w:rsidR="00DC1A73">
        <w:rPr>
          <w:noProof w:val="0"/>
        </w:rPr>
        <w:t>waren</w:t>
      </w:r>
      <w:r w:rsidR="00EA765E" w:rsidRPr="007C45C9">
        <w:rPr>
          <w:noProof w:val="0"/>
        </w:rPr>
        <w:t xml:space="preserve"> daher mit der Bibliothek des lokalen Applikationsservers kompatibel. In den Einstellungen eines Projekts </w:t>
      </w:r>
      <w:r w:rsidR="00DC1A73">
        <w:rPr>
          <w:noProof w:val="0"/>
        </w:rPr>
        <w:t>war</w:t>
      </w:r>
      <w:r w:rsidR="00EA765E" w:rsidRPr="007C45C9">
        <w:rPr>
          <w:noProof w:val="0"/>
        </w:rPr>
        <w:t xml:space="preserve"> es zwar möglich, die SAPUI5-Version zu verringern, dies führt</w:t>
      </w:r>
      <w:r w:rsidR="00DC1A73">
        <w:rPr>
          <w:noProof w:val="0"/>
        </w:rPr>
        <w:t>e</w:t>
      </w:r>
      <w:r w:rsidR="00EA765E" w:rsidRPr="007C45C9">
        <w:rPr>
          <w:noProof w:val="0"/>
        </w:rPr>
        <w:t xml:space="preserve"> jedoch zu einer Fehlermeldung (siehe </w:t>
      </w:r>
      <w:r w:rsidR="00EA765E" w:rsidRPr="007C45C9">
        <w:rPr>
          <w:noProof w:val="0"/>
        </w:rPr>
        <w:fldChar w:fldCharType="begin"/>
      </w:r>
      <w:r w:rsidR="00EA765E" w:rsidRPr="007C45C9">
        <w:rPr>
          <w:noProof w:val="0"/>
        </w:rPr>
        <w:instrText xml:space="preserve"> REF _Ref516137503 \h </w:instrText>
      </w:r>
      <w:r w:rsidR="00EA765E" w:rsidRPr="007C45C9">
        <w:rPr>
          <w:noProof w:val="0"/>
        </w:rPr>
      </w:r>
      <w:r w:rsidR="00EA765E" w:rsidRPr="007C45C9">
        <w:rPr>
          <w:noProof w:val="0"/>
        </w:rPr>
        <w:fldChar w:fldCharType="separate"/>
      </w:r>
      <w:r w:rsidR="00BA22F1" w:rsidRPr="007C45C9">
        <w:t xml:space="preserve">Abbildung </w:t>
      </w:r>
      <w:r w:rsidR="00BA22F1">
        <w:t>25</w:t>
      </w:r>
      <w:r w:rsidR="00EA765E" w:rsidRPr="007C45C9">
        <w:rPr>
          <w:noProof w:val="0"/>
        </w:rPr>
        <w:fldChar w:fldCharType="end"/>
      </w:r>
      <w:r w:rsidR="00EA765E" w:rsidRPr="007C45C9">
        <w:rPr>
          <w:noProof w:val="0"/>
        </w:rPr>
        <w:t>).</w:t>
      </w:r>
    </w:p>
    <w:p w14:paraId="32987A4C" w14:textId="77777777" w:rsidR="00D84F5E" w:rsidRPr="007C45C9" w:rsidRDefault="00D84F5E" w:rsidP="00D84F5E">
      <w:pPr>
        <w:pStyle w:val="Abbildung"/>
        <w:keepNext/>
        <w:framePr w:wrap="notBeside"/>
        <w:rPr>
          <w:noProof w:val="0"/>
        </w:rPr>
      </w:pPr>
      <w:r w:rsidRPr="007C45C9">
        <w:rPr>
          <w:lang w:eastAsia="zh-CN"/>
        </w:rPr>
        <w:drawing>
          <wp:inline distT="0" distB="0" distL="0" distR="0" wp14:anchorId="02FA6F60" wp14:editId="5C8F67C5">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56">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14:paraId="1E9874A0" w14:textId="6C949A09" w:rsidR="00D84F5E" w:rsidRDefault="00D84F5E" w:rsidP="00D811EC">
      <w:pPr>
        <w:pStyle w:val="BeschriftungvonAbbildungenetcBA-Format"/>
      </w:pPr>
      <w:bookmarkStart w:id="250" w:name="_Ref516137503"/>
      <w:bookmarkStart w:id="251" w:name="_Toc518556030"/>
      <w:r w:rsidRPr="007C45C9">
        <w:t xml:space="preserve">Abbildung </w:t>
      </w:r>
      <w:fldSimple w:instr=" SEQ Abbildung \* ARABIC ">
        <w:r w:rsidR="00BA22F1">
          <w:rPr>
            <w:noProof/>
          </w:rPr>
          <w:t>25</w:t>
        </w:r>
      </w:fldSimple>
      <w:bookmarkEnd w:id="250"/>
      <w:r w:rsidRPr="007C45C9">
        <w:t>: Konfiguration der SAPUI5-Version eines Projekts</w:t>
      </w:r>
      <w:bookmarkEnd w:id="251"/>
    </w:p>
    <w:p w14:paraId="7B151591" w14:textId="60716AB9" w:rsidR="002C0DA8" w:rsidRPr="002C0DA8" w:rsidRDefault="002C0DA8" w:rsidP="002C0DA8">
      <w:pPr>
        <w:pStyle w:val="Bildquelle"/>
      </w:pPr>
      <w:r>
        <w:t>(Quelle: eigener Screenshot)</w:t>
      </w:r>
    </w:p>
    <w:p w14:paraId="224AB842" w14:textId="7AE9D691" w:rsidR="00986598" w:rsidRPr="007C45C9" w:rsidRDefault="00D47DBF" w:rsidP="00632548">
      <w:pPr>
        <w:pStyle w:val="FlietextersterAbsatz"/>
      </w:pPr>
      <w:r w:rsidRPr="007C45C9">
        <w:t>Anders stellt</w:t>
      </w:r>
      <w:r w:rsidR="00FB406B">
        <w:t>e</w:t>
      </w:r>
      <w:r w:rsidRPr="007C45C9">
        <w:t xml:space="preserve"> sich der Sachverhalt in der SAP Web IDE Personal Edition dar. Dort k</w:t>
      </w:r>
      <w:r w:rsidR="00FB406B">
        <w:t>onnten</w:t>
      </w:r>
      <w:r w:rsidRPr="007C45C9">
        <w:t xml:space="preserve"> </w:t>
      </w:r>
      <w:r w:rsidR="00336166" w:rsidRPr="007C45C9">
        <w:t xml:space="preserve">Versionen zwischen 1.44 und 1.28 gewählt werden. Die Entwicklung einer mit dem </w:t>
      </w:r>
      <w:r w:rsidR="00835912" w:rsidRPr="007C45C9">
        <w:t>SGW</w:t>
      </w:r>
      <w:r w:rsidR="00336166" w:rsidRPr="007C45C9">
        <w:t xml:space="preserve">-System kompatiblen Anwendung </w:t>
      </w:r>
      <w:r w:rsidR="00562184">
        <w:t>war</w:t>
      </w:r>
      <w:r w:rsidR="00336166" w:rsidRPr="007C45C9">
        <w:t xml:space="preserve"> damit möglich. Eine zweite Version der Anwendung w</w:t>
      </w:r>
      <w:r w:rsidR="00562184">
        <w:t>urde</w:t>
      </w:r>
      <w:r w:rsidR="00336166" w:rsidRPr="007C45C9">
        <w:t xml:space="preserve"> mit </w:t>
      </w:r>
      <w:r w:rsidR="00C841E8" w:rsidRPr="007C45C9">
        <w:t>der neuesten Version des</w:t>
      </w:r>
      <w:r w:rsidR="00336166" w:rsidRPr="007C45C9">
        <w:t xml:space="preserve"> SAPUI5-</w:t>
      </w:r>
      <w:r w:rsidR="00C841E8" w:rsidRPr="007C45C9">
        <w:t>Frameworks</w:t>
      </w:r>
      <w:r w:rsidR="00336166" w:rsidRPr="007C45C9">
        <w:t xml:space="preserve"> in der Cloudversion der SAP Web </w:t>
      </w:r>
      <w:r w:rsidR="00FF2C12" w:rsidRPr="007C45C9">
        <w:t xml:space="preserve">IDE entwickelt </w:t>
      </w:r>
      <w:r w:rsidR="00A911FA" w:rsidRPr="007C45C9">
        <w:t>und dokumentiert</w:t>
      </w:r>
      <w:r w:rsidR="00212805" w:rsidRPr="007C45C9">
        <w:t>,</w:t>
      </w:r>
      <w:r w:rsidR="00A911FA" w:rsidRPr="007C45C9">
        <w:t xml:space="preserve"> </w:t>
      </w:r>
      <w:r w:rsidR="00FF2C12" w:rsidRPr="007C45C9">
        <w:t>um den aktuellen Stand der Fiori-Oberflächen zu zeigen.</w:t>
      </w:r>
      <w:r w:rsidR="001C49A0" w:rsidRPr="007C45C9">
        <w:t xml:space="preserve"> </w:t>
      </w:r>
      <w:r w:rsidR="00986598" w:rsidRPr="007C45C9">
        <w:t xml:space="preserve">In der Cloudversion der SAP Web IDE </w:t>
      </w:r>
      <w:r w:rsidR="001F7979">
        <w:t>standen</w:t>
      </w:r>
      <w:r w:rsidR="00986598" w:rsidRPr="007C45C9">
        <w:t xml:space="preserve"> für die SAPUI5-Version 1.54 vierzehn Vorlagen in fünf Kategorien zur Verfügung. Die Kategorie </w:t>
      </w:r>
      <w:r w:rsidR="00986598" w:rsidRPr="007C45C9">
        <w:rPr>
          <w:i/>
        </w:rPr>
        <w:t>Fiori Elements</w:t>
      </w:r>
      <w:r w:rsidR="00986598" w:rsidRPr="007C45C9">
        <w:t xml:space="preserve"> enth</w:t>
      </w:r>
      <w:r w:rsidR="009935FF">
        <w:t>ielt</w:t>
      </w:r>
      <w:r w:rsidR="00986598" w:rsidRPr="007C45C9">
        <w:t xml:space="preserve"> Teilobjekte, welche die Einhaltung der Fiori-Gestaltungsrichtlinien erleichtern soll</w:t>
      </w:r>
      <w:r w:rsidR="00DC4CA2">
        <w:t>t</w:t>
      </w:r>
      <w:r w:rsidR="00986598" w:rsidRPr="007C45C9">
        <w:t xml:space="preserve">en. Es </w:t>
      </w:r>
      <w:r w:rsidR="008A1BE9">
        <w:t>war</w:t>
      </w:r>
      <w:r w:rsidR="00986598" w:rsidRPr="007C45C9">
        <w:t xml:space="preserve"> möglich</w:t>
      </w:r>
      <w:r w:rsidR="001B135D" w:rsidRPr="007C45C9">
        <w:t>,</w:t>
      </w:r>
      <w:r w:rsidR="00986598" w:rsidRPr="007C45C9">
        <w:t xml:space="preserve"> eigene Vorlagen zu entwickeln und diese einige oder alle</w:t>
      </w:r>
      <w:r w:rsidR="002E00D7" w:rsidRPr="007C45C9">
        <w:t>n</w:t>
      </w:r>
      <w:r w:rsidR="00986598" w:rsidRPr="007C45C9">
        <w:t xml:space="preserve"> Nutzer der SAP Web IDE zu</w:t>
      </w:r>
      <w:r w:rsidR="002E00D7" w:rsidRPr="007C45C9">
        <w:t>r Verfügung zu stellen.</w:t>
      </w:r>
    </w:p>
    <w:p w14:paraId="278B827C" w14:textId="77777777" w:rsidR="00D811EC" w:rsidRPr="007C45C9" w:rsidRDefault="00766464" w:rsidP="00D811EC">
      <w:pPr>
        <w:pStyle w:val="Abbildung"/>
        <w:framePr w:wrap="notBeside"/>
        <w:rPr>
          <w:noProof w:val="0"/>
        </w:rPr>
      </w:pPr>
      <w:r w:rsidRPr="007C45C9">
        <w:rPr>
          <w:lang w:eastAsia="zh-CN"/>
        </w:rPr>
        <w:lastRenderedPageBreak/>
        <w:drawing>
          <wp:inline distT="0" distB="0" distL="0" distR="0" wp14:anchorId="048CDF79" wp14:editId="767BA96B">
            <wp:extent cx="5730949" cy="3818466"/>
            <wp:effectExtent l="0" t="0" r="3175"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57">
                      <a:extLst>
                        <a:ext uri="{28A0092B-C50C-407E-A947-70E740481C1C}">
                          <a14:useLocalDpi xmlns:a14="http://schemas.microsoft.com/office/drawing/2010/main" val="0"/>
                        </a:ext>
                      </a:extLst>
                    </a:blip>
                    <a:srcRect b="7951"/>
                    <a:stretch/>
                  </pic:blipFill>
                  <pic:spPr bwMode="auto">
                    <a:xfrm>
                      <a:off x="0" y="0"/>
                      <a:ext cx="5766821" cy="3842367"/>
                    </a:xfrm>
                    <a:prstGeom prst="rect">
                      <a:avLst/>
                    </a:prstGeom>
                    <a:ln>
                      <a:noFill/>
                    </a:ln>
                    <a:extLst>
                      <a:ext uri="{53640926-AAD7-44D8-BBD7-CCE9431645EC}">
                        <a14:shadowObscured xmlns:a14="http://schemas.microsoft.com/office/drawing/2010/main"/>
                      </a:ext>
                    </a:extLst>
                  </pic:spPr>
                </pic:pic>
              </a:graphicData>
            </a:graphic>
          </wp:inline>
        </w:drawing>
      </w:r>
    </w:p>
    <w:p w14:paraId="2E19A5F7" w14:textId="632664A1" w:rsidR="00D811EC" w:rsidRDefault="00D811EC" w:rsidP="00D811EC">
      <w:pPr>
        <w:pStyle w:val="BeschriftungvonAbbildungenetcBA-Format"/>
      </w:pPr>
      <w:bookmarkStart w:id="252" w:name="_Ref516414700"/>
      <w:bookmarkStart w:id="253" w:name="_Toc518556031"/>
      <w:r w:rsidRPr="007C45C9">
        <w:t xml:space="preserve">Abbildung </w:t>
      </w:r>
      <w:fldSimple w:instr=" SEQ Abbildung \* ARABIC ">
        <w:r w:rsidR="00BA22F1">
          <w:rPr>
            <w:noProof/>
          </w:rPr>
          <w:t>26</w:t>
        </w:r>
      </w:fldSimple>
      <w:bookmarkEnd w:id="252"/>
      <w:r w:rsidRPr="007C45C9">
        <w:t>: Anzeige zur Auswahl einer Projektvorlage</w:t>
      </w:r>
      <w:bookmarkEnd w:id="253"/>
    </w:p>
    <w:p w14:paraId="2BAF4E85" w14:textId="13E44D94" w:rsidR="00C62C8F" w:rsidRPr="00C62C8F" w:rsidRDefault="00C62C8F" w:rsidP="00C62C8F">
      <w:pPr>
        <w:pStyle w:val="Bildquelle"/>
      </w:pPr>
      <w:r>
        <w:t>(Quelle: eigener Screenshot)</w:t>
      </w:r>
    </w:p>
    <w:p w14:paraId="2900C32F" w14:textId="60D7C8B9" w:rsidR="00A57CBB" w:rsidRPr="007C45C9" w:rsidRDefault="00A57CBB" w:rsidP="00A57CBB">
      <w:pPr>
        <w:pStyle w:val="FlietextersterAbsatz"/>
        <w:rPr>
          <w:noProof w:val="0"/>
        </w:rPr>
      </w:pPr>
      <w:r w:rsidRPr="007C45C9">
        <w:rPr>
          <w:noProof w:val="0"/>
        </w:rPr>
        <w:t xml:space="preserve">Vier der gegebenen Vorlagen erzeugen mit wenigen Konfigurationsschritten grundlegende Fiori-Anwendungen (siehe </w:t>
      </w:r>
      <w:r w:rsidRPr="007C45C9">
        <w:rPr>
          <w:noProof w:val="0"/>
        </w:rPr>
        <w:fldChar w:fldCharType="begin"/>
      </w:r>
      <w:r w:rsidRPr="007C45C9">
        <w:rPr>
          <w:noProof w:val="0"/>
        </w:rPr>
        <w:instrText xml:space="preserve"> REF _Ref516414700 \h </w:instrText>
      </w:r>
      <w:r w:rsidRPr="007C45C9">
        <w:rPr>
          <w:noProof w:val="0"/>
        </w:rPr>
      </w:r>
      <w:r w:rsidRPr="007C45C9">
        <w:rPr>
          <w:noProof w:val="0"/>
        </w:rPr>
        <w:fldChar w:fldCharType="separate"/>
      </w:r>
      <w:r w:rsidR="00BA22F1" w:rsidRPr="007C45C9">
        <w:t xml:space="preserve">Abbildung </w:t>
      </w:r>
      <w:r w:rsidR="00BA22F1">
        <w:t>26</w:t>
      </w:r>
      <w:r w:rsidRPr="007C45C9">
        <w:rPr>
          <w:noProof w:val="0"/>
        </w:rPr>
        <w:fldChar w:fldCharType="end"/>
      </w:r>
      <w:r w:rsidRPr="007C45C9">
        <w:rPr>
          <w:noProof w:val="0"/>
        </w:rPr>
        <w:t>):</w:t>
      </w:r>
    </w:p>
    <w:p w14:paraId="1D4C9C5F" w14:textId="240F6767" w:rsidR="00A57CBB" w:rsidRPr="007C45C9" w:rsidRDefault="00A57CBB" w:rsidP="00A57CBB">
      <w:pPr>
        <w:pStyle w:val="Listenabsatz"/>
      </w:pPr>
      <w:r w:rsidRPr="007C45C9">
        <w:rPr>
          <w:b/>
        </w:rPr>
        <w:t>SAP Fiori Master-Detail Application:</w:t>
      </w:r>
      <w:r w:rsidRPr="007C45C9">
        <w:t xml:space="preserve"> Die Anzeige wird in den Master- und den Detailbereich unterteilt. Der Masterbereich zeigt eine Liste von Objekten an, </w:t>
      </w:r>
      <w:r w:rsidR="001B135D" w:rsidRPr="007C45C9">
        <w:t>von denen ein ausgewähltes im Detailbereich darstellbar ist.</w:t>
      </w:r>
    </w:p>
    <w:p w14:paraId="1F17A821" w14:textId="5C576710" w:rsidR="00A57CBB" w:rsidRPr="007C45C9" w:rsidRDefault="00A57CBB" w:rsidP="00A57CBB">
      <w:pPr>
        <w:pStyle w:val="Listenabsatz"/>
      </w:pPr>
      <w:r w:rsidRPr="007C45C9">
        <w:rPr>
          <w:b/>
        </w:rPr>
        <w:t>CRUD Master-Detail Application:</w:t>
      </w:r>
      <w:r w:rsidRPr="007C45C9">
        <w:t xml:space="preserve"> Diese Vorlage bietet zusätzlich zu den Funktionen der Master-Detail-Anw</w:t>
      </w:r>
      <w:r w:rsidR="007238F2" w:rsidRPr="007C45C9">
        <w:t xml:space="preserve">endung die Möglichkeit, Objekte als </w:t>
      </w:r>
      <w:r w:rsidRPr="007C45C9">
        <w:t>Datensätze anzulegen, zu bearbeiten und zu löschen.</w:t>
      </w:r>
    </w:p>
    <w:p w14:paraId="6999B5A1" w14:textId="2A7210C8" w:rsidR="00A57CBB" w:rsidRPr="007C45C9" w:rsidRDefault="00A57CBB" w:rsidP="00A57CBB">
      <w:pPr>
        <w:pStyle w:val="Listenabsatz"/>
      </w:pPr>
      <w:r w:rsidRPr="007C45C9">
        <w:rPr>
          <w:b/>
        </w:rPr>
        <w:t>SAP Fiori Worklist Application:</w:t>
      </w:r>
      <w:r w:rsidRPr="007C45C9">
        <w:t xml:space="preserve"> Eine </w:t>
      </w:r>
      <w:r w:rsidR="00707652" w:rsidRPr="007C45C9">
        <w:t xml:space="preserve">tabellenartige </w:t>
      </w:r>
      <w:r w:rsidRPr="007C45C9">
        <w:t>Liste von Objekten wird</w:t>
      </w:r>
      <w:r w:rsidR="00707652" w:rsidRPr="007C45C9">
        <w:t xml:space="preserve"> mit ausgewählten Eigenschaften</w:t>
      </w:r>
      <w:r w:rsidRPr="007C45C9">
        <w:t xml:space="preserve"> angezeigt.</w:t>
      </w:r>
    </w:p>
    <w:p w14:paraId="48D9D1CE" w14:textId="77777777" w:rsidR="00A57CBB" w:rsidRPr="007C45C9" w:rsidRDefault="00A57CBB" w:rsidP="00A57CBB">
      <w:pPr>
        <w:pStyle w:val="Listenabsatz"/>
        <w:rPr>
          <w:b/>
        </w:rPr>
      </w:pPr>
      <w:r w:rsidRPr="007C45C9">
        <w:rPr>
          <w:b/>
        </w:rPr>
        <w:t>SAP Fiori Worklist Application OData V4:</w:t>
      </w:r>
      <w:r w:rsidRPr="007C45C9">
        <w:t xml:space="preserve"> Diese Anwendung benötigt einen OData-Dienst der Version 4 um eine Objektliste anzuzeigen.</w:t>
      </w:r>
    </w:p>
    <w:p w14:paraId="6752B063" w14:textId="3CCC5B72" w:rsidR="00A57CBB" w:rsidRPr="007C45C9" w:rsidRDefault="00A57CBB" w:rsidP="00632548">
      <w:pPr>
        <w:pStyle w:val="FlietextersterAbsatz"/>
        <w:rPr>
          <w:noProof w:val="0"/>
        </w:rPr>
      </w:pPr>
      <w:r w:rsidRPr="007C45C9">
        <w:rPr>
          <w:noProof w:val="0"/>
        </w:rPr>
        <w:t xml:space="preserve">In der Kategorie </w:t>
      </w:r>
      <w:r w:rsidRPr="007C45C9">
        <w:rPr>
          <w:i/>
          <w:noProof w:val="0"/>
        </w:rPr>
        <w:t>SAP Fiori Application</w:t>
      </w:r>
      <w:r w:rsidRPr="007C45C9">
        <w:rPr>
          <w:noProof w:val="0"/>
        </w:rPr>
        <w:t xml:space="preserve"> </w:t>
      </w:r>
      <w:r w:rsidR="00655453">
        <w:rPr>
          <w:noProof w:val="0"/>
        </w:rPr>
        <w:t>wurde</w:t>
      </w:r>
      <w:r w:rsidRPr="007C45C9">
        <w:rPr>
          <w:noProof w:val="0"/>
        </w:rPr>
        <w:t xml:space="preserve"> zudem eine Vorlage für SAPUI5-Anwendungen angeboten. Diese erstellt ein Projekt mit der grundlegenden Struktur einer SAPUI5-Anwendung und einer optionalen </w:t>
      </w:r>
      <w:r w:rsidR="00A9157D">
        <w:rPr>
          <w:noProof w:val="0"/>
        </w:rPr>
        <w:t>Ansicht</w:t>
      </w:r>
      <w:r w:rsidRPr="007C45C9">
        <w:rPr>
          <w:noProof w:val="0"/>
        </w:rPr>
        <w:t xml:space="preserve">. Weitere </w:t>
      </w:r>
      <w:r w:rsidR="00A9157D">
        <w:rPr>
          <w:noProof w:val="0"/>
        </w:rPr>
        <w:t>Ansichten</w:t>
      </w:r>
      <w:r w:rsidRPr="007C45C9">
        <w:rPr>
          <w:noProof w:val="0"/>
        </w:rPr>
        <w:t xml:space="preserve"> können manuell in der Anwendung erstellt werden.</w:t>
      </w:r>
    </w:p>
    <w:tbl>
      <w:tblPr>
        <w:tblStyle w:val="AngelasTabelle"/>
        <w:tblpPr w:leftFromText="141" w:rightFromText="141" w:vertAnchor="text" w:tblpY="-32"/>
        <w:tblW w:w="9634" w:type="dxa"/>
        <w:tblLayout w:type="fixed"/>
        <w:tblLook w:val="04A0" w:firstRow="1" w:lastRow="0" w:firstColumn="1" w:lastColumn="0" w:noHBand="0" w:noVBand="1"/>
      </w:tblPr>
      <w:tblGrid>
        <w:gridCol w:w="2972"/>
        <w:gridCol w:w="3402"/>
        <w:gridCol w:w="3260"/>
      </w:tblGrid>
      <w:tr w:rsidR="00A57CBB" w:rsidRPr="007C45C9" w14:paraId="336E79B4" w14:textId="77777777" w:rsidTr="00A57C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A45BD06" w14:textId="77777777" w:rsidR="00A57CBB" w:rsidRPr="007C45C9" w:rsidRDefault="00A57CBB" w:rsidP="00A57CBB">
            <w:pPr>
              <w:pStyle w:val="Tabelle"/>
            </w:pPr>
            <w:r w:rsidRPr="007C45C9">
              <w:lastRenderedPageBreak/>
              <w:t>Entwicklungsumgebung</w:t>
            </w:r>
          </w:p>
        </w:tc>
        <w:tc>
          <w:tcPr>
            <w:tcW w:w="3402" w:type="dxa"/>
          </w:tcPr>
          <w:p w14:paraId="10718113" w14:textId="77777777"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SAP Web IDE in der SAP Cloud Platform</w:t>
            </w:r>
          </w:p>
        </w:tc>
        <w:tc>
          <w:tcPr>
            <w:tcW w:w="3260" w:type="dxa"/>
          </w:tcPr>
          <w:p w14:paraId="6D716CF9" w14:textId="77777777"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SAP Web IDE Personal Edition</w:t>
            </w:r>
          </w:p>
        </w:tc>
      </w:tr>
      <w:tr w:rsidR="00A57CBB" w:rsidRPr="00595E85" w14:paraId="2AA69362"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03FC1F0" w14:textId="77777777" w:rsidR="00A57CBB" w:rsidRPr="007C45C9" w:rsidRDefault="00A57CBB" w:rsidP="00A57CBB">
            <w:pPr>
              <w:pStyle w:val="Tabelle"/>
            </w:pPr>
            <w:r w:rsidRPr="007C45C9">
              <w:t>Pfad</w:t>
            </w:r>
          </w:p>
        </w:tc>
        <w:tc>
          <w:tcPr>
            <w:tcW w:w="6662" w:type="dxa"/>
            <w:gridSpan w:val="2"/>
          </w:tcPr>
          <w:p w14:paraId="18FFDBF9" w14:textId="77777777" w:rsidR="00A57CBB" w:rsidRPr="00595E85"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rPr>
                <w:lang w:val="en-US"/>
                <w:rPrChange w:id="254" w:author="Lippmann, Daniel, NMU-CT" w:date="2018-07-06T08:52:00Z">
                  <w:rPr/>
                </w:rPrChange>
              </w:rPr>
            </w:pPr>
            <w:r w:rsidRPr="00595E85">
              <w:rPr>
                <w:lang w:val="en-US"/>
                <w:rPrChange w:id="255" w:author="Lippmann, Daniel, NMU-CT" w:date="2018-07-06T08:52:00Z">
                  <w:rPr/>
                </w:rPrChange>
              </w:rPr>
              <w:t>File&gt;New&gt;Project from Template</w:t>
            </w:r>
          </w:p>
        </w:tc>
      </w:tr>
      <w:tr w:rsidR="00A57CBB" w:rsidRPr="007C45C9" w14:paraId="5C957908"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370EBB8" w14:textId="77777777" w:rsidR="00A57CBB" w:rsidRPr="007C45C9" w:rsidRDefault="00A57CBB" w:rsidP="00A57CBB">
            <w:pPr>
              <w:pStyle w:val="Tabelle"/>
            </w:pPr>
            <w:r w:rsidRPr="007C45C9">
              <w:t>SAPUI5-Version</w:t>
            </w:r>
          </w:p>
        </w:tc>
        <w:tc>
          <w:tcPr>
            <w:tcW w:w="3402" w:type="dxa"/>
          </w:tcPr>
          <w:p w14:paraId="2E0FD8DF"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1.54</w:t>
            </w:r>
          </w:p>
        </w:tc>
        <w:tc>
          <w:tcPr>
            <w:tcW w:w="3260" w:type="dxa"/>
          </w:tcPr>
          <w:p w14:paraId="30FFB37C"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1.28</w:t>
            </w:r>
          </w:p>
        </w:tc>
      </w:tr>
      <w:tr w:rsidR="00A57CBB" w:rsidRPr="007C45C9" w14:paraId="650E1763"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D5111B4" w14:textId="77777777" w:rsidR="00A57CBB" w:rsidRPr="007C45C9" w:rsidRDefault="00A57CBB" w:rsidP="00A57CBB">
            <w:pPr>
              <w:pStyle w:val="Tabelle"/>
            </w:pPr>
            <w:r w:rsidRPr="007C45C9">
              <w:t>Gewählte Vorlage</w:t>
            </w:r>
          </w:p>
        </w:tc>
        <w:tc>
          <w:tcPr>
            <w:tcW w:w="3402" w:type="dxa"/>
          </w:tcPr>
          <w:p w14:paraId="5A211283"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CRUD Master-Detail Application</w:t>
            </w:r>
          </w:p>
        </w:tc>
        <w:tc>
          <w:tcPr>
            <w:tcW w:w="3260" w:type="dxa"/>
          </w:tcPr>
          <w:p w14:paraId="41D009A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SAP Fiori Master Master-Detail Application</w:t>
            </w:r>
          </w:p>
        </w:tc>
      </w:tr>
      <w:tr w:rsidR="00A57CBB" w:rsidRPr="007C45C9" w14:paraId="2061CF04"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8A4301E" w14:textId="77777777" w:rsidR="00A57CBB" w:rsidRPr="007C45C9" w:rsidRDefault="00A57CBB" w:rsidP="00A57CBB">
            <w:pPr>
              <w:pStyle w:val="Tabelle"/>
            </w:pPr>
            <w:r w:rsidRPr="007C45C9">
              <w:t>Grundlegende Informationen</w:t>
            </w:r>
          </w:p>
        </w:tc>
        <w:tc>
          <w:tcPr>
            <w:tcW w:w="3402" w:type="dxa"/>
          </w:tcPr>
          <w:p w14:paraId="7DD6D21A"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Projektname: bp_crud</w:t>
            </w:r>
          </w:p>
          <w:p w14:paraId="35471C2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Titel: Partner anzeigen</w:t>
            </w:r>
          </w:p>
          <w:p w14:paraId="041066AE"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Namensraum: angela</w:t>
            </w:r>
          </w:p>
        </w:tc>
        <w:tc>
          <w:tcPr>
            <w:tcW w:w="3260" w:type="dxa"/>
          </w:tcPr>
          <w:p w14:paraId="043FD883"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Projektname: bp_mmd</w:t>
            </w:r>
          </w:p>
        </w:tc>
      </w:tr>
      <w:tr w:rsidR="00A57CBB" w:rsidRPr="007C45C9" w14:paraId="3E7B36B4"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34F937C" w14:textId="77777777" w:rsidR="00A57CBB" w:rsidRPr="007C45C9" w:rsidRDefault="00A57CBB" w:rsidP="00A57CBB">
            <w:pPr>
              <w:pStyle w:val="Tabelle"/>
            </w:pPr>
            <w:r w:rsidRPr="007C45C9">
              <w:t>Datenverbindung</w:t>
            </w:r>
          </w:p>
        </w:tc>
        <w:tc>
          <w:tcPr>
            <w:tcW w:w="3402" w:type="dxa"/>
          </w:tcPr>
          <w:p w14:paraId="7ED9DD6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Dienst-URL&gt;GWaaS</w:t>
            </w:r>
          </w:p>
          <w:p w14:paraId="070EAA35"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Link: /odata/SAP/YSA_GEPA_SRV</w:t>
            </w:r>
          </w:p>
          <w:p w14:paraId="58A47052"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Bzw. /odata/SAP/YSA_GEPA_</w:t>
            </w:r>
            <w:r w:rsidRPr="007C45C9">
              <w:br/>
              <w:t>OHNE_BUENDELKUNDE_SRV</w:t>
            </w:r>
          </w:p>
        </w:tc>
        <w:tc>
          <w:tcPr>
            <w:tcW w:w="3260" w:type="dxa"/>
          </w:tcPr>
          <w:p w14:paraId="3775D50D"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Dienstkatalog&gt;SGW-destination</w:t>
            </w:r>
          </w:p>
        </w:tc>
      </w:tr>
      <w:tr w:rsidR="00A57CBB" w:rsidRPr="007C45C9" w14:paraId="54E01447"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7EE6F36" w14:textId="77777777" w:rsidR="00A57CBB" w:rsidRPr="007C45C9" w:rsidRDefault="00A57CBB" w:rsidP="00A57CBB">
            <w:pPr>
              <w:pStyle w:val="Tabelle"/>
            </w:pPr>
            <w:r w:rsidRPr="007C45C9">
              <w:t>Detaillierte Anpassung der Vorlage</w:t>
            </w:r>
          </w:p>
        </w:tc>
        <w:tc>
          <w:tcPr>
            <w:tcW w:w="3402" w:type="dxa"/>
          </w:tcPr>
          <w:p w14:paraId="312D1999" w14:textId="1269823A" w:rsidR="00A57CBB" w:rsidRPr="007C45C9" w:rsidRDefault="004217FB" w:rsidP="003B7AD7">
            <w:pPr>
              <w:pStyle w:val="Tabelle"/>
              <w:cnfStyle w:val="000000010000" w:firstRow="0" w:lastRow="0" w:firstColumn="0" w:lastColumn="0" w:oddVBand="0" w:evenVBand="0" w:oddHBand="0" w:evenHBand="1" w:firstRowFirstColumn="0" w:firstRowLastColumn="0" w:lastRowFirstColumn="0" w:lastRowLastColumn="0"/>
            </w:pPr>
            <w:r w:rsidRPr="007C45C9">
              <w:t>Siehe Abbildung i</w:t>
            </w:r>
            <w:r w:rsidR="003B7AD7">
              <w:t>m</w:t>
            </w:r>
            <w:r w:rsidRPr="007C45C9">
              <w:t xml:space="preserve"> Anhang</w:t>
            </w:r>
            <w:r w:rsidR="00A57CBB" w:rsidRPr="007C45C9">
              <w:t xml:space="preserve"> </w:t>
            </w:r>
            <w:r w:rsidR="00562184">
              <w:fldChar w:fldCharType="begin"/>
            </w:r>
            <w:r w:rsidR="00562184">
              <w:instrText xml:space="preserve"> REF  _Ref516472352 \h \n </w:instrText>
            </w:r>
            <w:r w:rsidR="00562184">
              <w:fldChar w:fldCharType="separate"/>
            </w:r>
            <w:r w:rsidR="00BA22F1">
              <w:t>M.1</w:t>
            </w:r>
            <w:r w:rsidR="00562184">
              <w:fldChar w:fldCharType="end"/>
            </w:r>
          </w:p>
        </w:tc>
        <w:tc>
          <w:tcPr>
            <w:tcW w:w="3260" w:type="dxa"/>
          </w:tcPr>
          <w:p w14:paraId="2A3BD827" w14:textId="790B75F2" w:rsidR="00A57CBB" w:rsidRPr="007C45C9" w:rsidRDefault="004217FB" w:rsidP="003B7AD7">
            <w:pPr>
              <w:pStyle w:val="Tabelle"/>
              <w:cnfStyle w:val="000000010000" w:firstRow="0" w:lastRow="0" w:firstColumn="0" w:lastColumn="0" w:oddVBand="0" w:evenVBand="0" w:oddHBand="0" w:evenHBand="1" w:firstRowFirstColumn="0" w:firstRowLastColumn="0" w:lastRowFirstColumn="0" w:lastRowLastColumn="0"/>
            </w:pPr>
            <w:r w:rsidRPr="007C45C9">
              <w:t>Siehe Abbildung i</w:t>
            </w:r>
            <w:r w:rsidR="003B7AD7">
              <w:t>m</w:t>
            </w:r>
            <w:r w:rsidRPr="007C45C9">
              <w:t xml:space="preserve"> Anhang</w:t>
            </w:r>
            <w:r w:rsidR="00A57CBB" w:rsidRPr="007C45C9">
              <w:t xml:space="preserve"> </w:t>
            </w:r>
            <w:r w:rsidR="00562184">
              <w:fldChar w:fldCharType="begin"/>
            </w:r>
            <w:r w:rsidR="00562184">
              <w:instrText xml:space="preserve"> REF  _Ref516472393 \h \n  \* MERGEFORMAT </w:instrText>
            </w:r>
            <w:r w:rsidR="00562184">
              <w:fldChar w:fldCharType="separate"/>
            </w:r>
            <w:r w:rsidR="00BA22F1">
              <w:t>M.2</w:t>
            </w:r>
            <w:r w:rsidR="00562184">
              <w:fldChar w:fldCharType="end"/>
            </w:r>
          </w:p>
        </w:tc>
      </w:tr>
      <w:tr w:rsidR="00A57CBB" w:rsidRPr="00595E85" w14:paraId="1A92C2D7"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376C5E7" w14:textId="77777777" w:rsidR="00A57CBB" w:rsidRPr="007C45C9" w:rsidRDefault="00A57CBB" w:rsidP="00A57CBB">
            <w:pPr>
              <w:pStyle w:val="Tabelle"/>
            </w:pPr>
            <w:r w:rsidRPr="007C45C9">
              <w:t>Ausführen</w:t>
            </w:r>
          </w:p>
        </w:tc>
        <w:tc>
          <w:tcPr>
            <w:tcW w:w="6662" w:type="dxa"/>
            <w:gridSpan w:val="2"/>
          </w:tcPr>
          <w:p w14:paraId="6E930E26" w14:textId="77777777" w:rsidR="00A57CBB" w:rsidRPr="00595E85"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rPr>
                <w:lang w:val="en-US"/>
                <w:rPrChange w:id="256" w:author="Lippmann, Daniel, NMU-CT" w:date="2018-07-06T08:52:00Z">
                  <w:rPr/>
                </w:rPrChange>
              </w:rPr>
            </w:pPr>
            <w:r w:rsidRPr="00595E85">
              <w:rPr>
                <w:lang w:val="en-US"/>
                <w:rPrChange w:id="257" w:author="Lippmann, Daniel, NMU-CT" w:date="2018-07-06T08:52:00Z">
                  <w:rPr/>
                </w:rPrChange>
              </w:rPr>
              <w:t>Run&gt;Run as&gt;Web Application</w:t>
            </w:r>
          </w:p>
        </w:tc>
      </w:tr>
      <w:tr w:rsidR="00A57CBB" w:rsidRPr="007C45C9" w14:paraId="4F20FA46" w14:textId="77777777" w:rsidTr="008D00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auto"/>
          </w:tcPr>
          <w:p w14:paraId="0B496F7A" w14:textId="77777777" w:rsidR="00A57CBB" w:rsidRPr="00595E85" w:rsidRDefault="00A57CBB" w:rsidP="00A57CBB">
            <w:pPr>
              <w:pStyle w:val="Tabelle"/>
              <w:rPr>
                <w:lang w:val="en-US"/>
                <w:rPrChange w:id="258" w:author="Lippmann, Daniel, NMU-CT" w:date="2018-07-06T08:52:00Z">
                  <w:rPr/>
                </w:rPrChange>
              </w:rPr>
            </w:pPr>
          </w:p>
        </w:tc>
        <w:tc>
          <w:tcPr>
            <w:tcW w:w="3402" w:type="dxa"/>
            <w:shd w:val="clear" w:color="auto" w:fill="auto"/>
          </w:tcPr>
          <w:p w14:paraId="1B4645B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flpSandbox.html</w:t>
            </w:r>
          </w:p>
        </w:tc>
        <w:tc>
          <w:tcPr>
            <w:tcW w:w="3260" w:type="dxa"/>
            <w:shd w:val="clear" w:color="auto" w:fill="auto"/>
          </w:tcPr>
          <w:p w14:paraId="71EDE96D" w14:textId="2681C074"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 xml:space="preserve">Keine </w:t>
            </w:r>
            <w:r w:rsidR="008D00D3" w:rsidRPr="007C45C9">
              <w:t xml:space="preserve">weitere </w:t>
            </w:r>
            <w:r w:rsidRPr="007C45C9">
              <w:t>Auswahl nötig</w:t>
            </w:r>
          </w:p>
        </w:tc>
      </w:tr>
    </w:tbl>
    <w:p w14:paraId="3F2E3D0D" w14:textId="0AF10909" w:rsidR="00A57CBB" w:rsidRDefault="00A57CBB" w:rsidP="00A57CBB">
      <w:pPr>
        <w:pStyle w:val="BeschriftungvonAbbildungenetcBA-Format"/>
      </w:pPr>
      <w:bookmarkStart w:id="259" w:name="_Ref516472597"/>
      <w:bookmarkStart w:id="260" w:name="_Toc518556041"/>
      <w:r w:rsidRPr="007C45C9">
        <w:t xml:space="preserve">Tabelle </w:t>
      </w:r>
      <w:fldSimple w:instr=" SEQ Tabelle \* ARABIC ">
        <w:r w:rsidR="00BA22F1">
          <w:rPr>
            <w:noProof/>
          </w:rPr>
          <w:t>3</w:t>
        </w:r>
      </w:fldSimple>
      <w:bookmarkEnd w:id="259"/>
      <w:r w:rsidRPr="007C45C9">
        <w:t>: Anlegen einer Anwendung mit Hilfe einer Vorlage</w:t>
      </w:r>
      <w:bookmarkEnd w:id="260"/>
    </w:p>
    <w:p w14:paraId="0A824AAD" w14:textId="68B80420" w:rsidR="00D507E8" w:rsidRPr="00D507E8" w:rsidRDefault="00D507E8" w:rsidP="00D507E8">
      <w:pPr>
        <w:pStyle w:val="Bildquelle"/>
      </w:pPr>
      <w:r>
        <w:t>(Quelle: eigene Darstellung)</w:t>
      </w:r>
    </w:p>
    <w:p w14:paraId="328E1B21" w14:textId="7937CBD1" w:rsidR="00632548" w:rsidRDefault="00632548" w:rsidP="00C27888">
      <w:pPr>
        <w:pStyle w:val="FlietextersterAbsatz"/>
      </w:pPr>
      <w:r w:rsidRPr="007C45C9">
        <w:rPr>
          <w:noProof w:val="0"/>
        </w:rPr>
        <w:t xml:space="preserve">Zu den in Abschnitt </w:t>
      </w:r>
      <w:r w:rsidRPr="007C45C9">
        <w:rPr>
          <w:noProof w:val="0"/>
        </w:rPr>
        <w:fldChar w:fldCharType="begin"/>
      </w:r>
      <w:r w:rsidRPr="007C45C9">
        <w:rPr>
          <w:noProof w:val="0"/>
        </w:rPr>
        <w:instrText xml:space="preserve"> REF _Ref516243248 \r \h </w:instrText>
      </w:r>
      <w:r w:rsidRPr="007C45C9">
        <w:rPr>
          <w:noProof w:val="0"/>
        </w:rPr>
      </w:r>
      <w:r w:rsidRPr="007C45C9">
        <w:rPr>
          <w:noProof w:val="0"/>
        </w:rPr>
        <w:fldChar w:fldCharType="separate"/>
      </w:r>
      <w:r w:rsidR="00BA22F1">
        <w:rPr>
          <w:noProof w:val="0"/>
        </w:rPr>
        <w:t>3.2</w:t>
      </w:r>
      <w:r w:rsidRPr="007C45C9">
        <w:rPr>
          <w:noProof w:val="0"/>
        </w:rPr>
        <w:fldChar w:fldCharType="end"/>
      </w:r>
      <w:r w:rsidRPr="007C45C9">
        <w:rPr>
          <w:noProof w:val="0"/>
        </w:rPr>
        <w:t xml:space="preserve"> definierten Anforderungen an die Anwendung passt</w:t>
      </w:r>
      <w:r>
        <w:rPr>
          <w:noProof w:val="0"/>
        </w:rPr>
        <w:t>e</w:t>
      </w:r>
      <w:r w:rsidRPr="007C45C9">
        <w:rPr>
          <w:noProof w:val="0"/>
        </w:rPr>
        <w:t xml:space="preserve"> die Vorlage für eine </w:t>
      </w:r>
      <w:r w:rsidRPr="007C45C9">
        <w:rPr>
          <w:i/>
          <w:noProof w:val="0"/>
        </w:rPr>
        <w:t>CRUD-Master-Detail</w:t>
      </w:r>
      <w:r w:rsidRPr="007C45C9">
        <w:rPr>
          <w:noProof w:val="0"/>
        </w:rPr>
        <w:t xml:space="preserve">-Anwendung. Die Master-Detail-Ansicht </w:t>
      </w:r>
      <w:r>
        <w:rPr>
          <w:noProof w:val="0"/>
        </w:rPr>
        <w:t>war</w:t>
      </w:r>
      <w:r w:rsidRPr="007C45C9">
        <w:rPr>
          <w:noProof w:val="0"/>
        </w:rPr>
        <w:t xml:space="preserve"> optisch ansprechender als eine Worklist und die erweiterten Optionen im Vergleich zur reinen Master-Detail-Anwendung vereinfach</w:t>
      </w:r>
      <w:r>
        <w:rPr>
          <w:noProof w:val="0"/>
        </w:rPr>
        <w:t>t</w:t>
      </w:r>
      <w:r w:rsidRPr="007C45C9">
        <w:rPr>
          <w:noProof w:val="0"/>
        </w:rPr>
        <w:t xml:space="preserve">en die zukünftige Umsetzung der Bearbeitung von Stammdaten. In der lokalen Web IDE mit niedrigerer SAPUI5-Version </w:t>
      </w:r>
      <w:r>
        <w:rPr>
          <w:noProof w:val="0"/>
        </w:rPr>
        <w:t>stand</w:t>
      </w:r>
      <w:r w:rsidRPr="007C45C9">
        <w:rPr>
          <w:noProof w:val="0"/>
        </w:rPr>
        <w:t xml:space="preserve"> diese Option nicht zur Verfügung und es </w:t>
      </w:r>
      <w:r>
        <w:rPr>
          <w:noProof w:val="0"/>
        </w:rPr>
        <w:t>wurde</w:t>
      </w:r>
      <w:r w:rsidRPr="007C45C9">
        <w:rPr>
          <w:noProof w:val="0"/>
        </w:rPr>
        <w:t xml:space="preserve"> stattdessen eine </w:t>
      </w:r>
      <w:r w:rsidRPr="007C45C9">
        <w:rPr>
          <w:i/>
          <w:noProof w:val="0"/>
        </w:rPr>
        <w:t>Master-Master-Detail</w:t>
      </w:r>
      <w:r w:rsidRPr="007C45C9">
        <w:rPr>
          <w:noProof w:val="0"/>
        </w:rPr>
        <w:t>-Anwendun</w:t>
      </w:r>
      <w:r>
        <w:rPr>
          <w:noProof w:val="0"/>
        </w:rPr>
        <w:t>g umgesetzt. Diese unterschied</w:t>
      </w:r>
      <w:r w:rsidRPr="007C45C9">
        <w:rPr>
          <w:noProof w:val="0"/>
        </w:rPr>
        <w:t xml:space="preserve"> sich von der modernen Master-Detail-Anwendung dadurch, dass bei Auswahl eines Objekts aus der Masteransicht, eine weitere Masterliste mit den Unterobjekten erscheint. Der Detailbereich zeigt</w:t>
      </w:r>
      <w:r>
        <w:rPr>
          <w:noProof w:val="0"/>
        </w:rPr>
        <w:t>e</w:t>
      </w:r>
      <w:r w:rsidRPr="007C45C9">
        <w:rPr>
          <w:noProof w:val="0"/>
        </w:rPr>
        <w:t xml:space="preserve"> dann die Details des Unterobjekts an. </w:t>
      </w:r>
      <w:r w:rsidRPr="007C45C9">
        <w:rPr>
          <w:noProof w:val="0"/>
        </w:rPr>
        <w:fldChar w:fldCharType="begin"/>
      </w:r>
      <w:r w:rsidRPr="007C45C9">
        <w:rPr>
          <w:noProof w:val="0"/>
        </w:rPr>
        <w:instrText xml:space="preserve"> REF _Ref516472597 \h </w:instrText>
      </w:r>
      <w:r w:rsidRPr="007C45C9">
        <w:rPr>
          <w:noProof w:val="0"/>
        </w:rPr>
      </w:r>
      <w:r w:rsidRPr="007C45C9">
        <w:rPr>
          <w:noProof w:val="0"/>
        </w:rPr>
        <w:fldChar w:fldCharType="separate"/>
      </w:r>
      <w:r w:rsidR="00BA22F1" w:rsidRPr="007C45C9">
        <w:t xml:space="preserve">Tabelle </w:t>
      </w:r>
      <w:r w:rsidR="00BA22F1">
        <w:t>3</w:t>
      </w:r>
      <w:r w:rsidRPr="007C45C9">
        <w:rPr>
          <w:noProof w:val="0"/>
        </w:rPr>
        <w:fldChar w:fldCharType="end"/>
      </w:r>
      <w:r w:rsidRPr="007C45C9">
        <w:rPr>
          <w:noProof w:val="0"/>
        </w:rPr>
        <w:t xml:space="preserve"> enthält eine Übersicht der Einzelschritte zur Erzeugung der Anwendung.</w:t>
      </w:r>
    </w:p>
    <w:p w14:paraId="61A3182F" w14:textId="68ADFFED" w:rsidR="00A57CBB" w:rsidRPr="007C45C9" w:rsidRDefault="00DB1047" w:rsidP="00632548">
      <w:pPr>
        <w:pStyle w:val="Flietext"/>
      </w:pPr>
      <w:r w:rsidRPr="007C45C9">
        <w:t>In beiden Entwicklungsumgebungen öffnet</w:t>
      </w:r>
      <w:r w:rsidR="00C27888">
        <w:t>e</w:t>
      </w:r>
      <w:r w:rsidRPr="007C45C9">
        <w:t xml:space="preserve"> sich bei der ersten Benutzung ein leerer Arbeitsbereich</w:t>
      </w:r>
      <w:r w:rsidR="009B1B5E" w:rsidRPr="007C45C9">
        <w:t xml:space="preserve"> (</w:t>
      </w:r>
      <w:r w:rsidR="009B1B5E" w:rsidRPr="007C45C9">
        <w:rPr>
          <w:i/>
        </w:rPr>
        <w:t>Workspace</w:t>
      </w:r>
      <w:r w:rsidR="009B1B5E" w:rsidRPr="007C45C9">
        <w:t>)</w:t>
      </w:r>
      <w:r w:rsidRPr="007C45C9">
        <w:t>. Um ein</w:t>
      </w:r>
      <w:r w:rsidR="0026144F" w:rsidRPr="007C45C9">
        <w:t xml:space="preserve"> neues</w:t>
      </w:r>
      <w:r w:rsidRPr="007C45C9">
        <w:t xml:space="preserve"> Projekt aus einer Vorlage zu erstellen, wählt</w:t>
      </w:r>
      <w:r w:rsidR="00C27888">
        <w:t>e</w:t>
      </w:r>
      <w:r w:rsidRPr="007C45C9">
        <w:t xml:space="preserve"> der Nutzer im Menü </w:t>
      </w:r>
      <w:r w:rsidRPr="007C45C9">
        <w:rPr>
          <w:i/>
        </w:rPr>
        <w:t>File&gt;New&gt;Project from Template</w:t>
      </w:r>
      <w:r w:rsidRPr="007C45C9">
        <w:t xml:space="preserve"> und landet</w:t>
      </w:r>
      <w:r w:rsidR="00C27888">
        <w:t>e</w:t>
      </w:r>
      <w:r w:rsidRPr="007C45C9">
        <w:t xml:space="preserve"> in dem in </w:t>
      </w:r>
      <w:r w:rsidRPr="007C45C9">
        <w:fldChar w:fldCharType="begin"/>
      </w:r>
      <w:r w:rsidRPr="007C45C9">
        <w:instrText xml:space="preserve"> REF _Ref516414700 \h </w:instrText>
      </w:r>
      <w:r w:rsidRPr="007C45C9">
        <w:fldChar w:fldCharType="separate"/>
      </w:r>
      <w:r w:rsidR="00BA22F1" w:rsidRPr="007C45C9">
        <w:t xml:space="preserve">Abbildung </w:t>
      </w:r>
      <w:r w:rsidR="00BA22F1">
        <w:t>26</w:t>
      </w:r>
      <w:r w:rsidRPr="007C45C9">
        <w:fldChar w:fldCharType="end"/>
      </w:r>
      <w:r w:rsidRPr="007C45C9">
        <w:t xml:space="preserve"> gezeigten Assistenten. Dort sucht</w:t>
      </w:r>
      <w:r w:rsidR="00C27888">
        <w:t>e</w:t>
      </w:r>
      <w:r w:rsidRPr="007C45C9">
        <w:t xml:space="preserve"> er die gewünschte Vorlage aus, </w:t>
      </w:r>
      <w:r w:rsidR="00C27888">
        <w:t>gab</w:t>
      </w:r>
      <w:r w:rsidRPr="007C45C9">
        <w:t xml:space="preserve"> Projektinformationen ein und </w:t>
      </w:r>
      <w:r w:rsidR="00C27888">
        <w:t>verband</w:t>
      </w:r>
      <w:r w:rsidRPr="007C45C9">
        <w:t xml:space="preserve"> die Felder mit den passenden Eigenschaften des </w:t>
      </w:r>
      <w:r w:rsidRPr="007C45C9">
        <w:lastRenderedPageBreak/>
        <w:t>zuvor gewählten OData-Dienstes. Bei der Anwendung in der SAP Cloud Platform stammt</w:t>
      </w:r>
      <w:r w:rsidR="00990EDD">
        <w:t>e</w:t>
      </w:r>
      <w:r w:rsidRPr="007C45C9">
        <w:t xml:space="preserve"> dieser aus dem </w:t>
      </w:r>
      <w:r w:rsidR="001C1540" w:rsidRPr="007C45C9">
        <w:t>SBE</w:t>
      </w:r>
      <w:r w:rsidRPr="007C45C9">
        <w:t xml:space="preserve">- und in der Personal Edition aus dem </w:t>
      </w:r>
      <w:r w:rsidR="00835912" w:rsidRPr="007C45C9">
        <w:t>SGW</w:t>
      </w:r>
      <w:r w:rsidRPr="007C45C9">
        <w:t xml:space="preserve">-System. Diese Zuordnung </w:t>
      </w:r>
      <w:r w:rsidR="00990EDD">
        <w:t>war</w:t>
      </w:r>
      <w:r w:rsidRPr="007C45C9">
        <w:t xml:space="preserve"> willkürlich.</w:t>
      </w:r>
    </w:p>
    <w:p w14:paraId="48E3A78E" w14:textId="6C12ABB8" w:rsidR="00F40272" w:rsidRPr="007C45C9" w:rsidRDefault="005C4689" w:rsidP="007553FA">
      <w:pPr>
        <w:pStyle w:val="Flietext"/>
        <w:rPr>
          <w:noProof w:val="0"/>
        </w:rPr>
      </w:pPr>
      <w:r w:rsidRPr="007C45C9">
        <w:rPr>
          <w:lang w:eastAsia="zh-CN"/>
        </w:rPr>
        <mc:AlternateContent>
          <mc:Choice Requires="wps">
            <w:drawing>
              <wp:anchor distT="0" distB="0" distL="114300" distR="114300" simplePos="0" relativeHeight="251689984" behindDoc="0" locked="0" layoutInCell="1" allowOverlap="1" wp14:anchorId="5652855D" wp14:editId="29A6AD72">
                <wp:simplePos x="0" y="0"/>
                <wp:positionH relativeFrom="margin">
                  <wp:align>right</wp:align>
                </wp:positionH>
                <wp:positionV relativeFrom="paragraph">
                  <wp:posOffset>3506258</wp:posOffset>
                </wp:positionV>
                <wp:extent cx="2552065" cy="635"/>
                <wp:effectExtent l="0" t="0" r="635" b="3175"/>
                <wp:wrapSquare wrapText="bothSides"/>
                <wp:docPr id="425" name="Textfeld 425"/>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2AA413CB" w14:textId="73477126" w:rsidR="00595E85" w:rsidRDefault="00595E85" w:rsidP="00B301AE">
                            <w:pPr>
                              <w:pStyle w:val="BeschriftungvonAbbildungenetcBA-Format"/>
                            </w:pPr>
                            <w:bookmarkStart w:id="261" w:name="_Ref516995239"/>
                            <w:bookmarkStart w:id="262" w:name="_Toc518556032"/>
                            <w:r>
                              <w:t xml:space="preserve">Abbildung </w:t>
                            </w:r>
                            <w:fldSimple w:instr=" SEQ Abbildung \* ARABIC ">
                              <w:r>
                                <w:rPr>
                                  <w:noProof/>
                                </w:rPr>
                                <w:t>27</w:t>
                              </w:r>
                            </w:fldSimple>
                            <w:bookmarkEnd w:id="261"/>
                            <w:r>
                              <w:t>: Anzeige der Kundenart in der CRUD-Anwendung</w:t>
                            </w:r>
                            <w:bookmarkEnd w:id="262"/>
                          </w:p>
                          <w:p w14:paraId="15C55A9A" w14:textId="5AEF0E46" w:rsidR="00595E85" w:rsidRPr="00B301AE" w:rsidRDefault="00595E85" w:rsidP="00B301AE">
                            <w:pPr>
                              <w:pStyle w:val="Bildquelle"/>
                            </w:pPr>
                            <w: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2855D" id="Textfeld 425" o:spid="_x0000_s1030" type="#_x0000_t202" style="position:absolute;left:0;text-align:left;margin-left:149.75pt;margin-top:276.1pt;width:200.95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" stroked="f">
                <v:textbox style="mso-fit-shape-to-text:t" inset="0,0,0,0">
                  <w:txbxContent>
                    <w:p w14:paraId="2AA413CB" w14:textId="73477126" w:rsidR="00595E85" w:rsidRDefault="00595E85" w:rsidP="00B301AE">
                      <w:pPr>
                        <w:pStyle w:val="BeschriftungvonAbbildungenetcBA-Format"/>
                      </w:pPr>
                      <w:bookmarkStart w:id="263" w:name="_Ref516995239"/>
                      <w:bookmarkStart w:id="264" w:name="_Toc518556032"/>
                      <w:r>
                        <w:t xml:space="preserve">Abbildung </w:t>
                      </w:r>
                      <w:fldSimple w:instr=" SEQ Abbildung \* ARABIC ">
                        <w:r>
                          <w:rPr>
                            <w:noProof/>
                          </w:rPr>
                          <w:t>27</w:t>
                        </w:r>
                      </w:fldSimple>
                      <w:bookmarkEnd w:id="263"/>
                      <w:r>
                        <w:t>: Anzeige der Kundenart in der CRUD-Anwendung</w:t>
                      </w:r>
                      <w:bookmarkEnd w:id="264"/>
                    </w:p>
                    <w:p w14:paraId="15C55A9A" w14:textId="5AEF0E46" w:rsidR="00595E85" w:rsidRPr="00B301AE" w:rsidRDefault="00595E85" w:rsidP="00B301AE">
                      <w:pPr>
                        <w:pStyle w:val="Bildquelle"/>
                      </w:pPr>
                      <w:r>
                        <w:t>(Quelle: eigener Screenshot)</w:t>
                      </w:r>
                    </w:p>
                  </w:txbxContent>
                </v:textbox>
                <w10:wrap type="square" anchorx="margin"/>
              </v:shape>
            </w:pict>
          </mc:Fallback>
        </mc:AlternateContent>
      </w:r>
      <w:r w:rsidR="00A57CBB" w:rsidRPr="007C45C9">
        <w:rPr>
          <w:lang w:eastAsia="zh-CN"/>
        </w:rPr>
        <w:drawing>
          <wp:anchor distT="0" distB="0" distL="114300" distR="114300" simplePos="0" relativeHeight="251687936" behindDoc="0" locked="0" layoutInCell="1" allowOverlap="1" wp14:anchorId="7E7A5CFE" wp14:editId="4040ED3F">
            <wp:simplePos x="0" y="0"/>
            <wp:positionH relativeFrom="margin">
              <wp:align>right</wp:align>
            </wp:positionH>
            <wp:positionV relativeFrom="paragraph">
              <wp:posOffset>7620</wp:posOffset>
            </wp:positionV>
            <wp:extent cx="2621280" cy="3467100"/>
            <wp:effectExtent l="0" t="0" r="762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58">
                      <a:extLst>
                        <a:ext uri="{28A0092B-C50C-407E-A947-70E740481C1C}">
                          <a14:useLocalDpi xmlns:a14="http://schemas.microsoft.com/office/drawing/2010/main" val="0"/>
                        </a:ext>
                      </a:extLst>
                    </a:blip>
                    <a:stretch>
                      <a:fillRect/>
                    </a:stretch>
                  </pic:blipFill>
                  <pic:spPr>
                    <a:xfrm>
                      <a:off x="0" y="0"/>
                      <a:ext cx="2621280" cy="3467100"/>
                    </a:xfrm>
                    <a:prstGeom prst="rect">
                      <a:avLst/>
                    </a:prstGeom>
                  </pic:spPr>
                </pic:pic>
              </a:graphicData>
            </a:graphic>
            <wp14:sizeRelH relativeFrom="page">
              <wp14:pctWidth>0</wp14:pctWidth>
            </wp14:sizeRelH>
            <wp14:sizeRelV relativeFrom="page">
              <wp14:pctHeight>0</wp14:pctHeight>
            </wp14:sizeRelV>
          </wp:anchor>
        </w:drawing>
      </w:r>
      <w:r w:rsidR="007553FA" w:rsidRPr="007C45C9">
        <w:rPr>
          <w:noProof w:val="0"/>
        </w:rPr>
        <w:t xml:space="preserve">Die Anwendungen </w:t>
      </w:r>
      <w:r w:rsidR="000A37B2">
        <w:rPr>
          <w:noProof w:val="0"/>
        </w:rPr>
        <w:t>waren</w:t>
      </w:r>
      <w:r w:rsidR="007553FA" w:rsidRPr="007C45C9">
        <w:rPr>
          <w:noProof w:val="0"/>
        </w:rPr>
        <w:t xml:space="preserve"> nach abgeschlossener Konfiguration der Vorlage </w:t>
      </w:r>
      <w:r w:rsidR="00B81704" w:rsidRPr="007C45C9">
        <w:rPr>
          <w:noProof w:val="0"/>
        </w:rPr>
        <w:t xml:space="preserve">als Webanwendung </w:t>
      </w:r>
      <w:r w:rsidR="007553FA" w:rsidRPr="007C45C9">
        <w:rPr>
          <w:noProof w:val="0"/>
        </w:rPr>
        <w:t>ausführbar und zeig</w:t>
      </w:r>
      <w:r w:rsidR="002D3B91">
        <w:rPr>
          <w:noProof w:val="0"/>
        </w:rPr>
        <w:t>t</w:t>
      </w:r>
      <w:r w:rsidR="007553FA" w:rsidRPr="007C45C9">
        <w:rPr>
          <w:noProof w:val="0"/>
        </w:rPr>
        <w:t xml:space="preserve">en die Daten aus dem OData-Dienst an. </w:t>
      </w:r>
      <w:r w:rsidR="00754E3E">
        <w:rPr>
          <w:noProof w:val="0"/>
        </w:rPr>
        <w:t>Da</w:t>
      </w:r>
      <w:r w:rsidR="00B81704" w:rsidRPr="007C45C9">
        <w:rPr>
          <w:noProof w:val="0"/>
        </w:rPr>
        <w:t xml:space="preserve"> der Projekttyp mit </w:t>
      </w:r>
      <w:r w:rsidR="00B81704" w:rsidRPr="007C45C9">
        <w:rPr>
          <w:i/>
          <w:noProof w:val="0"/>
        </w:rPr>
        <w:t>SAP Fiori</w:t>
      </w:r>
      <w:r w:rsidR="00B81704" w:rsidRPr="007C45C9">
        <w:rPr>
          <w:noProof w:val="0"/>
        </w:rPr>
        <w:t xml:space="preserve"> spezifiziert wurde, </w:t>
      </w:r>
      <w:r w:rsidR="00754E3E">
        <w:rPr>
          <w:noProof w:val="0"/>
        </w:rPr>
        <w:t>konnte</w:t>
      </w:r>
      <w:r w:rsidR="00430FF7" w:rsidRPr="007C45C9">
        <w:rPr>
          <w:noProof w:val="0"/>
        </w:rPr>
        <w:t xml:space="preserve"> die Anwendung auch</w:t>
      </w:r>
      <w:r w:rsidR="00A470D8" w:rsidRPr="007C45C9">
        <w:rPr>
          <w:noProof w:val="0"/>
        </w:rPr>
        <w:t xml:space="preserve"> in einer </w:t>
      </w:r>
      <w:r w:rsidR="00A470D8" w:rsidRPr="007C45C9">
        <w:rPr>
          <w:i/>
          <w:noProof w:val="0"/>
        </w:rPr>
        <w:t>SAP Fiori Launchpad Sandbox</w:t>
      </w:r>
      <w:r w:rsidR="00A470D8" w:rsidRPr="007C45C9">
        <w:rPr>
          <w:noProof w:val="0"/>
        </w:rPr>
        <w:t xml:space="preserve"> getestet werden.</w:t>
      </w:r>
      <w:r w:rsidR="004C3D65" w:rsidRPr="007C45C9">
        <w:rPr>
          <w:noProof w:val="0"/>
        </w:rPr>
        <w:t xml:space="preserve"> </w:t>
      </w:r>
      <w:r w:rsidR="00092458">
        <w:rPr>
          <w:noProof w:val="0"/>
        </w:rPr>
        <w:t>Wurde</w:t>
      </w:r>
      <w:r w:rsidR="004C3D65" w:rsidRPr="007C45C9">
        <w:rPr>
          <w:noProof w:val="0"/>
        </w:rPr>
        <w:t xml:space="preserve"> die Ausführungsoption </w:t>
      </w:r>
      <w:r w:rsidR="004C3D65" w:rsidRPr="007C45C9">
        <w:rPr>
          <w:i/>
          <w:noProof w:val="0"/>
        </w:rPr>
        <w:t>With Frame</w:t>
      </w:r>
      <w:r w:rsidR="00F40272" w:rsidRPr="007C45C9">
        <w:rPr>
          <w:noProof w:val="0"/>
        </w:rPr>
        <w:t xml:space="preserve"> </w:t>
      </w:r>
      <w:r w:rsidR="004C3D65" w:rsidRPr="007C45C9">
        <w:rPr>
          <w:noProof w:val="0"/>
        </w:rPr>
        <w:t>markiert</w:t>
      </w:r>
      <w:r w:rsidR="00F40272" w:rsidRPr="007C45C9">
        <w:rPr>
          <w:noProof w:val="0"/>
        </w:rPr>
        <w:t xml:space="preserve">, </w:t>
      </w:r>
      <w:r w:rsidR="00092458">
        <w:rPr>
          <w:noProof w:val="0"/>
        </w:rPr>
        <w:t>konnte</w:t>
      </w:r>
      <w:r w:rsidR="00F40272" w:rsidRPr="007C45C9">
        <w:rPr>
          <w:noProof w:val="0"/>
        </w:rPr>
        <w:t xml:space="preserve"> zur Laufzeit zwischen allen Sprachen der Anwendungen und zwischen verschiedenen Auflösungen und Geräten gewechselt werden.</w:t>
      </w:r>
      <w:r w:rsidR="00486575" w:rsidRPr="007C45C9">
        <w:rPr>
          <w:noProof w:val="0"/>
        </w:rPr>
        <w:t xml:space="preserve"> Dies </w:t>
      </w:r>
      <w:r w:rsidR="00304FD9">
        <w:rPr>
          <w:noProof w:val="0"/>
        </w:rPr>
        <w:t>gab</w:t>
      </w:r>
      <w:r w:rsidR="00486575" w:rsidRPr="007C45C9">
        <w:rPr>
          <w:noProof w:val="0"/>
        </w:rPr>
        <w:t xml:space="preserve"> dem Entwickler die Sicherheit, dass die Anwendung tatsächlich geräteunabhängig ist.</w:t>
      </w:r>
      <w:r w:rsidR="00800F00" w:rsidRPr="007C45C9">
        <w:rPr>
          <w:noProof w:val="0"/>
        </w:rPr>
        <w:t xml:space="preserve"> </w:t>
      </w:r>
      <w:r w:rsidR="008C581F" w:rsidRPr="007C45C9">
        <w:rPr>
          <w:noProof w:val="0"/>
        </w:rPr>
        <w:t xml:space="preserve">Zur Anzeige auf einem Smartphone </w:t>
      </w:r>
      <w:r w:rsidR="00621192">
        <w:rPr>
          <w:noProof w:val="0"/>
        </w:rPr>
        <w:t>ko</w:t>
      </w:r>
      <w:r w:rsidR="00557386">
        <w:rPr>
          <w:noProof w:val="0"/>
        </w:rPr>
        <w:t>nnte</w:t>
      </w:r>
      <w:r w:rsidR="008C581F" w:rsidRPr="007C45C9">
        <w:rPr>
          <w:noProof w:val="0"/>
        </w:rPr>
        <w:t xml:space="preserve"> in der Vorschau ein </w:t>
      </w:r>
      <w:r w:rsidR="008C581F" w:rsidRPr="007C45C9">
        <w:rPr>
          <w:i/>
          <w:noProof w:val="0"/>
        </w:rPr>
        <w:t>QR</w:t>
      </w:r>
      <w:r w:rsidR="008C581F" w:rsidRPr="007C45C9">
        <w:rPr>
          <w:noProof w:val="0"/>
        </w:rPr>
        <w:t xml:space="preserve">-Code angezeigt werden, </w:t>
      </w:r>
      <w:r w:rsidR="00593B1B" w:rsidRPr="007C45C9">
        <w:rPr>
          <w:noProof w:val="0"/>
        </w:rPr>
        <w:t>den</w:t>
      </w:r>
      <w:r w:rsidR="008C581F" w:rsidRPr="007C45C9">
        <w:rPr>
          <w:noProof w:val="0"/>
        </w:rPr>
        <w:t xml:space="preserve"> das Telefon dann scannen </w:t>
      </w:r>
      <w:r w:rsidR="00621192">
        <w:rPr>
          <w:noProof w:val="0"/>
        </w:rPr>
        <w:t>konnte</w:t>
      </w:r>
      <w:r w:rsidR="00816FCE" w:rsidRPr="007C45C9">
        <w:rPr>
          <w:noProof w:val="0"/>
        </w:rPr>
        <w:t>,</w:t>
      </w:r>
      <w:r w:rsidR="008C581F" w:rsidRPr="007C45C9">
        <w:rPr>
          <w:noProof w:val="0"/>
        </w:rPr>
        <w:t xml:space="preserve"> um dem Entwickler die Eingabe langer Internetadressen zu ersparen. </w:t>
      </w:r>
      <w:r w:rsidR="0006667D" w:rsidRPr="007C45C9">
        <w:rPr>
          <w:noProof w:val="0"/>
        </w:rPr>
        <w:t xml:space="preserve">Für die Anwendungen </w:t>
      </w:r>
      <w:r w:rsidR="00C23DB0">
        <w:rPr>
          <w:noProof w:val="0"/>
        </w:rPr>
        <w:t>konnten</w:t>
      </w:r>
      <w:r w:rsidR="00800F00" w:rsidRPr="007C45C9">
        <w:rPr>
          <w:noProof w:val="0"/>
        </w:rPr>
        <w:t xml:space="preserve"> Tests des Quelltextes und der Oberfläche durchgeführt werden. Einige Testszenarien </w:t>
      </w:r>
      <w:r w:rsidR="004753E5">
        <w:rPr>
          <w:noProof w:val="0"/>
        </w:rPr>
        <w:t>waren</w:t>
      </w:r>
      <w:r w:rsidR="00800F00" w:rsidRPr="007C45C9">
        <w:rPr>
          <w:noProof w:val="0"/>
        </w:rPr>
        <w:t xml:space="preserve"> bereits vorkonfiguriert.</w:t>
      </w:r>
    </w:p>
    <w:p w14:paraId="609FBC50" w14:textId="4647A3EE" w:rsidR="00190BCC" w:rsidRPr="007C45C9" w:rsidRDefault="0029624E" w:rsidP="00DA6E18">
      <w:pPr>
        <w:pStyle w:val="FlietextersterAbsatz"/>
        <w:rPr>
          <w:noProof w:val="0"/>
        </w:rPr>
      </w:pPr>
      <w:r w:rsidRPr="007C45C9">
        <w:rPr>
          <w:noProof w:val="0"/>
        </w:rPr>
        <w:t xml:space="preserve">Die Quelltextdateien </w:t>
      </w:r>
      <w:r w:rsidR="00B46630">
        <w:rPr>
          <w:noProof w:val="0"/>
        </w:rPr>
        <w:t>waren</w:t>
      </w:r>
      <w:r w:rsidRPr="007C45C9">
        <w:rPr>
          <w:noProof w:val="0"/>
        </w:rPr>
        <w:t xml:space="preserve"> nach dem Softwarearchitekturmuster MVC strukturiert. Der Ordner </w:t>
      </w:r>
      <w:r w:rsidRPr="007C45C9">
        <w:rPr>
          <w:i/>
          <w:noProof w:val="0"/>
        </w:rPr>
        <w:t>webapp</w:t>
      </w:r>
      <w:r w:rsidRPr="007C45C9">
        <w:rPr>
          <w:noProof w:val="0"/>
        </w:rPr>
        <w:t xml:space="preserve"> </w:t>
      </w:r>
      <w:r w:rsidR="00B7585F">
        <w:rPr>
          <w:noProof w:val="0"/>
        </w:rPr>
        <w:t>enthielt</w:t>
      </w:r>
      <w:r w:rsidRPr="007C45C9">
        <w:rPr>
          <w:noProof w:val="0"/>
        </w:rPr>
        <w:t xml:space="preserve"> unter anderem die Unterordner </w:t>
      </w:r>
      <w:r w:rsidRPr="007C45C9">
        <w:rPr>
          <w:i/>
          <w:noProof w:val="0"/>
        </w:rPr>
        <w:t>model, view</w:t>
      </w:r>
      <w:r w:rsidRPr="007C45C9">
        <w:rPr>
          <w:noProof w:val="0"/>
        </w:rPr>
        <w:t xml:space="preserve"> und </w:t>
      </w:r>
      <w:r w:rsidRPr="007C45C9">
        <w:rPr>
          <w:i/>
          <w:noProof w:val="0"/>
        </w:rPr>
        <w:t>controller</w:t>
      </w:r>
      <w:r w:rsidRPr="007C45C9">
        <w:rPr>
          <w:noProof w:val="0"/>
        </w:rPr>
        <w:t xml:space="preserve">. </w:t>
      </w:r>
      <w:r w:rsidR="00D6699B" w:rsidRPr="007C45C9">
        <w:rPr>
          <w:noProof w:val="0"/>
        </w:rPr>
        <w:t>Die View-Dateien liegen im XML-Format vor, bei den Controller</w:t>
      </w:r>
      <w:r w:rsidR="00950A01" w:rsidRPr="007C45C9">
        <w:rPr>
          <w:noProof w:val="0"/>
        </w:rPr>
        <w:t>n sind</w:t>
      </w:r>
      <w:r w:rsidR="00D6699B" w:rsidRPr="007C45C9">
        <w:rPr>
          <w:noProof w:val="0"/>
        </w:rPr>
        <w:t xml:space="preserve"> es</w:t>
      </w:r>
      <w:r w:rsidR="001746CE" w:rsidRPr="007C45C9">
        <w:rPr>
          <w:noProof w:val="0"/>
        </w:rPr>
        <w:t xml:space="preserve"> </w:t>
      </w:r>
      <w:r w:rsidR="00D6699B" w:rsidRPr="007C45C9">
        <w:rPr>
          <w:noProof w:val="0"/>
        </w:rPr>
        <w:t>JavaScript</w:t>
      </w:r>
      <w:r w:rsidR="001746CE" w:rsidRPr="007C45C9">
        <w:rPr>
          <w:noProof w:val="0"/>
        </w:rPr>
        <w:t>-</w:t>
      </w:r>
      <w:r w:rsidR="00950A01" w:rsidRPr="007C45C9">
        <w:rPr>
          <w:noProof w:val="0"/>
        </w:rPr>
        <w:t>Dateien</w:t>
      </w:r>
      <w:r w:rsidR="00D6699B" w:rsidRPr="007C45C9">
        <w:rPr>
          <w:noProof w:val="0"/>
        </w:rPr>
        <w:t xml:space="preserve">. </w:t>
      </w:r>
      <w:r w:rsidR="007553FA" w:rsidRPr="007C45C9">
        <w:rPr>
          <w:noProof w:val="0"/>
        </w:rPr>
        <w:t xml:space="preserve">An beiden Oberflächen </w:t>
      </w:r>
      <w:r w:rsidR="006B241D">
        <w:rPr>
          <w:noProof w:val="0"/>
        </w:rPr>
        <w:t>waren</w:t>
      </w:r>
      <w:r w:rsidR="007553FA" w:rsidRPr="007C45C9">
        <w:rPr>
          <w:noProof w:val="0"/>
        </w:rPr>
        <w:t xml:space="preserve"> noch kleine Änderungen im Quelltext nötig um die Anwendung auslieferbereit zu machen. Die Anzeige der Kundenart erfol</w:t>
      </w:r>
      <w:r w:rsidR="00130CDB" w:rsidRPr="007C45C9">
        <w:rPr>
          <w:noProof w:val="0"/>
        </w:rPr>
        <w:t>g</w:t>
      </w:r>
      <w:r w:rsidR="007553FA" w:rsidRPr="007C45C9">
        <w:rPr>
          <w:noProof w:val="0"/>
        </w:rPr>
        <w:t>t</w:t>
      </w:r>
      <w:r w:rsidR="006B241D">
        <w:rPr>
          <w:noProof w:val="0"/>
        </w:rPr>
        <w:t>e</w:t>
      </w:r>
      <w:r w:rsidR="007553FA" w:rsidRPr="007C45C9">
        <w:rPr>
          <w:noProof w:val="0"/>
        </w:rPr>
        <w:t xml:space="preserve"> in der </w:t>
      </w:r>
      <w:r w:rsidR="00130CDB" w:rsidRPr="007C45C9">
        <w:rPr>
          <w:noProof w:val="0"/>
        </w:rPr>
        <w:t>CRUD-Anwendung</w:t>
      </w:r>
      <w:r w:rsidR="007553FA" w:rsidRPr="007C45C9">
        <w:rPr>
          <w:noProof w:val="0"/>
        </w:rPr>
        <w:t xml:space="preserve"> im Detailbereich</w:t>
      </w:r>
      <w:r w:rsidR="00190BCC" w:rsidRPr="007C45C9">
        <w:rPr>
          <w:noProof w:val="0"/>
        </w:rPr>
        <w:t xml:space="preserve"> (siehe </w:t>
      </w:r>
      <w:r w:rsidR="00190BCC" w:rsidRPr="007C45C9">
        <w:rPr>
          <w:noProof w:val="0"/>
        </w:rPr>
        <w:fldChar w:fldCharType="begin"/>
      </w:r>
      <w:r w:rsidR="00190BCC" w:rsidRPr="007C45C9">
        <w:rPr>
          <w:noProof w:val="0"/>
        </w:rPr>
        <w:instrText xml:space="preserve"> REF _Ref516995239 \h </w:instrText>
      </w:r>
      <w:r w:rsidR="00190BCC" w:rsidRPr="007C45C9">
        <w:rPr>
          <w:noProof w:val="0"/>
        </w:rPr>
      </w:r>
      <w:r w:rsidR="00190BCC" w:rsidRPr="007C45C9">
        <w:rPr>
          <w:noProof w:val="0"/>
        </w:rPr>
        <w:fldChar w:fldCharType="separate"/>
      </w:r>
      <w:r w:rsidR="00BA22F1">
        <w:t>Abbildung 27</w:t>
      </w:r>
      <w:r w:rsidR="00190BCC" w:rsidRPr="007C45C9">
        <w:rPr>
          <w:noProof w:val="0"/>
        </w:rPr>
        <w:fldChar w:fldCharType="end"/>
      </w:r>
      <w:r w:rsidR="00190BCC" w:rsidRPr="007C45C9">
        <w:rPr>
          <w:noProof w:val="0"/>
        </w:rPr>
        <w:t xml:space="preserve">). Dort </w:t>
      </w:r>
      <w:r w:rsidR="00CD31BF">
        <w:rPr>
          <w:noProof w:val="0"/>
        </w:rPr>
        <w:t>befand</w:t>
      </w:r>
      <w:r w:rsidR="00190BCC" w:rsidRPr="007C45C9">
        <w:rPr>
          <w:noProof w:val="0"/>
        </w:rPr>
        <w:t xml:space="preserve"> sich ein aus zwei Piktogrammen bestehendes Menü mit einem Informations- und einem Dokumentenreiter. </w:t>
      </w:r>
      <w:r w:rsidR="00FF1781" w:rsidRPr="007C45C9">
        <w:rPr>
          <w:noProof w:val="0"/>
        </w:rPr>
        <w:t xml:space="preserve">Die Kundendetails Vorname, Name und Kundenart </w:t>
      </w:r>
      <w:r w:rsidR="002439FF">
        <w:rPr>
          <w:noProof w:val="0"/>
        </w:rPr>
        <w:t>wurden</w:t>
      </w:r>
      <w:r w:rsidR="00FF1781" w:rsidRPr="007C45C9">
        <w:rPr>
          <w:noProof w:val="0"/>
        </w:rPr>
        <w:t xml:space="preserve"> auf dem Informationsreiter in Form von Textfeldern mit Beschriftungsfeld (</w:t>
      </w:r>
      <w:r w:rsidR="00FF1781" w:rsidRPr="007C45C9">
        <w:rPr>
          <w:i/>
          <w:noProof w:val="0"/>
        </w:rPr>
        <w:t>Label</w:t>
      </w:r>
      <w:r w:rsidR="00FF1781" w:rsidRPr="007C45C9">
        <w:rPr>
          <w:noProof w:val="0"/>
        </w:rPr>
        <w:t>) hinterlegt.</w:t>
      </w:r>
      <w:r w:rsidR="00B64457" w:rsidRPr="007C45C9">
        <w:rPr>
          <w:noProof w:val="0"/>
        </w:rPr>
        <w:t xml:space="preserve"> </w:t>
      </w:r>
      <w:r w:rsidR="00B5492A" w:rsidRPr="007C45C9">
        <w:rPr>
          <w:noProof w:val="0"/>
        </w:rPr>
        <w:t xml:space="preserve">Dem Textfeld </w:t>
      </w:r>
      <w:r w:rsidR="002439FF">
        <w:rPr>
          <w:noProof w:val="0"/>
        </w:rPr>
        <w:t>wurde</w:t>
      </w:r>
      <w:r w:rsidR="00B5492A" w:rsidRPr="007C45C9">
        <w:rPr>
          <w:noProof w:val="0"/>
        </w:rPr>
        <w:t xml:space="preserve"> der Wert der Eigenschaft </w:t>
      </w:r>
      <w:r w:rsidR="0078264D" w:rsidRPr="007C45C9">
        <w:rPr>
          <w:noProof w:val="0"/>
        </w:rPr>
        <w:t xml:space="preserve">in der </w:t>
      </w:r>
      <w:r w:rsidR="0078264D" w:rsidRPr="007C45C9">
        <w:rPr>
          <w:i/>
          <w:noProof w:val="0"/>
        </w:rPr>
        <w:t>View</w:t>
      </w:r>
      <w:r w:rsidR="0078264D" w:rsidRPr="007C45C9">
        <w:rPr>
          <w:noProof w:val="0"/>
        </w:rPr>
        <w:t xml:space="preserve">-Datei </w:t>
      </w:r>
      <w:r w:rsidR="00B5492A" w:rsidRPr="007C45C9">
        <w:rPr>
          <w:noProof w:val="0"/>
        </w:rPr>
        <w:t xml:space="preserve">dynamisch mit der Anweisung </w:t>
      </w:r>
      <w:r w:rsidR="00B5492A" w:rsidRPr="007C45C9">
        <w:rPr>
          <w:i/>
          <w:noProof w:val="0"/>
        </w:rPr>
        <w:t>text={&lt;Eigenschaft&gt;}</w:t>
      </w:r>
      <w:r w:rsidR="00B5492A" w:rsidRPr="007C45C9">
        <w:rPr>
          <w:noProof w:val="0"/>
        </w:rPr>
        <w:t xml:space="preserve">, also zum Beispiel </w:t>
      </w:r>
      <w:r w:rsidR="00B5492A" w:rsidRPr="007C45C9">
        <w:rPr>
          <w:i/>
          <w:noProof w:val="0"/>
        </w:rPr>
        <w:t>text={Kundenart}</w:t>
      </w:r>
      <w:r w:rsidR="00B5492A" w:rsidRPr="007C45C9">
        <w:rPr>
          <w:noProof w:val="0"/>
        </w:rPr>
        <w:t xml:space="preserve"> zugewiesen</w:t>
      </w:r>
      <w:r w:rsidR="00B64457" w:rsidRPr="007C45C9">
        <w:rPr>
          <w:noProof w:val="0"/>
        </w:rPr>
        <w:t>.</w:t>
      </w:r>
    </w:p>
    <w:p w14:paraId="6B083F12" w14:textId="6002B254" w:rsidR="001A1403" w:rsidRPr="007C45C9" w:rsidRDefault="00FB05D6" w:rsidP="001A1403">
      <w:pPr>
        <w:pStyle w:val="Flietext"/>
        <w:rPr>
          <w:noProof w:val="0"/>
        </w:rPr>
      </w:pPr>
      <w:r w:rsidRPr="007C45C9">
        <w:rPr>
          <w:noProof w:val="0"/>
        </w:rPr>
        <w:t>In de</w:t>
      </w:r>
      <w:r w:rsidR="00182531" w:rsidRPr="007C45C9">
        <w:rPr>
          <w:noProof w:val="0"/>
        </w:rPr>
        <w:t>r</w:t>
      </w:r>
      <w:r w:rsidRPr="007C45C9">
        <w:rPr>
          <w:noProof w:val="0"/>
        </w:rPr>
        <w:t xml:space="preserve"> CRUD-Anwendung </w:t>
      </w:r>
      <w:r w:rsidR="00D9449A" w:rsidRPr="007C45C9">
        <w:rPr>
          <w:noProof w:val="0"/>
        </w:rPr>
        <w:t>m</w:t>
      </w:r>
      <w:r w:rsidR="002439FF">
        <w:rPr>
          <w:noProof w:val="0"/>
        </w:rPr>
        <w:t>ussten</w:t>
      </w:r>
      <w:r w:rsidR="00D9449A" w:rsidRPr="007C45C9">
        <w:rPr>
          <w:noProof w:val="0"/>
        </w:rPr>
        <w:t xml:space="preserve"> </w:t>
      </w:r>
      <w:r w:rsidR="006611E1" w:rsidRPr="007C45C9">
        <w:rPr>
          <w:noProof w:val="0"/>
        </w:rPr>
        <w:t>außerdem</w:t>
      </w:r>
      <w:r w:rsidR="00D9449A" w:rsidRPr="007C45C9">
        <w:rPr>
          <w:noProof w:val="0"/>
        </w:rPr>
        <w:t xml:space="preserve"> einige Texte angepasst werden. D</w:t>
      </w:r>
      <w:r w:rsidRPr="007C45C9">
        <w:rPr>
          <w:noProof w:val="0"/>
        </w:rPr>
        <w:t>ie Überschrift des Masterbereichs und die der Vertragskontoliste im Detailbereich</w:t>
      </w:r>
      <w:r w:rsidR="00533573">
        <w:rPr>
          <w:noProof w:val="0"/>
        </w:rPr>
        <w:t xml:space="preserve"> enthielten</w:t>
      </w:r>
      <w:r w:rsidRPr="007C45C9">
        <w:rPr>
          <w:noProof w:val="0"/>
        </w:rPr>
        <w:t xml:space="preserve"> </w:t>
      </w:r>
      <w:r w:rsidRPr="007C45C9">
        <w:rPr>
          <w:noProof w:val="0"/>
        </w:rPr>
        <w:lastRenderedPageBreak/>
        <w:t>die Namen der Entitätsmengen</w:t>
      </w:r>
      <w:r w:rsidR="001A1403" w:rsidRPr="007C45C9">
        <w:rPr>
          <w:noProof w:val="0"/>
        </w:rPr>
        <w:t xml:space="preserve"> (PersonSet anstatt</w:t>
      </w:r>
      <w:r w:rsidR="006C0A8C" w:rsidRPr="007C45C9">
        <w:rPr>
          <w:noProof w:val="0"/>
        </w:rPr>
        <w:t xml:space="preserve"> von</w:t>
      </w:r>
      <w:r w:rsidR="001A1403" w:rsidRPr="007C45C9">
        <w:rPr>
          <w:noProof w:val="0"/>
        </w:rPr>
        <w:t xml:space="preserve"> Geschäftspartn</w:t>
      </w:r>
      <w:r w:rsidR="008B089F" w:rsidRPr="007C45C9">
        <w:rPr>
          <w:noProof w:val="0"/>
        </w:rPr>
        <w:t>er und VertragskontoSet anstatt</w:t>
      </w:r>
      <w:r w:rsidR="001A1403" w:rsidRPr="007C45C9">
        <w:rPr>
          <w:noProof w:val="0"/>
        </w:rPr>
        <w:t xml:space="preserve"> von Vertragskonten, </w:t>
      </w:r>
      <w:r w:rsidRPr="007C45C9">
        <w:rPr>
          <w:noProof w:val="0"/>
        </w:rPr>
        <w:t xml:space="preserve">siehe </w:t>
      </w:r>
      <w:r w:rsidR="004035E7" w:rsidRPr="007C45C9">
        <w:rPr>
          <w:noProof w:val="0"/>
        </w:rPr>
        <w:t>Anhang</w:t>
      </w:r>
      <w:r w:rsidRPr="007C45C9">
        <w:rPr>
          <w:noProof w:val="0"/>
        </w:rPr>
        <w:t xml:space="preserve"> </w:t>
      </w:r>
      <w:r w:rsidRPr="007C45C9">
        <w:rPr>
          <w:noProof w:val="0"/>
        </w:rPr>
        <w:fldChar w:fldCharType="begin"/>
      </w:r>
      <w:r w:rsidRPr="007C45C9">
        <w:rPr>
          <w:noProof w:val="0"/>
        </w:rPr>
        <w:instrText xml:space="preserve"> REF _Ref516577317 \r \h </w:instrText>
      </w:r>
      <w:r w:rsidRPr="007C45C9">
        <w:rPr>
          <w:noProof w:val="0"/>
        </w:rPr>
      </w:r>
      <w:r w:rsidRPr="007C45C9">
        <w:rPr>
          <w:noProof w:val="0"/>
        </w:rPr>
        <w:fldChar w:fldCharType="separate"/>
      </w:r>
      <w:r w:rsidR="00BA22F1">
        <w:rPr>
          <w:noProof w:val="0"/>
        </w:rPr>
        <w:t>11N.1</w:t>
      </w:r>
      <w:r w:rsidRPr="007C45C9">
        <w:rPr>
          <w:noProof w:val="0"/>
        </w:rPr>
        <w:fldChar w:fldCharType="end"/>
      </w:r>
      <w:r w:rsidRPr="007C45C9">
        <w:rPr>
          <w:noProof w:val="0"/>
        </w:rPr>
        <w:t xml:space="preserve">). </w:t>
      </w:r>
      <w:r w:rsidR="00B57507" w:rsidRPr="007C45C9">
        <w:rPr>
          <w:noProof w:val="0"/>
        </w:rPr>
        <w:t xml:space="preserve">Die Beschriftungstexte der Partnerdetails </w:t>
      </w:r>
      <w:r w:rsidR="005C49EB">
        <w:rPr>
          <w:noProof w:val="0"/>
        </w:rPr>
        <w:t>waren</w:t>
      </w:r>
      <w:r w:rsidR="00921196" w:rsidRPr="007C45C9">
        <w:rPr>
          <w:noProof w:val="0"/>
        </w:rPr>
        <w:t xml:space="preserve"> für die Übersetzung vorzubereiten</w:t>
      </w:r>
      <w:r w:rsidR="00B57507" w:rsidRPr="007C45C9">
        <w:rPr>
          <w:noProof w:val="0"/>
        </w:rPr>
        <w:t xml:space="preserve">. </w:t>
      </w:r>
      <w:r w:rsidRPr="007C45C9">
        <w:rPr>
          <w:noProof w:val="0"/>
        </w:rPr>
        <w:t xml:space="preserve">In der Master-Master-Detail-Anwendung </w:t>
      </w:r>
      <w:r w:rsidR="00533573">
        <w:rPr>
          <w:noProof w:val="0"/>
        </w:rPr>
        <w:t>waren</w:t>
      </w:r>
      <w:r w:rsidRPr="007C45C9">
        <w:rPr>
          <w:noProof w:val="0"/>
        </w:rPr>
        <w:t xml:space="preserve"> die Bezeichnungen der Kontodetails</w:t>
      </w:r>
      <w:r w:rsidR="00F924DB" w:rsidRPr="007C45C9">
        <w:rPr>
          <w:noProof w:val="0"/>
        </w:rPr>
        <w:t xml:space="preserve"> (ebenfalls Label)</w:t>
      </w:r>
      <w:r w:rsidRPr="007C45C9">
        <w:rPr>
          <w:noProof w:val="0"/>
        </w:rPr>
        <w:t xml:space="preserve"> noch nicht </w:t>
      </w:r>
      <w:r w:rsidR="00533573">
        <w:rPr>
          <w:noProof w:val="0"/>
        </w:rPr>
        <w:t>verständlich genug für</w:t>
      </w:r>
      <w:r w:rsidR="00F7093D" w:rsidRPr="007C45C9">
        <w:rPr>
          <w:noProof w:val="0"/>
        </w:rPr>
        <w:t xml:space="preserve"> Endkunden.</w:t>
      </w:r>
    </w:p>
    <w:p w14:paraId="366898F7" w14:textId="59254447" w:rsidR="00DC3016" w:rsidRPr="007C45C9" w:rsidRDefault="007304C3" w:rsidP="00AA3E9E">
      <w:pPr>
        <w:pStyle w:val="Flietext"/>
        <w:rPr>
          <w:noProof w:val="0"/>
        </w:rPr>
      </w:pPr>
      <w:r w:rsidRPr="007C45C9">
        <w:rPr>
          <w:noProof w:val="0"/>
        </w:rPr>
        <w:t xml:space="preserve">Damit Oberflächen von Anwendungen schnell in mehreren Sprachen angezeigt werden </w:t>
      </w:r>
      <w:r w:rsidR="00801425">
        <w:rPr>
          <w:noProof w:val="0"/>
        </w:rPr>
        <w:t>konnten</w:t>
      </w:r>
      <w:r w:rsidRPr="007C45C9">
        <w:rPr>
          <w:noProof w:val="0"/>
        </w:rPr>
        <w:t>, b</w:t>
      </w:r>
      <w:r w:rsidR="00801425">
        <w:rPr>
          <w:noProof w:val="0"/>
        </w:rPr>
        <w:t>ot</w:t>
      </w:r>
      <w:r w:rsidRPr="007C45C9">
        <w:rPr>
          <w:noProof w:val="0"/>
        </w:rPr>
        <w:t xml:space="preserve"> die Fiori-Vorlage eine Ressourcen-Datei namens „i18n.properties“ (siehe </w:t>
      </w:r>
      <w:r w:rsidRPr="007C45C9">
        <w:rPr>
          <w:noProof w:val="0"/>
        </w:rPr>
        <w:fldChar w:fldCharType="begin"/>
      </w:r>
      <w:r w:rsidRPr="007C45C9">
        <w:rPr>
          <w:noProof w:val="0"/>
        </w:rPr>
        <w:instrText xml:space="preserve"> REF _Ref516554747 \h </w:instrText>
      </w:r>
      <w:r w:rsidRPr="007C45C9">
        <w:rPr>
          <w:noProof w:val="0"/>
        </w:rPr>
      </w:r>
      <w:r w:rsidRPr="007C45C9">
        <w:rPr>
          <w:noProof w:val="0"/>
        </w:rPr>
        <w:fldChar w:fldCharType="separate"/>
      </w:r>
      <w:r w:rsidR="00BA22F1" w:rsidRPr="007C45C9">
        <w:t xml:space="preserve">Abbildung </w:t>
      </w:r>
      <w:r w:rsidR="00BA22F1">
        <w:t>28</w:t>
      </w:r>
      <w:r w:rsidRPr="007C45C9">
        <w:rPr>
          <w:noProof w:val="0"/>
        </w:rPr>
        <w:fldChar w:fldCharType="end"/>
      </w:r>
      <w:r w:rsidRPr="007C45C9">
        <w:rPr>
          <w:noProof w:val="0"/>
        </w:rPr>
        <w:t xml:space="preserve">). </w:t>
      </w:r>
      <w:r w:rsidR="00B026C2" w:rsidRPr="007C45C9">
        <w:rPr>
          <w:noProof w:val="0"/>
        </w:rPr>
        <w:t>Die Abkürzung i18n steht für Internationalisierung (</w:t>
      </w:r>
      <w:r w:rsidR="00B026C2" w:rsidRPr="007C45C9">
        <w:rPr>
          <w:i/>
          <w:noProof w:val="0"/>
        </w:rPr>
        <w:t>Internationalisation</w:t>
      </w:r>
      <w:r w:rsidR="00B026C2" w:rsidRPr="007C45C9">
        <w:rPr>
          <w:noProof w:val="0"/>
        </w:rPr>
        <w:t>)</w:t>
      </w:r>
      <w:r w:rsidR="00CC5B24" w:rsidRPr="007C45C9">
        <w:rPr>
          <w:noProof w:val="0"/>
        </w:rPr>
        <w:t>.</w:t>
      </w:r>
      <w:r w:rsidR="00B026C2" w:rsidRPr="007C45C9">
        <w:rPr>
          <w:noProof w:val="0"/>
        </w:rPr>
        <w:t xml:space="preserve"> </w:t>
      </w:r>
      <w:r w:rsidRPr="007C45C9">
        <w:rPr>
          <w:noProof w:val="0"/>
        </w:rPr>
        <w:t>Die</w:t>
      </w:r>
      <w:r w:rsidR="00CF7279" w:rsidRPr="007C45C9">
        <w:rPr>
          <w:noProof w:val="0"/>
        </w:rPr>
        <w:t xml:space="preserve"> Datei</w:t>
      </w:r>
      <w:r w:rsidRPr="007C45C9">
        <w:rPr>
          <w:noProof w:val="0"/>
        </w:rPr>
        <w:t xml:space="preserve"> </w:t>
      </w:r>
      <w:r w:rsidR="00FE2890">
        <w:rPr>
          <w:noProof w:val="0"/>
        </w:rPr>
        <w:t>enthielt</w:t>
      </w:r>
      <w:r w:rsidRPr="007C45C9">
        <w:rPr>
          <w:noProof w:val="0"/>
        </w:rPr>
        <w:t xml:space="preserve"> </w:t>
      </w:r>
      <w:r w:rsidR="00727393" w:rsidRPr="007C45C9">
        <w:rPr>
          <w:noProof w:val="0"/>
        </w:rPr>
        <w:t>Schlüssel</w:t>
      </w:r>
      <w:r w:rsidRPr="007C45C9">
        <w:rPr>
          <w:noProof w:val="0"/>
        </w:rPr>
        <w:t>-Wert-Paare</w:t>
      </w:r>
      <w:r w:rsidR="00192E30" w:rsidRPr="007C45C9">
        <w:rPr>
          <w:noProof w:val="0"/>
        </w:rPr>
        <w:t xml:space="preserve">. </w:t>
      </w:r>
      <w:r w:rsidR="00DE780E" w:rsidRPr="007C45C9">
        <w:rPr>
          <w:noProof w:val="0"/>
        </w:rPr>
        <w:t xml:space="preserve">In der Oberfläche </w:t>
      </w:r>
      <w:r w:rsidR="00353414">
        <w:rPr>
          <w:noProof w:val="0"/>
        </w:rPr>
        <w:t>wurde</w:t>
      </w:r>
      <w:r w:rsidRPr="007C45C9">
        <w:rPr>
          <w:noProof w:val="0"/>
        </w:rPr>
        <w:t xml:space="preserve"> </w:t>
      </w:r>
      <w:r w:rsidR="00AA6CF7" w:rsidRPr="007C45C9">
        <w:rPr>
          <w:noProof w:val="0"/>
        </w:rPr>
        <w:t>an Stelle des Textes</w:t>
      </w:r>
      <w:r w:rsidR="00DC5A0E" w:rsidRPr="007C45C9">
        <w:rPr>
          <w:noProof w:val="0"/>
        </w:rPr>
        <w:t xml:space="preserve"> das</w:t>
      </w:r>
      <w:r w:rsidR="00727393" w:rsidRPr="007C45C9">
        <w:rPr>
          <w:noProof w:val="0"/>
        </w:rPr>
        <w:t xml:space="preserve"> Schlüssel</w:t>
      </w:r>
      <w:r w:rsidR="00DC5A0E" w:rsidRPr="007C45C9">
        <w:rPr>
          <w:noProof w:val="0"/>
        </w:rPr>
        <w:t>wort</w:t>
      </w:r>
      <w:r w:rsidR="00727393" w:rsidRPr="007C45C9">
        <w:rPr>
          <w:noProof w:val="0"/>
        </w:rPr>
        <w:t xml:space="preserve"> </w:t>
      </w:r>
      <w:r w:rsidRPr="007C45C9">
        <w:rPr>
          <w:noProof w:val="0"/>
        </w:rPr>
        <w:t>eingetragen und die Anwendung ermittelt</w:t>
      </w:r>
      <w:r w:rsidR="00353414">
        <w:rPr>
          <w:noProof w:val="0"/>
        </w:rPr>
        <w:t>e</w:t>
      </w:r>
      <w:r w:rsidRPr="007C45C9">
        <w:rPr>
          <w:noProof w:val="0"/>
        </w:rPr>
        <w:t xml:space="preserve"> zur Laufzeit die anzuzeigende Sprache und die entsprechenden tatsächlichen Texte. Die verfügbaren </w:t>
      </w:r>
      <w:r w:rsidR="00D2779D" w:rsidRPr="007C45C9">
        <w:rPr>
          <w:noProof w:val="0"/>
        </w:rPr>
        <w:t>Sprachen</w:t>
      </w:r>
      <w:r w:rsidRPr="007C45C9">
        <w:rPr>
          <w:noProof w:val="0"/>
        </w:rPr>
        <w:t xml:space="preserve"> </w:t>
      </w:r>
      <w:r w:rsidR="00353414">
        <w:rPr>
          <w:noProof w:val="0"/>
        </w:rPr>
        <w:t>mussten</w:t>
      </w:r>
      <w:r w:rsidRPr="007C45C9">
        <w:rPr>
          <w:noProof w:val="0"/>
        </w:rPr>
        <w:t xml:space="preserve"> dazu auch in den Projekteinstellungen berücksichtigt werden.</w:t>
      </w:r>
      <w:r w:rsidR="00C27210" w:rsidRPr="007C45C9">
        <w:rPr>
          <w:noProof w:val="0"/>
        </w:rPr>
        <w:t xml:space="preserve"> Pro Sprache muss</w:t>
      </w:r>
      <w:r w:rsidR="00E843EE">
        <w:rPr>
          <w:noProof w:val="0"/>
        </w:rPr>
        <w:t>te</w:t>
      </w:r>
      <w:r w:rsidR="00C27210" w:rsidRPr="007C45C9">
        <w:rPr>
          <w:noProof w:val="0"/>
        </w:rPr>
        <w:t xml:space="preserve"> eine Ressourcendatei vorliegen.</w:t>
      </w:r>
    </w:p>
    <w:p w14:paraId="65C10648" w14:textId="77777777" w:rsidR="00D03B47" w:rsidRPr="007C45C9" w:rsidRDefault="00D03B47" w:rsidP="00D03B47">
      <w:pPr>
        <w:pStyle w:val="Abbildung"/>
        <w:keepNext/>
        <w:framePr w:wrap="notBeside"/>
        <w:rPr>
          <w:noProof w:val="0"/>
        </w:rPr>
      </w:pPr>
      <w:r w:rsidRPr="007C45C9">
        <w:rPr>
          <w:lang w:eastAsia="zh-CN"/>
        </w:rPr>
        <w:drawing>
          <wp:inline distT="0" distB="0" distL="0" distR="0" wp14:anchorId="5CA592CD" wp14:editId="56FDBD34">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59">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14:paraId="391AEE18" w14:textId="0F4D09C7" w:rsidR="00DC3016" w:rsidRDefault="00D03B47" w:rsidP="00D03B47">
      <w:pPr>
        <w:pStyle w:val="BeschriftungvonAbbildungenetcBA-Format"/>
      </w:pPr>
      <w:bookmarkStart w:id="265" w:name="_Ref516554747"/>
      <w:bookmarkStart w:id="266" w:name="_Toc518556033"/>
      <w:r w:rsidRPr="007C45C9">
        <w:t xml:space="preserve">Abbildung </w:t>
      </w:r>
      <w:fldSimple w:instr=" SEQ Abbildung \* ARABIC ">
        <w:r w:rsidR="00BA22F1">
          <w:rPr>
            <w:noProof/>
          </w:rPr>
          <w:t>28</w:t>
        </w:r>
      </w:fldSimple>
      <w:bookmarkEnd w:id="265"/>
      <w:r w:rsidR="00DF6BA7" w:rsidRPr="007C45C9">
        <w:t>: Ausschnitt aus der englisch</w:t>
      </w:r>
      <w:r w:rsidRPr="007C45C9">
        <w:t>sprachigen Ressourcen-Datei</w:t>
      </w:r>
      <w:bookmarkEnd w:id="266"/>
    </w:p>
    <w:p w14:paraId="70EFC16A" w14:textId="518160A4" w:rsidR="001D222A" w:rsidRPr="001D222A" w:rsidRDefault="001D222A" w:rsidP="001D222A">
      <w:pPr>
        <w:pStyle w:val="Bildquelle"/>
      </w:pPr>
      <w:r>
        <w:t>(Quelle: eigener Screenshot)</w:t>
      </w:r>
    </w:p>
    <w:p w14:paraId="592CE4CF" w14:textId="0401501C" w:rsidR="00752355" w:rsidRPr="007C45C9" w:rsidRDefault="009D4600" w:rsidP="00DB1047">
      <w:pPr>
        <w:pStyle w:val="FlietextersterAbsatz"/>
        <w:rPr>
          <w:noProof w:val="0"/>
        </w:rPr>
      </w:pPr>
      <w:r w:rsidRPr="007C45C9">
        <w:rPr>
          <w:noProof w:val="0"/>
        </w:rPr>
        <w:t xml:space="preserve">Bei der Anpassung der Vorlage im Assistenten </w:t>
      </w:r>
      <w:r w:rsidR="00533573">
        <w:rPr>
          <w:noProof w:val="0"/>
        </w:rPr>
        <w:t>wurden</w:t>
      </w:r>
      <w:r w:rsidRPr="007C45C9">
        <w:rPr>
          <w:noProof w:val="0"/>
        </w:rPr>
        <w:t xml:space="preserve"> bereits einige</w:t>
      </w:r>
      <w:r w:rsidR="0054276A" w:rsidRPr="007C45C9">
        <w:rPr>
          <w:noProof w:val="0"/>
        </w:rPr>
        <w:t xml:space="preserve"> </w:t>
      </w:r>
      <w:r w:rsidR="001B17AF" w:rsidRPr="007C45C9">
        <w:rPr>
          <w:noProof w:val="0"/>
        </w:rPr>
        <w:t xml:space="preserve">Übersetzungen </w:t>
      </w:r>
      <w:r w:rsidRPr="007C45C9">
        <w:rPr>
          <w:noProof w:val="0"/>
        </w:rPr>
        <w:t>gepflegt</w:t>
      </w:r>
      <w:r w:rsidR="00B8465A" w:rsidRPr="007C45C9">
        <w:rPr>
          <w:noProof w:val="0"/>
        </w:rPr>
        <w:t xml:space="preserve">, andere </w:t>
      </w:r>
      <w:r w:rsidR="007A66E5">
        <w:rPr>
          <w:noProof w:val="0"/>
        </w:rPr>
        <w:t>waren</w:t>
      </w:r>
      <w:r w:rsidR="00B8465A" w:rsidRPr="007C45C9">
        <w:rPr>
          <w:noProof w:val="0"/>
        </w:rPr>
        <w:t xml:space="preserve"> durch SAP vorbelegt.</w:t>
      </w:r>
      <w:r w:rsidRPr="007C45C9">
        <w:rPr>
          <w:noProof w:val="0"/>
        </w:rPr>
        <w:t xml:space="preserve"> </w:t>
      </w:r>
      <w:r w:rsidR="000F56FC" w:rsidRPr="007C45C9">
        <w:rPr>
          <w:noProof w:val="0"/>
        </w:rPr>
        <w:t xml:space="preserve">Es </w:t>
      </w:r>
      <w:r w:rsidR="00533573">
        <w:rPr>
          <w:noProof w:val="0"/>
        </w:rPr>
        <w:t>war</w:t>
      </w:r>
      <w:r w:rsidR="000F56FC" w:rsidRPr="007C45C9">
        <w:rPr>
          <w:noProof w:val="0"/>
        </w:rPr>
        <w:t xml:space="preserve"> daher sinnvoll die gegebene Datei als englische Ressourcendatei zu verstehen und weitere Texte darin ebenfalls </w:t>
      </w:r>
      <w:r w:rsidR="00D2779D" w:rsidRPr="007C45C9">
        <w:rPr>
          <w:noProof w:val="0"/>
        </w:rPr>
        <w:t>auf Englisch</w:t>
      </w:r>
      <w:r w:rsidR="000F56FC" w:rsidRPr="007C45C9">
        <w:rPr>
          <w:noProof w:val="0"/>
        </w:rPr>
        <w:t xml:space="preserve"> zu pflegen. </w:t>
      </w:r>
      <w:r w:rsidR="00945A2F" w:rsidRPr="007C45C9">
        <w:rPr>
          <w:noProof w:val="0"/>
        </w:rPr>
        <w:t>Die Überschrift des Master</w:t>
      </w:r>
      <w:r w:rsidR="00533573">
        <w:rPr>
          <w:noProof w:val="0"/>
        </w:rPr>
        <w:t>bereichs war</w:t>
      </w:r>
      <w:r w:rsidR="00945A2F" w:rsidRPr="007C45C9">
        <w:rPr>
          <w:noProof w:val="0"/>
        </w:rPr>
        <w:t xml:space="preserve"> mit dem </w:t>
      </w:r>
      <w:r w:rsidR="004A2B60" w:rsidRPr="007C45C9">
        <w:rPr>
          <w:noProof w:val="0"/>
        </w:rPr>
        <w:t>Schlüssel</w:t>
      </w:r>
      <w:r w:rsidR="00945A2F" w:rsidRPr="007C45C9">
        <w:rPr>
          <w:noProof w:val="0"/>
        </w:rPr>
        <w:t xml:space="preserve"> </w:t>
      </w:r>
      <w:r w:rsidR="00945A2F" w:rsidRPr="007C45C9">
        <w:rPr>
          <w:i/>
          <w:noProof w:val="0"/>
        </w:rPr>
        <w:t>masterTitleCount</w:t>
      </w:r>
      <w:r w:rsidR="00945A2F" w:rsidRPr="007C45C9">
        <w:rPr>
          <w:noProof w:val="0"/>
        </w:rPr>
        <w:t xml:space="preserve"> und dem Wert </w:t>
      </w:r>
      <w:r w:rsidR="00945A2F" w:rsidRPr="007C45C9">
        <w:rPr>
          <w:i/>
          <w:noProof w:val="0"/>
        </w:rPr>
        <w:t>PersonSet ({0})</w:t>
      </w:r>
      <w:r w:rsidR="00945A2F" w:rsidRPr="007C45C9">
        <w:rPr>
          <w:noProof w:val="0"/>
        </w:rPr>
        <w:t xml:space="preserve"> hinterlegt. </w:t>
      </w:r>
      <w:r w:rsidR="0030512A" w:rsidRPr="007C45C9">
        <w:rPr>
          <w:noProof w:val="0"/>
        </w:rPr>
        <w:t>Die Angabe in Klammern steht für einen Platzhalter. Mithilfe einer JavaScript-Funktion wird dem Text bei Anzeige der Anwendung die tatsächliche Nummer der G</w:t>
      </w:r>
      <w:r w:rsidR="0054276A" w:rsidRPr="007C45C9">
        <w:rPr>
          <w:noProof w:val="0"/>
        </w:rPr>
        <w:t>eschäftspartner hinzugefügt. Dieser</w:t>
      </w:r>
      <w:r w:rsidR="0030512A" w:rsidRPr="007C45C9">
        <w:rPr>
          <w:noProof w:val="0"/>
        </w:rPr>
        <w:t xml:space="preserve"> Wert </w:t>
      </w:r>
      <w:r w:rsidR="00533573">
        <w:rPr>
          <w:noProof w:val="0"/>
        </w:rPr>
        <w:t>wurde</w:t>
      </w:r>
      <w:r w:rsidR="0030512A" w:rsidRPr="007C45C9">
        <w:rPr>
          <w:noProof w:val="0"/>
        </w:rPr>
        <w:t xml:space="preserve"> zu </w:t>
      </w:r>
      <w:r w:rsidR="0030512A" w:rsidRPr="007C45C9">
        <w:rPr>
          <w:i/>
          <w:noProof w:val="0"/>
        </w:rPr>
        <w:t>Business Partners ({0})</w:t>
      </w:r>
      <w:r w:rsidR="00B84350" w:rsidRPr="007C45C9">
        <w:rPr>
          <w:noProof w:val="0"/>
        </w:rPr>
        <w:t xml:space="preserve"> geändert und alle anderen </w:t>
      </w:r>
      <w:r w:rsidR="005D7F85" w:rsidRPr="007C45C9">
        <w:rPr>
          <w:noProof w:val="0"/>
        </w:rPr>
        <w:t>Texte</w:t>
      </w:r>
      <w:r w:rsidR="00B84350" w:rsidRPr="007C45C9">
        <w:rPr>
          <w:noProof w:val="0"/>
        </w:rPr>
        <w:t xml:space="preserve"> der Datei </w:t>
      </w:r>
      <w:r w:rsidR="001D731C">
        <w:rPr>
          <w:noProof w:val="0"/>
        </w:rPr>
        <w:t>waren</w:t>
      </w:r>
      <w:r w:rsidR="00E71839" w:rsidRPr="007C45C9">
        <w:rPr>
          <w:noProof w:val="0"/>
        </w:rPr>
        <w:t xml:space="preserve"> zu überprüfen</w:t>
      </w:r>
      <w:r w:rsidR="00207CB2" w:rsidRPr="007C45C9">
        <w:rPr>
          <w:noProof w:val="0"/>
        </w:rPr>
        <w:t xml:space="preserve"> und ggf. anzupassen</w:t>
      </w:r>
      <w:r w:rsidR="00B84350" w:rsidRPr="007C45C9">
        <w:rPr>
          <w:noProof w:val="0"/>
        </w:rPr>
        <w:t>.</w:t>
      </w:r>
      <w:r w:rsidR="001B3E5B" w:rsidRPr="007C45C9">
        <w:rPr>
          <w:noProof w:val="0"/>
        </w:rPr>
        <w:t xml:space="preserve"> </w:t>
      </w:r>
      <w:r w:rsidR="009950EC" w:rsidRPr="007C45C9">
        <w:rPr>
          <w:noProof w:val="0"/>
        </w:rPr>
        <w:t>Für die Beschriftungstext</w:t>
      </w:r>
      <w:r w:rsidR="00DF01F7">
        <w:rPr>
          <w:noProof w:val="0"/>
        </w:rPr>
        <w:t>e der Geschäftspartnerdetails wu</w:t>
      </w:r>
      <w:r w:rsidR="009950EC" w:rsidRPr="007C45C9">
        <w:rPr>
          <w:noProof w:val="0"/>
        </w:rPr>
        <w:t xml:space="preserve">rden drei weitere </w:t>
      </w:r>
      <w:r w:rsidR="00D314A1" w:rsidRPr="007C45C9">
        <w:rPr>
          <w:noProof w:val="0"/>
        </w:rPr>
        <w:t>Schlüsselwörter</w:t>
      </w:r>
      <w:r w:rsidR="009950EC" w:rsidRPr="007C45C9">
        <w:rPr>
          <w:noProof w:val="0"/>
        </w:rPr>
        <w:t xml:space="preserve"> benötigt. Diese </w:t>
      </w:r>
      <w:r w:rsidR="00DF01F7">
        <w:rPr>
          <w:noProof w:val="0"/>
        </w:rPr>
        <w:t>waren</w:t>
      </w:r>
      <w:r w:rsidR="009950EC" w:rsidRPr="007C45C9">
        <w:rPr>
          <w:noProof w:val="0"/>
        </w:rPr>
        <w:t xml:space="preserve"> frei wählbar, solange sie im Quelltext der anzeigenden Oberfläche vorkommen. Um die Les- und Wartbarkeit der Anwendung durch andere Entwickler zu gewährleisten</w:t>
      </w:r>
      <w:r w:rsidR="00A82371" w:rsidRPr="007C45C9">
        <w:rPr>
          <w:noProof w:val="0"/>
        </w:rPr>
        <w:t>,</w:t>
      </w:r>
      <w:r w:rsidR="009950EC" w:rsidRPr="007C45C9">
        <w:rPr>
          <w:noProof w:val="0"/>
        </w:rPr>
        <w:t xml:space="preserve"> b</w:t>
      </w:r>
      <w:r w:rsidR="00DF01F7">
        <w:rPr>
          <w:noProof w:val="0"/>
        </w:rPr>
        <w:t>oten</w:t>
      </w:r>
      <w:r w:rsidR="009950EC" w:rsidRPr="007C45C9">
        <w:rPr>
          <w:noProof w:val="0"/>
        </w:rPr>
        <w:t xml:space="preserve"> sich sprechende Titel an, wie </w:t>
      </w:r>
      <w:r w:rsidR="00661DAB" w:rsidRPr="007C45C9">
        <w:rPr>
          <w:noProof w:val="0"/>
        </w:rPr>
        <w:t>z.B.</w:t>
      </w:r>
      <w:r w:rsidR="009950EC" w:rsidRPr="007C45C9">
        <w:rPr>
          <w:noProof w:val="0"/>
        </w:rPr>
        <w:t xml:space="preserve"> </w:t>
      </w:r>
      <w:r w:rsidR="009950EC" w:rsidRPr="007C45C9">
        <w:rPr>
          <w:i/>
          <w:noProof w:val="0"/>
        </w:rPr>
        <w:t>partnerNameLast</w:t>
      </w:r>
      <w:r w:rsidR="009950EC" w:rsidRPr="007C45C9">
        <w:rPr>
          <w:noProof w:val="0"/>
        </w:rPr>
        <w:t xml:space="preserve"> für die Beschriftung </w:t>
      </w:r>
      <w:r w:rsidR="009950EC" w:rsidRPr="007C45C9">
        <w:rPr>
          <w:noProof w:val="0"/>
        </w:rPr>
        <w:lastRenderedPageBreak/>
        <w:t>des Nachnamen</w:t>
      </w:r>
      <w:r w:rsidR="008E4EDA" w:rsidRPr="007C45C9">
        <w:rPr>
          <w:noProof w:val="0"/>
        </w:rPr>
        <w:t>s</w:t>
      </w:r>
      <w:r w:rsidR="009950EC" w:rsidRPr="007C45C9">
        <w:rPr>
          <w:noProof w:val="0"/>
        </w:rPr>
        <w:t>.</w:t>
      </w:r>
      <w:r w:rsidR="007C532A" w:rsidRPr="007C45C9">
        <w:rPr>
          <w:noProof w:val="0"/>
        </w:rPr>
        <w:t xml:space="preserve"> Nach diesen Änderungen </w:t>
      </w:r>
      <w:r w:rsidR="00DF01F7">
        <w:rPr>
          <w:noProof w:val="0"/>
        </w:rPr>
        <w:t>wurde</w:t>
      </w:r>
      <w:r w:rsidR="007C532A" w:rsidRPr="007C45C9">
        <w:rPr>
          <w:noProof w:val="0"/>
        </w:rPr>
        <w:t xml:space="preserve"> die Anwendung in englischer Sprache wie gewünscht angezeigt.</w:t>
      </w:r>
    </w:p>
    <w:p w14:paraId="2A52CE17" w14:textId="71DE50B4" w:rsidR="00796727" w:rsidRPr="007C45C9" w:rsidRDefault="00A94991" w:rsidP="00F56F0A">
      <w:pPr>
        <w:pStyle w:val="Flietext"/>
        <w:rPr>
          <w:noProof w:val="0"/>
        </w:rPr>
      </w:pPr>
      <w:r w:rsidRPr="007C45C9">
        <w:rPr>
          <w:noProof w:val="0"/>
        </w:rPr>
        <w:t xml:space="preserve">Die Übersetzung der Oberflächen in andere Sprachen </w:t>
      </w:r>
      <w:r w:rsidR="00362ED8">
        <w:rPr>
          <w:noProof w:val="0"/>
        </w:rPr>
        <w:t>konnte</w:t>
      </w:r>
      <w:r w:rsidRPr="007C45C9">
        <w:rPr>
          <w:noProof w:val="0"/>
        </w:rPr>
        <w:t xml:space="preserve"> in der SAP Cloud Platform komfortabel aus der SAP Web </w:t>
      </w:r>
      <w:r w:rsidR="00044679" w:rsidRPr="007C45C9">
        <w:rPr>
          <w:noProof w:val="0"/>
        </w:rPr>
        <w:t xml:space="preserve">IDE erfolgen. </w:t>
      </w:r>
      <w:r w:rsidRPr="007C45C9">
        <w:rPr>
          <w:noProof w:val="0"/>
        </w:rPr>
        <w:t>Dazu muss</w:t>
      </w:r>
      <w:r w:rsidR="007B5651">
        <w:rPr>
          <w:noProof w:val="0"/>
        </w:rPr>
        <w:t>te</w:t>
      </w:r>
      <w:r w:rsidRPr="007C45C9">
        <w:rPr>
          <w:noProof w:val="0"/>
        </w:rPr>
        <w:t xml:space="preserve"> der Dienst </w:t>
      </w:r>
      <w:r w:rsidRPr="007C45C9">
        <w:rPr>
          <w:i/>
          <w:noProof w:val="0"/>
        </w:rPr>
        <w:t>SAP Translation Hub</w:t>
      </w:r>
      <w:r w:rsidRPr="007C45C9">
        <w:rPr>
          <w:noProof w:val="0"/>
        </w:rPr>
        <w:t xml:space="preserve"> im SAP Cloud Platform Cockpit aktiviert und das Projekt in einem Git-Verzeichnis gespeichert </w:t>
      </w:r>
      <w:r w:rsidR="007B5651">
        <w:rPr>
          <w:noProof w:val="0"/>
        </w:rPr>
        <w:t>werden</w:t>
      </w:r>
      <w:r w:rsidRPr="007C45C9">
        <w:rPr>
          <w:noProof w:val="0"/>
        </w:rPr>
        <w:t>.</w:t>
      </w:r>
      <w:r w:rsidR="00370EC3" w:rsidRPr="007C45C9">
        <w:rPr>
          <w:noProof w:val="0"/>
        </w:rPr>
        <w:t xml:space="preserve"> Im Kontextmenü der Re</w:t>
      </w:r>
      <w:r w:rsidR="00D2779D" w:rsidRPr="007C45C9">
        <w:rPr>
          <w:noProof w:val="0"/>
        </w:rPr>
        <w:t>s</w:t>
      </w:r>
      <w:r w:rsidR="00370EC3" w:rsidRPr="007C45C9">
        <w:rPr>
          <w:noProof w:val="0"/>
        </w:rPr>
        <w:t xml:space="preserve">sourcendatei </w:t>
      </w:r>
      <w:r w:rsidR="00362ED8">
        <w:rPr>
          <w:noProof w:val="0"/>
        </w:rPr>
        <w:t>fand</w:t>
      </w:r>
      <w:r w:rsidR="00370EC3" w:rsidRPr="007C45C9">
        <w:rPr>
          <w:noProof w:val="0"/>
        </w:rPr>
        <w:t xml:space="preserve"> sich die Option</w:t>
      </w:r>
      <w:r w:rsidR="00871A7A" w:rsidRPr="007C45C9">
        <w:rPr>
          <w:noProof w:val="0"/>
        </w:rPr>
        <w:t xml:space="preserve"> </w:t>
      </w:r>
      <w:r w:rsidR="00871A7A" w:rsidRPr="007C45C9">
        <w:rPr>
          <w:i/>
          <w:noProof w:val="0"/>
        </w:rPr>
        <w:t>Übersetzungsdateien erzeugen</w:t>
      </w:r>
      <w:r w:rsidR="00871A7A" w:rsidRPr="007C45C9">
        <w:rPr>
          <w:noProof w:val="0"/>
        </w:rPr>
        <w:t xml:space="preserve"> (</w:t>
      </w:r>
      <w:r w:rsidR="00370EC3" w:rsidRPr="007C45C9">
        <w:rPr>
          <w:i/>
          <w:noProof w:val="0"/>
        </w:rPr>
        <w:t>Generate Translation Files</w:t>
      </w:r>
      <w:r w:rsidR="00370EC3" w:rsidRPr="007C45C9">
        <w:rPr>
          <w:noProof w:val="0"/>
        </w:rPr>
        <w:t>).</w:t>
      </w:r>
      <w:r w:rsidR="00E13328" w:rsidRPr="007C45C9">
        <w:rPr>
          <w:noProof w:val="0"/>
        </w:rPr>
        <w:t xml:space="preserve"> Diese </w:t>
      </w:r>
      <w:r w:rsidR="005B5905" w:rsidRPr="007C45C9">
        <w:rPr>
          <w:noProof w:val="0"/>
        </w:rPr>
        <w:t>erstellt</w:t>
      </w:r>
      <w:r w:rsidR="00E848E0">
        <w:rPr>
          <w:noProof w:val="0"/>
        </w:rPr>
        <w:t>e</w:t>
      </w:r>
      <w:r w:rsidR="00E13328" w:rsidRPr="007C45C9">
        <w:rPr>
          <w:noProof w:val="0"/>
        </w:rPr>
        <w:t xml:space="preserve"> ein</w:t>
      </w:r>
      <w:r w:rsidR="00AA3497" w:rsidRPr="007C45C9">
        <w:rPr>
          <w:noProof w:val="0"/>
        </w:rPr>
        <w:t xml:space="preserve"> Projekt im SAP Translation Hub und startet</w:t>
      </w:r>
      <w:r w:rsidR="00CB6BB9">
        <w:rPr>
          <w:noProof w:val="0"/>
        </w:rPr>
        <w:t>e</w:t>
      </w:r>
      <w:r w:rsidR="00AA3497" w:rsidRPr="007C45C9">
        <w:rPr>
          <w:noProof w:val="0"/>
        </w:rPr>
        <w:t xml:space="preserve"> die </w:t>
      </w:r>
      <w:r w:rsidR="005E6E46" w:rsidRPr="007C45C9">
        <w:rPr>
          <w:noProof w:val="0"/>
        </w:rPr>
        <w:t>Generierung</w:t>
      </w:r>
      <w:r w:rsidR="00AA3497" w:rsidRPr="007C45C9">
        <w:rPr>
          <w:noProof w:val="0"/>
        </w:rPr>
        <w:t xml:space="preserve"> der Übersetzungsdateien. N</w:t>
      </w:r>
      <w:r w:rsidR="000C7B43">
        <w:rPr>
          <w:noProof w:val="0"/>
        </w:rPr>
        <w:t>ach Ende des Prozesses erschien</w:t>
      </w:r>
      <w:r w:rsidR="00AA3497" w:rsidRPr="007C45C9">
        <w:rPr>
          <w:noProof w:val="0"/>
        </w:rPr>
        <w:t xml:space="preserve"> ein Hinweis, dass die D</w:t>
      </w:r>
      <w:r w:rsidR="001B25DD" w:rsidRPr="007C45C9">
        <w:rPr>
          <w:noProof w:val="0"/>
        </w:rPr>
        <w:t>ateien erstellt wurden und</w:t>
      </w:r>
      <w:r w:rsidR="00AA3497" w:rsidRPr="007C45C9">
        <w:rPr>
          <w:noProof w:val="0"/>
        </w:rPr>
        <w:t xml:space="preserve"> im Git-Verzeichnis abgefragt werden k</w:t>
      </w:r>
      <w:r w:rsidR="008D65C0">
        <w:rPr>
          <w:noProof w:val="0"/>
        </w:rPr>
        <w:t>onnten</w:t>
      </w:r>
      <w:r w:rsidR="00AA3497" w:rsidRPr="007C45C9">
        <w:rPr>
          <w:noProof w:val="0"/>
        </w:rPr>
        <w:t>. Die Benennung der Sprachdateien erfolgt</w:t>
      </w:r>
      <w:r w:rsidR="00987F71">
        <w:rPr>
          <w:noProof w:val="0"/>
        </w:rPr>
        <w:t>e</w:t>
      </w:r>
      <w:r w:rsidR="00AA3497" w:rsidRPr="007C45C9">
        <w:rPr>
          <w:noProof w:val="0"/>
        </w:rPr>
        <w:t xml:space="preserve"> durch Erweiter</w:t>
      </w:r>
      <w:r w:rsidR="00EA5B9F" w:rsidRPr="007C45C9">
        <w:rPr>
          <w:noProof w:val="0"/>
        </w:rPr>
        <w:t>ung des ausgehenden Dateinamens -</w:t>
      </w:r>
      <w:r w:rsidR="00AA3497" w:rsidRPr="007C45C9">
        <w:rPr>
          <w:noProof w:val="0"/>
        </w:rPr>
        <w:t xml:space="preserve"> aus i18n.properties w</w:t>
      </w:r>
      <w:r w:rsidR="00C670E3">
        <w:rPr>
          <w:noProof w:val="0"/>
        </w:rPr>
        <w:t>urde</w:t>
      </w:r>
      <w:r w:rsidR="00AA3497" w:rsidRPr="007C45C9">
        <w:rPr>
          <w:noProof w:val="0"/>
        </w:rPr>
        <w:t xml:space="preserve"> </w:t>
      </w:r>
      <w:r w:rsidR="00B75F59" w:rsidRPr="007C45C9">
        <w:rPr>
          <w:noProof w:val="0"/>
        </w:rPr>
        <w:t>etwa</w:t>
      </w:r>
      <w:r w:rsidR="006F34BF" w:rsidRPr="007C45C9">
        <w:rPr>
          <w:noProof w:val="0"/>
        </w:rPr>
        <w:t xml:space="preserve"> </w:t>
      </w:r>
      <w:r w:rsidR="00AA3497" w:rsidRPr="007C45C9">
        <w:rPr>
          <w:i/>
          <w:noProof w:val="0"/>
        </w:rPr>
        <w:t>i18n_de.properties</w:t>
      </w:r>
      <w:r w:rsidR="00917230">
        <w:rPr>
          <w:noProof w:val="0"/>
        </w:rPr>
        <w:t>. Die Ursprungsdatei wurde</w:t>
      </w:r>
      <w:r w:rsidR="00AA3497" w:rsidRPr="007C45C9">
        <w:rPr>
          <w:noProof w:val="0"/>
        </w:rPr>
        <w:t xml:space="preserve"> dabei nicht umbenannt.</w:t>
      </w:r>
    </w:p>
    <w:p w14:paraId="66B2D441" w14:textId="3F5502B9" w:rsidR="00841300" w:rsidRPr="007C45C9" w:rsidRDefault="00EC0B7C" w:rsidP="00F56F0A">
      <w:pPr>
        <w:pStyle w:val="Flietext"/>
        <w:rPr>
          <w:noProof w:val="0"/>
        </w:rPr>
      </w:pPr>
      <w:r w:rsidRPr="007C45C9">
        <w:rPr>
          <w:noProof w:val="0"/>
        </w:rPr>
        <w:t>Der Übersetzungsdienst</w:t>
      </w:r>
      <w:r w:rsidR="00796727" w:rsidRPr="007C45C9">
        <w:rPr>
          <w:noProof w:val="0"/>
        </w:rPr>
        <w:t xml:space="preserve"> </w:t>
      </w:r>
      <w:r w:rsidR="005A1983">
        <w:rPr>
          <w:noProof w:val="0"/>
        </w:rPr>
        <w:t>stand</w:t>
      </w:r>
      <w:r w:rsidR="00796727" w:rsidRPr="007C45C9">
        <w:rPr>
          <w:noProof w:val="0"/>
        </w:rPr>
        <w:t xml:space="preserve"> in der SAP Web IDE Personal Edition nicht zur Verfügung. Da beide Entwicklungsumgebungen aber durch ein Git-Verzeichnis verknüpft </w:t>
      </w:r>
      <w:r w:rsidR="00536DC6">
        <w:rPr>
          <w:noProof w:val="0"/>
        </w:rPr>
        <w:t>waren</w:t>
      </w:r>
      <w:r w:rsidR="00796727" w:rsidRPr="007C45C9">
        <w:rPr>
          <w:noProof w:val="0"/>
        </w:rPr>
        <w:t xml:space="preserve"> (siehe Abschnitt </w:t>
      </w:r>
      <w:r w:rsidR="00796727" w:rsidRPr="007C45C9">
        <w:rPr>
          <w:noProof w:val="0"/>
        </w:rPr>
        <w:fldChar w:fldCharType="begin"/>
      </w:r>
      <w:r w:rsidR="00796727" w:rsidRPr="007C45C9">
        <w:rPr>
          <w:noProof w:val="0"/>
        </w:rPr>
        <w:instrText xml:space="preserve"> REF _Ref516997703 \r \h </w:instrText>
      </w:r>
      <w:r w:rsidR="00796727" w:rsidRPr="007C45C9">
        <w:rPr>
          <w:noProof w:val="0"/>
        </w:rPr>
      </w:r>
      <w:r w:rsidR="00796727" w:rsidRPr="007C45C9">
        <w:rPr>
          <w:noProof w:val="0"/>
        </w:rPr>
        <w:fldChar w:fldCharType="separate"/>
      </w:r>
      <w:r w:rsidR="00BA22F1">
        <w:rPr>
          <w:noProof w:val="0"/>
        </w:rPr>
        <w:t>3.7</w:t>
      </w:r>
      <w:r w:rsidR="00796727" w:rsidRPr="007C45C9">
        <w:rPr>
          <w:noProof w:val="0"/>
        </w:rPr>
        <w:fldChar w:fldCharType="end"/>
      </w:r>
      <w:r w:rsidR="00796727" w:rsidRPr="007C45C9">
        <w:rPr>
          <w:noProof w:val="0"/>
        </w:rPr>
        <w:t>)</w:t>
      </w:r>
      <w:r w:rsidR="005E2D1A" w:rsidRPr="007C45C9">
        <w:rPr>
          <w:noProof w:val="0"/>
        </w:rPr>
        <w:t>,</w:t>
      </w:r>
      <w:r w:rsidR="00796727" w:rsidRPr="007C45C9">
        <w:rPr>
          <w:noProof w:val="0"/>
        </w:rPr>
        <w:t xml:space="preserve"> </w:t>
      </w:r>
      <w:r w:rsidR="005A5C39">
        <w:rPr>
          <w:noProof w:val="0"/>
        </w:rPr>
        <w:t>konnte</w:t>
      </w:r>
      <w:r w:rsidR="00796727" w:rsidRPr="007C45C9">
        <w:rPr>
          <w:noProof w:val="0"/>
        </w:rPr>
        <w:t xml:space="preserve"> das Projekt zur Übersetzung in die SAP Cloud Platform importiert und anschließend im SAP Translation Hub übersetzt werden</w:t>
      </w:r>
      <w:r w:rsidR="00552DD6" w:rsidRPr="007C45C9">
        <w:rPr>
          <w:noProof w:val="0"/>
        </w:rPr>
        <w:t>.</w:t>
      </w:r>
      <w:r w:rsidR="00D82807" w:rsidRPr="007C45C9">
        <w:rPr>
          <w:noProof w:val="0"/>
        </w:rPr>
        <w:t xml:space="preserve"> </w:t>
      </w:r>
      <w:r w:rsidR="00496506" w:rsidRPr="007C45C9">
        <w:rPr>
          <w:noProof w:val="0"/>
        </w:rPr>
        <w:t xml:space="preserve">Nachdem alle Texte überprüft und gegebenenfalls </w:t>
      </w:r>
      <w:r w:rsidR="005052AD" w:rsidRPr="007C45C9">
        <w:rPr>
          <w:noProof w:val="0"/>
        </w:rPr>
        <w:t>angepasst</w:t>
      </w:r>
      <w:r w:rsidR="00DF01F7">
        <w:rPr>
          <w:noProof w:val="0"/>
        </w:rPr>
        <w:t xml:space="preserve"> worden waren, konnte</w:t>
      </w:r>
      <w:r w:rsidR="00496506" w:rsidRPr="007C45C9">
        <w:rPr>
          <w:noProof w:val="0"/>
        </w:rPr>
        <w:t xml:space="preserve"> die Anwendung ausgeliefert werden</w:t>
      </w:r>
      <w:r w:rsidR="00F56F0A" w:rsidRPr="007C45C9">
        <w:rPr>
          <w:noProof w:val="0"/>
        </w:rPr>
        <w:t>.</w:t>
      </w:r>
    </w:p>
    <w:p w14:paraId="7585A3FE" w14:textId="259A0010" w:rsidR="00CA6FA6" w:rsidRPr="007C45C9" w:rsidRDefault="00C14124" w:rsidP="00CA6FA6">
      <w:pPr>
        <w:pStyle w:val="berschrift3"/>
        <w:rPr>
          <w:shd w:val="clear" w:color="auto" w:fill="FFFFFF"/>
        </w:rPr>
      </w:pPr>
      <w:bookmarkStart w:id="267" w:name="_Ref516843610"/>
      <w:bookmarkStart w:id="268" w:name="_Ref516943885"/>
      <w:bookmarkStart w:id="269" w:name="_Ref516944019"/>
      <w:bookmarkStart w:id="270" w:name="_Toc518555992"/>
      <w:r w:rsidRPr="007C45C9">
        <w:rPr>
          <w:shd w:val="clear" w:color="auto" w:fill="FFFFFF"/>
        </w:rPr>
        <w:t>Deployment</w:t>
      </w:r>
      <w:r w:rsidR="003A24F3" w:rsidRPr="007C45C9">
        <w:rPr>
          <w:shd w:val="clear" w:color="auto" w:fill="FFFFFF"/>
        </w:rPr>
        <w:t xml:space="preserve"> der Anwendung</w:t>
      </w:r>
      <w:bookmarkEnd w:id="267"/>
      <w:bookmarkEnd w:id="268"/>
      <w:bookmarkEnd w:id="269"/>
      <w:bookmarkEnd w:id="270"/>
    </w:p>
    <w:p w14:paraId="22F13412" w14:textId="75F3D844" w:rsidR="00D75FCE" w:rsidRPr="007C45C9" w:rsidRDefault="005C6027" w:rsidP="007956BB">
      <w:pPr>
        <w:pStyle w:val="FlietextersterAbsatz"/>
        <w:rPr>
          <w:noProof w:val="0"/>
        </w:rPr>
      </w:pPr>
      <w:r w:rsidRPr="007C45C9">
        <w:rPr>
          <w:noProof w:val="0"/>
        </w:rPr>
        <w:t xml:space="preserve">Wie in Abschnitt </w:t>
      </w:r>
      <w:r w:rsidRPr="007C45C9">
        <w:rPr>
          <w:noProof w:val="0"/>
        </w:rPr>
        <w:fldChar w:fldCharType="begin"/>
      </w:r>
      <w:r w:rsidRPr="007C45C9">
        <w:rPr>
          <w:noProof w:val="0"/>
        </w:rPr>
        <w:instrText xml:space="preserve"> REF _Ref515980945 \r \h </w:instrText>
      </w:r>
      <w:r w:rsidRPr="007C45C9">
        <w:rPr>
          <w:noProof w:val="0"/>
        </w:rPr>
      </w:r>
      <w:r w:rsidRPr="007C45C9">
        <w:rPr>
          <w:noProof w:val="0"/>
        </w:rPr>
        <w:fldChar w:fldCharType="separate"/>
      </w:r>
      <w:r w:rsidR="00BA22F1">
        <w:rPr>
          <w:noProof w:val="0"/>
        </w:rPr>
        <w:t>3.5</w:t>
      </w:r>
      <w:r w:rsidRPr="007C45C9">
        <w:rPr>
          <w:noProof w:val="0"/>
        </w:rPr>
        <w:fldChar w:fldCharType="end"/>
      </w:r>
      <w:r w:rsidRPr="007C45C9">
        <w:rPr>
          <w:noProof w:val="0"/>
        </w:rPr>
        <w:t xml:space="preserve"> beschrieben, </w:t>
      </w:r>
      <w:r w:rsidR="00114D46" w:rsidRPr="007C45C9">
        <w:rPr>
          <w:noProof w:val="0"/>
        </w:rPr>
        <w:t>erfolgt</w:t>
      </w:r>
      <w:r w:rsidR="007B5651">
        <w:rPr>
          <w:noProof w:val="0"/>
        </w:rPr>
        <w:t>e</w:t>
      </w:r>
      <w:r w:rsidRPr="007C45C9">
        <w:rPr>
          <w:noProof w:val="0"/>
        </w:rPr>
        <w:t xml:space="preserve"> </w:t>
      </w:r>
      <w:r w:rsidR="00F453ED" w:rsidRPr="007C45C9">
        <w:rPr>
          <w:noProof w:val="0"/>
        </w:rPr>
        <w:t>das Deployment der</w:t>
      </w:r>
      <w:r w:rsidRPr="007C45C9">
        <w:rPr>
          <w:noProof w:val="0"/>
        </w:rPr>
        <w:t xml:space="preserve"> Anwendung auf zwei verschiedene Arten: über die SAP Cloud Platform in ein Fiori-Launchpad in der Cloud und über einen lokalen Applikationsserver in ein lokales Fiori-La</w:t>
      </w:r>
      <w:r w:rsidR="00252E61" w:rsidRPr="007C45C9">
        <w:rPr>
          <w:noProof w:val="0"/>
        </w:rPr>
        <w:t>u</w:t>
      </w:r>
      <w:r w:rsidRPr="007C45C9">
        <w:rPr>
          <w:noProof w:val="0"/>
        </w:rPr>
        <w:t>nchpad.</w:t>
      </w:r>
      <w:r w:rsidR="00252E61" w:rsidRPr="007C45C9">
        <w:rPr>
          <w:noProof w:val="0"/>
        </w:rPr>
        <w:t xml:space="preserve"> </w:t>
      </w:r>
      <w:r w:rsidR="00392ADB" w:rsidRPr="007C45C9">
        <w:rPr>
          <w:noProof w:val="0"/>
        </w:rPr>
        <w:t>D</w:t>
      </w:r>
      <w:r w:rsidR="008979D1" w:rsidRPr="007C45C9">
        <w:rPr>
          <w:noProof w:val="0"/>
        </w:rPr>
        <w:t>as</w:t>
      </w:r>
      <w:r w:rsidR="00392ADB" w:rsidRPr="007C45C9">
        <w:rPr>
          <w:noProof w:val="0"/>
        </w:rPr>
        <w:t xml:space="preserve"> Cloud-</w:t>
      </w:r>
      <w:r w:rsidR="008979D1" w:rsidRPr="007C45C9">
        <w:rPr>
          <w:noProof w:val="0"/>
        </w:rPr>
        <w:t>Deployment</w:t>
      </w:r>
      <w:r w:rsidR="007B5651">
        <w:rPr>
          <w:noProof w:val="0"/>
        </w:rPr>
        <w:t xml:space="preserve"> wu</w:t>
      </w:r>
      <w:r w:rsidR="00392ADB" w:rsidRPr="007C45C9">
        <w:rPr>
          <w:noProof w:val="0"/>
        </w:rPr>
        <w:t>rd</w:t>
      </w:r>
      <w:r w:rsidR="007B5651">
        <w:rPr>
          <w:noProof w:val="0"/>
        </w:rPr>
        <w:t>e</w:t>
      </w:r>
      <w:r w:rsidR="00392ADB" w:rsidRPr="007C45C9">
        <w:rPr>
          <w:noProof w:val="0"/>
        </w:rPr>
        <w:t xml:space="preserve"> mit Hilfe der Cloud-Version der SAP Web IDE gezeigt, die </w:t>
      </w:r>
      <w:r w:rsidR="00A8596A" w:rsidRPr="007C45C9">
        <w:rPr>
          <w:noProof w:val="0"/>
        </w:rPr>
        <w:t>zweite Variante</w:t>
      </w:r>
      <w:r w:rsidR="00392ADB" w:rsidRPr="007C45C9">
        <w:rPr>
          <w:noProof w:val="0"/>
        </w:rPr>
        <w:t xml:space="preserve"> mit der lokalen Version der Web IDE.</w:t>
      </w:r>
      <w:r w:rsidR="00D75FCE" w:rsidRPr="007C45C9">
        <w:rPr>
          <w:noProof w:val="0"/>
        </w:rPr>
        <w:t xml:space="preserve"> Wä</w:t>
      </w:r>
      <w:r w:rsidR="00581017" w:rsidRPr="007C45C9">
        <w:rPr>
          <w:noProof w:val="0"/>
        </w:rPr>
        <w:t>h</w:t>
      </w:r>
      <w:r w:rsidR="00D75FCE" w:rsidRPr="007C45C9">
        <w:rPr>
          <w:noProof w:val="0"/>
        </w:rPr>
        <w:t>r</w:t>
      </w:r>
      <w:r w:rsidR="00581017" w:rsidRPr="007C45C9">
        <w:rPr>
          <w:noProof w:val="0"/>
        </w:rPr>
        <w:t>end die Cloudversion bei</w:t>
      </w:r>
      <w:r w:rsidR="00EB5375">
        <w:rPr>
          <w:noProof w:val="0"/>
        </w:rPr>
        <w:t>de Optionen abdecken ko</w:t>
      </w:r>
      <w:r w:rsidR="00581017" w:rsidRPr="007C45C9">
        <w:rPr>
          <w:noProof w:val="0"/>
        </w:rPr>
        <w:t>nn</w:t>
      </w:r>
      <w:r w:rsidR="00EB5375">
        <w:rPr>
          <w:noProof w:val="0"/>
        </w:rPr>
        <w:t xml:space="preserve">te, war </w:t>
      </w:r>
      <w:r w:rsidR="00A266F0" w:rsidRPr="007C45C9">
        <w:rPr>
          <w:noProof w:val="0"/>
        </w:rPr>
        <w:t>der Deployment-Prozess</w:t>
      </w:r>
      <w:r w:rsidR="00581017" w:rsidRPr="007C45C9">
        <w:rPr>
          <w:noProof w:val="0"/>
        </w:rPr>
        <w:t xml:space="preserve"> einer A</w:t>
      </w:r>
      <w:r w:rsidR="00D75FCE" w:rsidRPr="007C45C9">
        <w:rPr>
          <w:noProof w:val="0"/>
        </w:rPr>
        <w:t>n</w:t>
      </w:r>
      <w:r w:rsidR="00581017" w:rsidRPr="007C45C9">
        <w:rPr>
          <w:noProof w:val="0"/>
        </w:rPr>
        <w:t xml:space="preserve">wendung aus der lokalen Entwicklungsumgebung in die Cloud nicht </w:t>
      </w:r>
      <w:r w:rsidR="000A6321" w:rsidRPr="007C45C9">
        <w:rPr>
          <w:noProof w:val="0"/>
        </w:rPr>
        <w:t xml:space="preserve">direkt </w:t>
      </w:r>
      <w:r w:rsidR="00581017" w:rsidRPr="007C45C9">
        <w:rPr>
          <w:noProof w:val="0"/>
        </w:rPr>
        <w:t xml:space="preserve">möglich. </w:t>
      </w:r>
      <w:r w:rsidR="00EB5375">
        <w:rPr>
          <w:noProof w:val="0"/>
        </w:rPr>
        <w:t>Stattdessen war</w:t>
      </w:r>
      <w:r w:rsidR="000A6321" w:rsidRPr="007C45C9">
        <w:rPr>
          <w:noProof w:val="0"/>
        </w:rPr>
        <w:t xml:space="preserve"> es </w:t>
      </w:r>
      <w:r w:rsidR="00EE6465" w:rsidRPr="007C45C9">
        <w:rPr>
          <w:noProof w:val="0"/>
        </w:rPr>
        <w:t>notwendig</w:t>
      </w:r>
      <w:r w:rsidR="000A6321" w:rsidRPr="007C45C9">
        <w:rPr>
          <w:noProof w:val="0"/>
        </w:rPr>
        <w:t xml:space="preserve">, </w:t>
      </w:r>
      <w:r w:rsidR="00581017" w:rsidRPr="007C45C9">
        <w:rPr>
          <w:noProof w:val="0"/>
        </w:rPr>
        <w:t xml:space="preserve">das mit der Cloud verknüpfte Git-Verzeichnis zu aktualisieren und die </w:t>
      </w:r>
      <w:r w:rsidR="006813A7" w:rsidRPr="007C45C9">
        <w:rPr>
          <w:noProof w:val="0"/>
        </w:rPr>
        <w:t>Auslieferung</w:t>
      </w:r>
      <w:r w:rsidR="00581017" w:rsidRPr="007C45C9">
        <w:rPr>
          <w:noProof w:val="0"/>
        </w:rPr>
        <w:t xml:space="preserve"> dann von dort aus durchzuführen.</w:t>
      </w:r>
    </w:p>
    <w:p w14:paraId="1A67667D" w14:textId="41F4E214" w:rsidR="00460097" w:rsidRPr="007C45C9" w:rsidRDefault="005B44F8" w:rsidP="00084001">
      <w:pPr>
        <w:pStyle w:val="FlietextersterAbsatz"/>
      </w:pPr>
      <w:r w:rsidRPr="007C45C9">
        <w:t>Im Kontextmenü des Projekts in der Web IDE wählt</w:t>
      </w:r>
      <w:r w:rsidR="00F87DD7">
        <w:t>e</w:t>
      </w:r>
      <w:r w:rsidRPr="007C45C9">
        <w:t xml:space="preserve"> der Nutzer </w:t>
      </w:r>
      <w:r w:rsidRPr="007C45C9">
        <w:rPr>
          <w:i/>
        </w:rPr>
        <w:t>Deploy&gt;Deploy to SAP Cloud Platform</w:t>
      </w:r>
      <w:r w:rsidRPr="007C45C9">
        <w:t xml:space="preserve">. </w:t>
      </w:r>
      <w:r w:rsidR="00D5038B" w:rsidRPr="007C45C9">
        <w:t>Ein sich öffnendes</w:t>
      </w:r>
      <w:r w:rsidR="009F09A5" w:rsidRPr="007C45C9">
        <w:t xml:space="preserve"> Fenster</w:t>
      </w:r>
      <w:r w:rsidR="00D17B3C" w:rsidRPr="007C45C9">
        <w:t xml:space="preserve"> (siehe</w:t>
      </w:r>
      <w:r w:rsidR="009F602A" w:rsidRPr="007C45C9">
        <w:t xml:space="preserve"> </w:t>
      </w:r>
      <w:r w:rsidR="004035E7" w:rsidRPr="007C45C9">
        <w:t>Anhang</w:t>
      </w:r>
      <w:r w:rsidR="00D17B3C" w:rsidRPr="007C45C9">
        <w:t xml:space="preserve"> </w:t>
      </w:r>
      <w:r w:rsidR="00D17B3C" w:rsidRPr="007C45C9">
        <w:fldChar w:fldCharType="begin"/>
      </w:r>
      <w:r w:rsidR="00D17B3C" w:rsidRPr="007C45C9">
        <w:instrText xml:space="preserve"> REF _Ref516574223 \r \h </w:instrText>
      </w:r>
      <w:r w:rsidR="00D17B3C" w:rsidRPr="007C45C9">
        <w:fldChar w:fldCharType="separate"/>
      </w:r>
      <w:r w:rsidR="00BA22F1">
        <w:t>11O</w:t>
      </w:r>
      <w:r w:rsidR="00D17B3C" w:rsidRPr="007C45C9">
        <w:fldChar w:fldCharType="end"/>
      </w:r>
      <w:r w:rsidR="00D17B3C" w:rsidRPr="007C45C9">
        <w:t>)</w:t>
      </w:r>
      <w:r w:rsidR="009F09A5" w:rsidRPr="007C45C9">
        <w:t xml:space="preserve"> </w:t>
      </w:r>
      <w:r w:rsidR="007956BB" w:rsidRPr="007C45C9">
        <w:t>erlaubt</w:t>
      </w:r>
      <w:r w:rsidR="00851A20">
        <w:t>e</w:t>
      </w:r>
      <w:r w:rsidR="007956BB" w:rsidRPr="007C45C9">
        <w:t xml:space="preserve"> die </w:t>
      </w:r>
      <w:r w:rsidR="00D4458A" w:rsidRPr="007C45C9">
        <w:t>Auslieferung</w:t>
      </w:r>
      <w:r w:rsidR="007956BB" w:rsidRPr="007C45C9">
        <w:t xml:space="preserve"> einer neuen oder die Aktualisierung einer </w:t>
      </w:r>
      <w:r w:rsidR="00B00602" w:rsidRPr="007C45C9">
        <w:t xml:space="preserve">bereits </w:t>
      </w:r>
      <w:r w:rsidR="007956BB" w:rsidRPr="007C45C9">
        <w:t xml:space="preserve">bestehenden Anwendung. </w:t>
      </w:r>
      <w:r w:rsidR="00EB5375">
        <w:t>Das Konto und der Projektname wu</w:t>
      </w:r>
      <w:r w:rsidR="007956BB" w:rsidRPr="007C45C9">
        <w:t>rden aus der Web IDE übernommen</w:t>
      </w:r>
      <w:r w:rsidR="00D2779D" w:rsidRPr="007C45C9">
        <w:t>, der Anwendungsname sowie die V</w:t>
      </w:r>
      <w:r w:rsidR="007956BB" w:rsidRPr="007C45C9">
        <w:t>ersion</w:t>
      </w:r>
      <w:r w:rsidR="00D2779D" w:rsidRPr="007C45C9">
        <w:t>snummer</w:t>
      </w:r>
      <w:r w:rsidR="007956BB" w:rsidRPr="007C45C9">
        <w:t xml:space="preserve"> k</w:t>
      </w:r>
      <w:r w:rsidR="00EB5375">
        <w:t>onnten</w:t>
      </w:r>
      <w:r w:rsidR="007956BB" w:rsidRPr="007C45C9">
        <w:t xml:space="preserve"> vom Nutzer selbst vergeben werden.</w:t>
      </w:r>
      <w:r w:rsidR="00267D6E" w:rsidRPr="007C45C9">
        <w:t xml:space="preserve"> Mit Klick auf </w:t>
      </w:r>
      <w:r w:rsidR="00084642" w:rsidRPr="007C45C9">
        <w:rPr>
          <w:i/>
        </w:rPr>
        <w:t>Ausliefern</w:t>
      </w:r>
      <w:r w:rsidR="00267D6E" w:rsidRPr="007C45C9">
        <w:t xml:space="preserve"> („Deploy“) startet</w:t>
      </w:r>
      <w:r w:rsidR="00851A20">
        <w:t>e</w:t>
      </w:r>
      <w:r w:rsidR="00267D6E" w:rsidRPr="007C45C9">
        <w:t xml:space="preserve"> der Prozess.</w:t>
      </w:r>
      <w:r w:rsidR="00851A20">
        <w:t xml:space="preserve"> Nach Abschluss erschien</w:t>
      </w:r>
      <w:r w:rsidR="00D17B3C" w:rsidRPr="007C45C9">
        <w:t xml:space="preserve"> eine Nachricht mit der Option die Anwendung auf einem Fiori-Launchpad zu </w:t>
      </w:r>
      <w:r w:rsidR="00F12827" w:rsidRPr="007C45C9">
        <w:t>registrieren. Hierfür muss</w:t>
      </w:r>
      <w:r w:rsidR="009E0743">
        <w:t>te</w:t>
      </w:r>
      <w:r w:rsidR="00F12827" w:rsidRPr="007C45C9">
        <w:t xml:space="preserve"> zuerst in der SAP Cloud Platform der Portal-Dienst geöffnet und dort ein Fiori-Launchpad eingerichtet werden. </w:t>
      </w:r>
      <w:r w:rsidR="00F12827" w:rsidRPr="007C45C9">
        <w:lastRenderedPageBreak/>
        <w:t>Auf der Startseite</w:t>
      </w:r>
      <w:r w:rsidR="002B73C0" w:rsidRPr="007C45C9">
        <w:t xml:space="preserve"> des Portal-Dienstes</w:t>
      </w:r>
      <w:r w:rsidR="00F12827" w:rsidRPr="007C45C9">
        <w:t xml:space="preserve"> ersch</w:t>
      </w:r>
      <w:r w:rsidR="00732DCC">
        <w:t>ien</w:t>
      </w:r>
      <w:r w:rsidR="00F12827" w:rsidRPr="007C45C9">
        <w:t xml:space="preserve"> die Schaltfläche mit der eine neue Seite erstellt werden </w:t>
      </w:r>
      <w:r w:rsidR="008B05B3">
        <w:t>konnte</w:t>
      </w:r>
      <w:r w:rsidR="00F12827" w:rsidRPr="007C45C9">
        <w:t xml:space="preserve">. Dieser </w:t>
      </w:r>
      <w:r w:rsidR="00641931">
        <w:t>wurde</w:t>
      </w:r>
      <w:r w:rsidR="00F12827" w:rsidRPr="007C45C9">
        <w:t xml:space="preserve"> ein Name (</w:t>
      </w:r>
      <w:r w:rsidR="00F12827" w:rsidRPr="007C45C9">
        <w:rPr>
          <w:i/>
        </w:rPr>
        <w:t>Angelas Fiori-Launchpad</w:t>
      </w:r>
      <w:r w:rsidR="00F12827" w:rsidRPr="007C45C9">
        <w:t>) und eine Vorlage (</w:t>
      </w:r>
      <w:r w:rsidR="00F12827" w:rsidRPr="007C45C9">
        <w:rPr>
          <w:i/>
        </w:rPr>
        <w:t>SAP Fiori Launchpad</w:t>
      </w:r>
      <w:r w:rsidR="00F12827" w:rsidRPr="007C45C9">
        <w:t>) zugewiesen</w:t>
      </w:r>
      <w:r w:rsidR="00312D81" w:rsidRPr="007C45C9">
        <w:t xml:space="preserve"> (siehe </w:t>
      </w:r>
      <w:r w:rsidR="00312D81" w:rsidRPr="007C45C9">
        <w:fldChar w:fldCharType="begin"/>
      </w:r>
      <w:r w:rsidR="00312D81" w:rsidRPr="007C45C9">
        <w:instrText xml:space="preserve"> REF _Ref516575383 \h </w:instrText>
      </w:r>
      <w:r w:rsidR="00312D81" w:rsidRPr="007C45C9">
        <w:fldChar w:fldCharType="separate"/>
      </w:r>
      <w:r w:rsidR="00BA22F1" w:rsidRPr="007C45C9">
        <w:t xml:space="preserve">Abbildung </w:t>
      </w:r>
      <w:r w:rsidR="00BA22F1">
        <w:t>29</w:t>
      </w:r>
      <w:r w:rsidR="00312D81" w:rsidRPr="007C45C9">
        <w:fldChar w:fldCharType="end"/>
      </w:r>
      <w:r w:rsidR="00312D81" w:rsidRPr="007C45C9">
        <w:t>)</w:t>
      </w:r>
      <w:r w:rsidR="00F12827" w:rsidRPr="007C45C9">
        <w:t>.</w:t>
      </w:r>
    </w:p>
    <w:p w14:paraId="0BD39BFC" w14:textId="77777777" w:rsidR="00F12827" w:rsidRPr="007C45C9" w:rsidRDefault="00F12827" w:rsidP="00F12827">
      <w:pPr>
        <w:pStyle w:val="Abbildung"/>
        <w:keepNext/>
        <w:framePr w:wrap="notBeside"/>
        <w:rPr>
          <w:noProof w:val="0"/>
        </w:rPr>
      </w:pPr>
      <w:r w:rsidRPr="007C45C9">
        <w:rPr>
          <w:lang w:eastAsia="zh-CN"/>
        </w:rPr>
        <w:drawing>
          <wp:inline distT="0" distB="0" distL="0" distR="0" wp14:anchorId="5F5061F5" wp14:editId="29CAEDB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60"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14:paraId="5013CC77" w14:textId="71117A05" w:rsidR="00814883" w:rsidRDefault="00F12827" w:rsidP="00814883">
      <w:pPr>
        <w:pStyle w:val="BeschriftungvonAbbildungenetcBA-Format"/>
      </w:pPr>
      <w:bookmarkStart w:id="271" w:name="_Ref516575383"/>
      <w:bookmarkStart w:id="272" w:name="_Toc518556034"/>
      <w:r w:rsidRPr="007C45C9">
        <w:t xml:space="preserve">Abbildung </w:t>
      </w:r>
      <w:fldSimple w:instr=" SEQ Abbildung \* ARABIC ">
        <w:r w:rsidR="00BA22F1">
          <w:rPr>
            <w:noProof/>
          </w:rPr>
          <w:t>29</w:t>
        </w:r>
      </w:fldSimple>
      <w:bookmarkEnd w:id="271"/>
      <w:r w:rsidRPr="007C45C9">
        <w:t>: Ansicht zum Erstellen einer Seite im Portal-Dienst</w:t>
      </w:r>
      <w:bookmarkEnd w:id="272"/>
    </w:p>
    <w:p w14:paraId="485839B4" w14:textId="71D22A65" w:rsidR="00B0250F" w:rsidRPr="00B0250F" w:rsidRDefault="00B0250F" w:rsidP="00B0250F">
      <w:pPr>
        <w:pStyle w:val="Bildquelle"/>
      </w:pPr>
      <w:r>
        <w:t>(Quelle: eigener Screenshot)</w:t>
      </w:r>
    </w:p>
    <w:p w14:paraId="2297DABB" w14:textId="49691C4F" w:rsidR="00511D1B" w:rsidRPr="007C45C9" w:rsidRDefault="00C7070C" w:rsidP="001B25F2">
      <w:pPr>
        <w:pStyle w:val="FlietextersterAbsatz"/>
        <w:rPr>
          <w:noProof w:val="0"/>
        </w:rPr>
      </w:pPr>
      <w:r w:rsidRPr="007C45C9">
        <w:rPr>
          <w:noProof w:val="0"/>
        </w:rPr>
        <w:t>Im Anschluss muss</w:t>
      </w:r>
      <w:r w:rsidR="00656614">
        <w:rPr>
          <w:noProof w:val="0"/>
        </w:rPr>
        <w:t>te</w:t>
      </w:r>
      <w:r w:rsidRPr="007C45C9">
        <w:rPr>
          <w:noProof w:val="0"/>
        </w:rPr>
        <w:t xml:space="preserve"> i</w:t>
      </w:r>
      <w:r w:rsidR="007C7DD7" w:rsidRPr="007C45C9">
        <w:rPr>
          <w:noProof w:val="0"/>
        </w:rPr>
        <w:t>m</w:t>
      </w:r>
      <w:r w:rsidR="00A67E68" w:rsidRPr="007C45C9">
        <w:rPr>
          <w:noProof w:val="0"/>
        </w:rPr>
        <w:t xml:space="preserve"> Fiori-Launchpad ein </w:t>
      </w:r>
      <w:r w:rsidR="00116023" w:rsidRPr="007C45C9">
        <w:rPr>
          <w:noProof w:val="0"/>
        </w:rPr>
        <w:t>Anwendungsk</w:t>
      </w:r>
      <w:r w:rsidR="00A67E68" w:rsidRPr="007C45C9">
        <w:rPr>
          <w:noProof w:val="0"/>
        </w:rPr>
        <w:t>atalog erstellt werden. Dieser erh</w:t>
      </w:r>
      <w:r w:rsidR="00656614">
        <w:rPr>
          <w:noProof w:val="0"/>
        </w:rPr>
        <w:t>ielt</w:t>
      </w:r>
      <w:r w:rsidR="00A67E68" w:rsidRPr="007C45C9">
        <w:rPr>
          <w:noProof w:val="0"/>
        </w:rPr>
        <w:t xml:space="preserve"> einen Namen und eine</w:t>
      </w:r>
      <w:r w:rsidR="00F05FFA" w:rsidRPr="007C45C9">
        <w:rPr>
          <w:noProof w:val="0"/>
        </w:rPr>
        <w:t xml:space="preserve"> Beschreibung. Anschließend </w:t>
      </w:r>
      <w:r w:rsidR="00F337B0" w:rsidRPr="007C45C9">
        <w:rPr>
          <w:noProof w:val="0"/>
        </w:rPr>
        <w:t>muss</w:t>
      </w:r>
      <w:r w:rsidR="002835BD">
        <w:rPr>
          <w:noProof w:val="0"/>
        </w:rPr>
        <w:t>te</w:t>
      </w:r>
      <w:r w:rsidR="00F337B0" w:rsidRPr="007C45C9">
        <w:rPr>
          <w:noProof w:val="0"/>
        </w:rPr>
        <w:t xml:space="preserve"> </w:t>
      </w:r>
      <w:r w:rsidR="00F05FFA" w:rsidRPr="007C45C9">
        <w:rPr>
          <w:noProof w:val="0"/>
        </w:rPr>
        <w:t xml:space="preserve">mindestens </w:t>
      </w:r>
      <w:r w:rsidR="00F337B0" w:rsidRPr="007C45C9">
        <w:rPr>
          <w:noProof w:val="0"/>
        </w:rPr>
        <w:t xml:space="preserve">noch </w:t>
      </w:r>
      <w:r w:rsidR="00A67E68" w:rsidRPr="007C45C9">
        <w:rPr>
          <w:noProof w:val="0"/>
        </w:rPr>
        <w:t>eine Rolle zugeordnet werden</w:t>
      </w:r>
      <w:r w:rsidR="00F337B0" w:rsidRPr="007C45C9">
        <w:rPr>
          <w:noProof w:val="0"/>
        </w:rPr>
        <w:t>, damit der Benutzer die Berechtigung hat</w:t>
      </w:r>
      <w:r w:rsidR="002835BD">
        <w:rPr>
          <w:noProof w:val="0"/>
        </w:rPr>
        <w:t>te</w:t>
      </w:r>
      <w:r w:rsidR="00F337B0" w:rsidRPr="007C45C9">
        <w:rPr>
          <w:noProof w:val="0"/>
        </w:rPr>
        <w:t>, Apps aus dem Katalog zu sehen</w:t>
      </w:r>
      <w:r w:rsidR="00A67E68" w:rsidRPr="007C45C9">
        <w:rPr>
          <w:noProof w:val="0"/>
        </w:rPr>
        <w:t xml:space="preserve">. </w:t>
      </w:r>
      <w:r w:rsidR="00116023" w:rsidRPr="007C45C9">
        <w:rPr>
          <w:noProof w:val="0"/>
        </w:rPr>
        <w:t xml:space="preserve">Anwendungen </w:t>
      </w:r>
      <w:r w:rsidR="002835BD">
        <w:rPr>
          <w:noProof w:val="0"/>
        </w:rPr>
        <w:t>bestanden</w:t>
      </w:r>
      <w:r w:rsidR="00116023" w:rsidRPr="007C45C9">
        <w:rPr>
          <w:noProof w:val="0"/>
        </w:rPr>
        <w:t xml:space="preserve"> in diesem Kontext aus Kacheln (der Oberfläche, die als Verknüpfung zur Anwendung dient) und den Zielzuordnungen (enthalten den Pfad</w:t>
      </w:r>
      <w:r w:rsidR="001B25F2" w:rsidRPr="007C45C9">
        <w:rPr>
          <w:noProof w:val="0"/>
        </w:rPr>
        <w:t>)</w:t>
      </w:r>
      <w:r w:rsidR="00116023" w:rsidRPr="007C45C9">
        <w:rPr>
          <w:noProof w:val="0"/>
        </w:rPr>
        <w:t>.</w:t>
      </w:r>
    </w:p>
    <w:p w14:paraId="36AF082F" w14:textId="5F8E89CB" w:rsidR="007F74D2" w:rsidRPr="007C45C9" w:rsidRDefault="003B7AD0" w:rsidP="005A7AC5">
      <w:pPr>
        <w:pStyle w:val="Flietext"/>
        <w:rPr>
          <w:noProof w:val="0"/>
        </w:rPr>
      </w:pPr>
      <w:r w:rsidRPr="007C45C9">
        <w:rPr>
          <w:noProof w:val="0"/>
        </w:rPr>
        <w:t>Anschließend w</w:t>
      </w:r>
      <w:r w:rsidR="00B92E40">
        <w:rPr>
          <w:noProof w:val="0"/>
        </w:rPr>
        <w:t>urde</w:t>
      </w:r>
      <w:r w:rsidRPr="007C45C9">
        <w:rPr>
          <w:noProof w:val="0"/>
        </w:rPr>
        <w:t xml:space="preserve"> eine Kachelgruppe angelegt. Diese dient</w:t>
      </w:r>
      <w:r w:rsidR="00B73FD6">
        <w:rPr>
          <w:noProof w:val="0"/>
        </w:rPr>
        <w:t>e</w:t>
      </w:r>
      <w:r w:rsidRPr="007C45C9">
        <w:rPr>
          <w:noProof w:val="0"/>
        </w:rPr>
        <w:t xml:space="preserve"> der übersichtlichen Organisation von Anwendungsverknüpfungen auf der Startseite des Nutzers. </w:t>
      </w:r>
      <w:r w:rsidR="00B73FD6">
        <w:rPr>
          <w:noProof w:val="0"/>
        </w:rPr>
        <w:t xml:space="preserve">Sie kann </w:t>
      </w:r>
      <w:r w:rsidRPr="007C45C9">
        <w:rPr>
          <w:noProof w:val="0"/>
        </w:rPr>
        <w:t>Kacheln von Anwendungen aus verschiedenen Katalogen</w:t>
      </w:r>
      <w:r w:rsidR="008115FE">
        <w:rPr>
          <w:noProof w:val="0"/>
        </w:rPr>
        <w:t xml:space="preserve"> enthalten</w:t>
      </w:r>
      <w:r w:rsidRPr="007C45C9">
        <w:rPr>
          <w:noProof w:val="0"/>
        </w:rPr>
        <w:t xml:space="preserve"> </w:t>
      </w:r>
      <w:r w:rsidR="0034093F">
        <w:rPr>
          <w:noProof w:val="0"/>
        </w:rPr>
        <w:t>und m</w:t>
      </w:r>
      <w:r w:rsidR="0045508A">
        <w:rPr>
          <w:noProof w:val="0"/>
        </w:rPr>
        <w:t>uss</w:t>
      </w:r>
      <w:r w:rsidR="009129CA">
        <w:rPr>
          <w:noProof w:val="0"/>
        </w:rPr>
        <w:t>te</w:t>
      </w:r>
      <w:r w:rsidRPr="007C45C9">
        <w:rPr>
          <w:noProof w:val="0"/>
        </w:rPr>
        <w:t xml:space="preserve"> ebenfalls mindestens eine Rolle zugeordnet bekommen</w:t>
      </w:r>
      <w:sdt>
        <w:sdtPr>
          <w:rPr>
            <w:noProof w:val="0"/>
          </w:rPr>
          <w:id w:val="-590848548"/>
          <w:citation/>
        </w:sdtPr>
        <w:sdtContent>
          <w:r w:rsidRPr="007C45C9">
            <w:rPr>
              <w:noProof w:val="0"/>
            </w:rPr>
            <w:fldChar w:fldCharType="begin"/>
          </w:r>
          <w:r w:rsidRPr="007C45C9">
            <w:rPr>
              <w:noProof w:val="0"/>
            </w:rPr>
            <w:instrText xml:space="preserve"> CITATION Portal \l 1031 </w:instrText>
          </w:r>
          <w:r w:rsidRPr="007C45C9">
            <w:rPr>
              <w:noProof w:val="0"/>
            </w:rPr>
            <w:fldChar w:fldCharType="separate"/>
          </w:r>
          <w:r w:rsidR="000C5CB8">
            <w:t xml:space="preserve"> [95]</w:t>
          </w:r>
          <w:r w:rsidRPr="007C45C9">
            <w:rPr>
              <w:noProof w:val="0"/>
            </w:rPr>
            <w:fldChar w:fldCharType="end"/>
          </w:r>
        </w:sdtContent>
      </w:sdt>
      <w:r w:rsidRPr="007C45C9">
        <w:rPr>
          <w:noProof w:val="0"/>
        </w:rPr>
        <w:t xml:space="preserve">. </w:t>
      </w:r>
      <w:r w:rsidRPr="007C45C9">
        <w:rPr>
          <w:noProof w:val="0"/>
        </w:rPr>
        <w:fldChar w:fldCharType="begin"/>
      </w:r>
      <w:r w:rsidRPr="007C45C9">
        <w:rPr>
          <w:noProof w:val="0"/>
        </w:rPr>
        <w:instrText xml:space="preserve"> REF _Ref516737533 \h </w:instrText>
      </w:r>
      <w:r w:rsidRPr="007C45C9">
        <w:rPr>
          <w:noProof w:val="0"/>
        </w:rPr>
      </w:r>
      <w:r w:rsidRPr="007C45C9">
        <w:rPr>
          <w:noProof w:val="0"/>
        </w:rPr>
        <w:fldChar w:fldCharType="separate"/>
      </w:r>
      <w:r w:rsidR="00BA22F1" w:rsidRPr="007C45C9">
        <w:t xml:space="preserve">Abbildung </w:t>
      </w:r>
      <w:r w:rsidR="00BA22F1">
        <w:t>30</w:t>
      </w:r>
      <w:r w:rsidRPr="007C45C9">
        <w:rPr>
          <w:noProof w:val="0"/>
        </w:rPr>
        <w:fldChar w:fldCharType="end"/>
      </w:r>
      <w:r w:rsidRPr="007C45C9">
        <w:rPr>
          <w:noProof w:val="0"/>
        </w:rPr>
        <w:t xml:space="preserve"> veranschaulicht </w:t>
      </w:r>
      <w:r w:rsidR="007F74D2" w:rsidRPr="007C45C9">
        <w:rPr>
          <w:noProof w:val="0"/>
        </w:rPr>
        <w:t>den</w:t>
      </w:r>
      <w:r w:rsidRPr="007C45C9">
        <w:rPr>
          <w:noProof w:val="0"/>
        </w:rPr>
        <w:t xml:space="preserve"> </w:t>
      </w:r>
      <w:r w:rsidR="009A5F18" w:rsidRPr="007C45C9">
        <w:rPr>
          <w:noProof w:val="0"/>
        </w:rPr>
        <w:t>Zusammenhang</w:t>
      </w:r>
      <w:r w:rsidR="007F74D2" w:rsidRPr="007C45C9">
        <w:rPr>
          <w:noProof w:val="0"/>
        </w:rPr>
        <w:t xml:space="preserve"> zwischen Nutzer, Ro</w:t>
      </w:r>
      <w:r w:rsidR="00120BDD" w:rsidRPr="007C45C9">
        <w:rPr>
          <w:noProof w:val="0"/>
        </w:rPr>
        <w:t xml:space="preserve">lle, Katalog, Gruppe </w:t>
      </w:r>
      <w:r w:rsidR="007F74D2" w:rsidRPr="007C45C9">
        <w:rPr>
          <w:noProof w:val="0"/>
        </w:rPr>
        <w:t xml:space="preserve">und </w:t>
      </w:r>
      <w:r w:rsidR="00120BDD" w:rsidRPr="007C45C9">
        <w:rPr>
          <w:noProof w:val="0"/>
        </w:rPr>
        <w:t xml:space="preserve">der </w:t>
      </w:r>
      <w:r w:rsidR="007F74D2" w:rsidRPr="007C45C9">
        <w:rPr>
          <w:noProof w:val="0"/>
        </w:rPr>
        <w:t>Anwendung</w:t>
      </w:r>
      <w:r w:rsidRPr="007C45C9">
        <w:rPr>
          <w:noProof w:val="0"/>
        </w:rPr>
        <w:t xml:space="preserve">. Abbildungen zu den </w:t>
      </w:r>
      <w:r w:rsidR="00120BDD" w:rsidRPr="007C45C9">
        <w:rPr>
          <w:noProof w:val="0"/>
        </w:rPr>
        <w:t>Einzels</w:t>
      </w:r>
      <w:r w:rsidRPr="007C45C9">
        <w:rPr>
          <w:noProof w:val="0"/>
        </w:rPr>
        <w:t>chritten</w:t>
      </w:r>
      <w:r w:rsidR="005A7AC5" w:rsidRPr="007C45C9">
        <w:rPr>
          <w:noProof w:val="0"/>
        </w:rPr>
        <w:t xml:space="preserve"> der Umsetzung</w:t>
      </w:r>
      <w:r w:rsidR="00120BDD" w:rsidRPr="007C45C9">
        <w:rPr>
          <w:noProof w:val="0"/>
        </w:rPr>
        <w:t xml:space="preserve"> finden sich</w:t>
      </w:r>
      <w:r w:rsidRPr="007C45C9">
        <w:rPr>
          <w:noProof w:val="0"/>
        </w:rPr>
        <w:t xml:space="preserve"> i</w:t>
      </w:r>
      <w:r w:rsidR="003B7AD7">
        <w:rPr>
          <w:noProof w:val="0"/>
        </w:rPr>
        <w:t>m</w:t>
      </w:r>
      <w:r w:rsidRPr="007C45C9">
        <w:rPr>
          <w:noProof w:val="0"/>
        </w:rPr>
        <w:t xml:space="preserve"> </w:t>
      </w:r>
      <w:r w:rsidR="004035E7" w:rsidRPr="007C45C9">
        <w:rPr>
          <w:noProof w:val="0"/>
        </w:rPr>
        <w:t>Anhang</w:t>
      </w:r>
      <w:r w:rsidRPr="007C45C9">
        <w:rPr>
          <w:noProof w:val="0"/>
        </w:rPr>
        <w:t xml:space="preserve"> </w:t>
      </w:r>
      <w:r w:rsidRPr="007C45C9">
        <w:rPr>
          <w:noProof w:val="0"/>
        </w:rPr>
        <w:fldChar w:fldCharType="begin"/>
      </w:r>
      <w:r w:rsidRPr="007C45C9">
        <w:rPr>
          <w:noProof w:val="0"/>
        </w:rPr>
        <w:instrText xml:space="preserve"> REF _Ref516737701 \r \h </w:instrText>
      </w:r>
      <w:r w:rsidRPr="007C45C9">
        <w:rPr>
          <w:noProof w:val="0"/>
        </w:rPr>
      </w:r>
      <w:r w:rsidRPr="007C45C9">
        <w:rPr>
          <w:noProof w:val="0"/>
        </w:rPr>
        <w:fldChar w:fldCharType="separate"/>
      </w:r>
      <w:r w:rsidR="00BA22F1">
        <w:rPr>
          <w:noProof w:val="0"/>
        </w:rPr>
        <w:t>11P</w:t>
      </w:r>
      <w:r w:rsidRPr="007C45C9">
        <w:rPr>
          <w:noProof w:val="0"/>
        </w:rPr>
        <w:fldChar w:fldCharType="end"/>
      </w:r>
      <w:r w:rsidR="007F74D2" w:rsidRPr="007C45C9">
        <w:rPr>
          <w:noProof w:val="0"/>
        </w:rPr>
        <w:t>.</w:t>
      </w:r>
    </w:p>
    <w:p w14:paraId="73D9BB27" w14:textId="636C3D05" w:rsidR="003B7AD0" w:rsidRPr="007C45C9" w:rsidRDefault="003B7AD0" w:rsidP="00084001">
      <w:pPr>
        <w:pStyle w:val="FlietextersterAbsatz"/>
      </w:pPr>
      <w:r w:rsidRPr="007C45C9">
        <w:t xml:space="preserve">Sobald die </w:t>
      </w:r>
      <w:r w:rsidR="00C44CB6" w:rsidRPr="007C45C9">
        <w:t>Anwendung in der SAP Cloud Plat</w:t>
      </w:r>
      <w:r w:rsidRPr="007C45C9">
        <w:t>f</w:t>
      </w:r>
      <w:r w:rsidR="00C44CB6" w:rsidRPr="007C45C9">
        <w:t>o</w:t>
      </w:r>
      <w:r w:rsidRPr="007C45C9">
        <w:t xml:space="preserve">rm </w:t>
      </w:r>
      <w:r w:rsidR="009A5F18" w:rsidRPr="007C45C9">
        <w:t>veröffentlicht</w:t>
      </w:r>
      <w:r w:rsidRPr="007C45C9">
        <w:t xml:space="preserve"> </w:t>
      </w:r>
      <w:r w:rsidR="007E3132">
        <w:t>war</w:t>
      </w:r>
      <w:r w:rsidRPr="007C45C9">
        <w:t xml:space="preserve">, </w:t>
      </w:r>
      <w:r w:rsidR="007E3132">
        <w:t>konnte</w:t>
      </w:r>
      <w:r w:rsidRPr="007C45C9">
        <w:t xml:space="preserve"> sie entweder über die SAP Web IDE oder den Portal-Dienst auf einem Launchpad registriert werden. Dabei </w:t>
      </w:r>
      <w:r w:rsidR="009129CA">
        <w:t>mussten</w:t>
      </w:r>
      <w:r w:rsidRPr="007C45C9">
        <w:t xml:space="preserve"> ein Name und eine Zielverknüpfung für das Objekt eing</w:t>
      </w:r>
      <w:r w:rsidR="009129CA">
        <w:t>egeben werden. Anschließend wurde</w:t>
      </w:r>
      <w:r w:rsidRPr="007C45C9">
        <w:t xml:space="preserve"> eine Kachel zur Navigation erstellt und die Anwendung einem Katalog und einer Gruppe zugeordnet. </w:t>
      </w:r>
      <w:r w:rsidR="004035E7" w:rsidRPr="007C45C9">
        <w:t>Anhang</w:t>
      </w:r>
      <w:r w:rsidRPr="007C45C9">
        <w:t xml:space="preserve"> </w:t>
      </w:r>
      <w:r w:rsidRPr="007C45C9">
        <w:fldChar w:fldCharType="begin"/>
      </w:r>
      <w:r w:rsidRPr="007C45C9">
        <w:instrText xml:space="preserve"> REF _Ref516738497 \r \h </w:instrText>
      </w:r>
      <w:r w:rsidRPr="007C45C9">
        <w:fldChar w:fldCharType="separate"/>
      </w:r>
      <w:r w:rsidR="00BA22F1">
        <w:t>11Q</w:t>
      </w:r>
      <w:r w:rsidRPr="007C45C9">
        <w:fldChar w:fldCharType="end"/>
      </w:r>
      <w:r w:rsidRPr="007C45C9">
        <w:t xml:space="preserve"> dokumentiert die nötigen Schritte in der SAP Web IDE. Bei der </w:t>
      </w:r>
      <w:r w:rsidR="009A5F18" w:rsidRPr="007C45C9">
        <w:t>Anpassung</w:t>
      </w:r>
      <w:r w:rsidRPr="007C45C9">
        <w:t xml:space="preserve"> der Kachel </w:t>
      </w:r>
      <w:r w:rsidR="00E64F5B">
        <w:t>trat</w:t>
      </w:r>
      <w:r w:rsidRPr="007C45C9">
        <w:t xml:space="preserve"> ein Fehler im Assistenten auf. Die Schaltfläche für die Navigation nach vorne </w:t>
      </w:r>
      <w:r w:rsidR="00E64F5B">
        <w:t>war</w:t>
      </w:r>
      <w:r w:rsidRPr="007C45C9">
        <w:t xml:space="preserve"> nicht auswählbar und muss</w:t>
      </w:r>
      <w:r w:rsidR="00E64F5B">
        <w:t>te</w:t>
      </w:r>
      <w:r w:rsidRPr="007C45C9">
        <w:t xml:space="preserve"> durch manuelles Ändern des Kacheltyps aktiviert werden. Sobald alles konfiguriert </w:t>
      </w:r>
      <w:r w:rsidR="008A4956">
        <w:t>war</w:t>
      </w:r>
      <w:r w:rsidRPr="007C45C9">
        <w:t>, k</w:t>
      </w:r>
      <w:r w:rsidR="008A4956">
        <w:t>onnte</w:t>
      </w:r>
      <w:r w:rsidRPr="007C45C9">
        <w:t xml:space="preserve"> das Launchpad im </w:t>
      </w:r>
      <w:r w:rsidRPr="007C45C9">
        <w:lastRenderedPageBreak/>
        <w:t>Portal-Dienst der SAP Cloud Platform veröffentlicht werden</w:t>
      </w:r>
      <w:r w:rsidR="00022F84">
        <w:t>. Die</w:t>
      </w:r>
      <w:r w:rsidR="003D030B" w:rsidRPr="007C45C9">
        <w:t xml:space="preserve">s </w:t>
      </w:r>
      <w:r w:rsidR="00022F84">
        <w:t xml:space="preserve">konnte </w:t>
      </w:r>
      <w:r w:rsidR="00453F5F">
        <w:t xml:space="preserve">zu Testzwecken </w:t>
      </w:r>
      <w:r w:rsidR="003D030B" w:rsidRPr="007C45C9">
        <w:t xml:space="preserve">an dieser Stelle </w:t>
      </w:r>
      <w:r w:rsidR="00022F84">
        <w:t xml:space="preserve">auch </w:t>
      </w:r>
      <w:r w:rsidR="003D030B" w:rsidRPr="007C45C9">
        <w:t>rückgängig</w:t>
      </w:r>
      <w:r w:rsidR="00453F5F">
        <w:t xml:space="preserve"> gemacht werden.</w:t>
      </w:r>
    </w:p>
    <w:p w14:paraId="02EDBD55" w14:textId="77777777" w:rsidR="001B25F2" w:rsidRPr="007C45C9" w:rsidRDefault="001B25F2" w:rsidP="001B25F2">
      <w:pPr>
        <w:pStyle w:val="Abbildung"/>
        <w:framePr w:wrap="notBeside"/>
        <w:rPr>
          <w:noProof w:val="0"/>
        </w:rPr>
      </w:pPr>
      <w:r w:rsidRPr="007C45C9">
        <w:rPr>
          <w:lang w:eastAsia="zh-CN"/>
        </w:rPr>
        <w:drawing>
          <wp:inline distT="0" distB="0" distL="0" distR="0" wp14:anchorId="690D522D" wp14:editId="569B7026">
            <wp:extent cx="6172200" cy="3877289"/>
            <wp:effectExtent l="0" t="0" r="0" b="9525"/>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a:blip r:embed="rId61">
                      <a:extLst>
                        <a:ext uri="{28A0092B-C50C-407E-A947-70E740481C1C}">
                          <a14:useLocalDpi xmlns:a14="http://schemas.microsoft.com/office/drawing/2010/main" val="0"/>
                        </a:ext>
                      </a:extLst>
                    </a:blip>
                    <a:stretch>
                      <a:fillRect/>
                    </a:stretch>
                  </pic:blipFill>
                  <pic:spPr bwMode="auto">
                    <a:xfrm>
                      <a:off x="0" y="0"/>
                      <a:ext cx="6197251" cy="3893025"/>
                    </a:xfrm>
                    <a:prstGeom prst="rect">
                      <a:avLst/>
                    </a:prstGeom>
                    <a:ln>
                      <a:noFill/>
                    </a:ln>
                    <a:extLst>
                      <a:ext uri="{53640926-AAD7-44D8-BBD7-CCE9431645EC}">
                        <a14:shadowObscured xmlns:a14="http://schemas.microsoft.com/office/drawing/2010/main"/>
                      </a:ext>
                    </a:extLst>
                  </pic:spPr>
                </pic:pic>
              </a:graphicData>
            </a:graphic>
          </wp:inline>
        </w:drawing>
      </w:r>
    </w:p>
    <w:p w14:paraId="1AD92A42" w14:textId="56CF22B8" w:rsidR="00FD4BF5" w:rsidRDefault="001B25F2" w:rsidP="001B25F2">
      <w:pPr>
        <w:pStyle w:val="BeschriftungvonAbbildungenetcBA-Format"/>
      </w:pPr>
      <w:bookmarkStart w:id="273" w:name="_Ref516737533"/>
      <w:bookmarkStart w:id="274" w:name="_Toc518556035"/>
      <w:r w:rsidRPr="007C45C9">
        <w:t xml:space="preserve">Abbildung </w:t>
      </w:r>
      <w:fldSimple w:instr=" SEQ Abbildung \* ARABIC ">
        <w:r w:rsidR="00BA22F1">
          <w:rPr>
            <w:noProof/>
          </w:rPr>
          <w:t>30</w:t>
        </w:r>
      </w:fldSimple>
      <w:bookmarkEnd w:id="273"/>
      <w:r w:rsidRPr="007C45C9">
        <w:t>: Zusammenspiel verschiedener Objekte im Fiori-Launchpad</w:t>
      </w:r>
      <w:bookmarkEnd w:id="274"/>
    </w:p>
    <w:p w14:paraId="75852A96" w14:textId="3258778E" w:rsidR="001B25F2" w:rsidRPr="007C45C9" w:rsidRDefault="00FD4BF5" w:rsidP="00FD4BF5">
      <w:pPr>
        <w:pStyle w:val="Bildquelle"/>
      </w:pPr>
      <w:r>
        <w:t>(Quelle:</w:t>
      </w:r>
      <w:r w:rsidR="001E2199" w:rsidRPr="007C45C9">
        <w:t xml:space="preserve"> </w:t>
      </w:r>
      <w:sdt>
        <w:sdtPr>
          <w:id w:val="1683166167"/>
          <w:citation/>
        </w:sdtPr>
        <w:sdtContent>
          <w:r w:rsidR="001E2199" w:rsidRPr="007C45C9">
            <w:fldChar w:fldCharType="begin"/>
          </w:r>
          <w:r w:rsidR="001E2199" w:rsidRPr="007C45C9">
            <w:instrText xml:space="preserve"> CITATION SAP188 \l 1031 </w:instrText>
          </w:r>
          <w:r w:rsidR="001E2199" w:rsidRPr="007C45C9">
            <w:fldChar w:fldCharType="separate"/>
          </w:r>
          <w:r w:rsidR="000C5CB8">
            <w:rPr>
              <w:noProof/>
            </w:rPr>
            <w:t>[96]</w:t>
          </w:r>
          <w:r w:rsidR="001E2199" w:rsidRPr="007C45C9">
            <w:fldChar w:fldCharType="end"/>
          </w:r>
        </w:sdtContent>
      </w:sdt>
      <w:r>
        <w:t>)</w:t>
      </w:r>
    </w:p>
    <w:p w14:paraId="10BFABFE" w14:textId="2EA8F389" w:rsidR="00BF1A16" w:rsidRPr="007C45C9" w:rsidRDefault="00BF1A16" w:rsidP="00870FAF">
      <w:pPr>
        <w:pStyle w:val="FlietextersterAbsatz"/>
        <w:rPr>
          <w:noProof w:val="0"/>
        </w:rPr>
      </w:pPr>
      <w:r w:rsidRPr="007C45C9">
        <w:rPr>
          <w:noProof w:val="0"/>
        </w:rPr>
        <w:t xml:space="preserve">Die </w:t>
      </w:r>
      <w:r w:rsidR="00427AFB" w:rsidRPr="007C45C9">
        <w:rPr>
          <w:noProof w:val="0"/>
        </w:rPr>
        <w:t>Auslieferung</w:t>
      </w:r>
      <w:r w:rsidRPr="007C45C9">
        <w:rPr>
          <w:noProof w:val="0"/>
        </w:rPr>
        <w:t xml:space="preserve"> der Anwendung auf den lokalen Applikationsserver des </w:t>
      </w:r>
      <w:r w:rsidR="00835912" w:rsidRPr="007C45C9">
        <w:rPr>
          <w:noProof w:val="0"/>
        </w:rPr>
        <w:t>SGW</w:t>
      </w:r>
      <w:r w:rsidRPr="007C45C9">
        <w:rPr>
          <w:noProof w:val="0"/>
        </w:rPr>
        <w:t>-Systems erfolgt</w:t>
      </w:r>
      <w:r w:rsidR="00645F11">
        <w:rPr>
          <w:noProof w:val="0"/>
        </w:rPr>
        <w:t>e</w:t>
      </w:r>
      <w:r w:rsidRPr="007C45C9">
        <w:rPr>
          <w:noProof w:val="0"/>
        </w:rPr>
        <w:t xml:space="preserve"> aus der SAP Web IDE Personal Edition.</w:t>
      </w:r>
      <w:r w:rsidR="00C348E0" w:rsidRPr="007C45C9">
        <w:rPr>
          <w:noProof w:val="0"/>
        </w:rPr>
        <w:t xml:space="preserve"> Dort führt</w:t>
      </w:r>
      <w:r w:rsidR="00FA2710">
        <w:rPr>
          <w:noProof w:val="0"/>
        </w:rPr>
        <w:t>e</w:t>
      </w:r>
      <w:r w:rsidR="00C348E0" w:rsidRPr="007C45C9">
        <w:rPr>
          <w:noProof w:val="0"/>
        </w:rPr>
        <w:t xml:space="preserve"> der Weg im Kontextmenü über </w:t>
      </w:r>
      <w:r w:rsidR="00C348E0" w:rsidRPr="007C45C9">
        <w:rPr>
          <w:i/>
          <w:noProof w:val="0"/>
        </w:rPr>
        <w:t>Deploy&gt;Deploy to SAPUI5 ABAP Repository</w:t>
      </w:r>
      <w:r w:rsidR="00C348E0" w:rsidRPr="007C45C9">
        <w:rPr>
          <w:noProof w:val="0"/>
        </w:rPr>
        <w:t>.</w:t>
      </w:r>
      <w:r w:rsidR="004F1B28" w:rsidRPr="007C45C9">
        <w:rPr>
          <w:noProof w:val="0"/>
        </w:rPr>
        <w:t xml:space="preserve"> In dem sich öffnenden Fenster (siehe </w:t>
      </w:r>
      <w:r w:rsidR="00C541F8" w:rsidRPr="007C45C9">
        <w:rPr>
          <w:noProof w:val="0"/>
        </w:rPr>
        <w:t>Anhang</w:t>
      </w:r>
      <w:r w:rsidR="004F1B28" w:rsidRPr="007C45C9">
        <w:rPr>
          <w:noProof w:val="0"/>
        </w:rPr>
        <w:t xml:space="preserve"> </w:t>
      </w:r>
      <w:r w:rsidR="004F1B28" w:rsidRPr="007C45C9">
        <w:rPr>
          <w:noProof w:val="0"/>
        </w:rPr>
        <w:fldChar w:fldCharType="begin"/>
      </w:r>
      <w:r w:rsidR="004F1B28" w:rsidRPr="007C45C9">
        <w:rPr>
          <w:noProof w:val="0"/>
        </w:rPr>
        <w:instrText xml:space="preserve"> REF _Ref516661535 \r \h </w:instrText>
      </w:r>
      <w:r w:rsidR="004F1B28" w:rsidRPr="007C45C9">
        <w:rPr>
          <w:noProof w:val="0"/>
        </w:rPr>
      </w:r>
      <w:r w:rsidR="004F1B28" w:rsidRPr="007C45C9">
        <w:rPr>
          <w:noProof w:val="0"/>
        </w:rPr>
        <w:fldChar w:fldCharType="separate"/>
      </w:r>
      <w:r w:rsidR="00BA22F1">
        <w:rPr>
          <w:noProof w:val="0"/>
        </w:rPr>
        <w:t>11R</w:t>
      </w:r>
      <w:r w:rsidR="004F1B28" w:rsidRPr="007C45C9">
        <w:rPr>
          <w:noProof w:val="0"/>
        </w:rPr>
        <w:fldChar w:fldCharType="end"/>
      </w:r>
      <w:r w:rsidR="00FA2710">
        <w:rPr>
          <w:noProof w:val="0"/>
        </w:rPr>
        <w:t>) entsch</w:t>
      </w:r>
      <w:r w:rsidR="004F1B28" w:rsidRPr="007C45C9">
        <w:rPr>
          <w:noProof w:val="0"/>
        </w:rPr>
        <w:t>i</w:t>
      </w:r>
      <w:r w:rsidR="00FA2710">
        <w:rPr>
          <w:noProof w:val="0"/>
        </w:rPr>
        <w:t>ed</w:t>
      </w:r>
      <w:r w:rsidR="004F1B28" w:rsidRPr="007C45C9">
        <w:rPr>
          <w:noProof w:val="0"/>
        </w:rPr>
        <w:t xml:space="preserve"> sich der Nutzer zuerst für ein System. Dieses muss</w:t>
      </w:r>
      <w:r w:rsidR="00732FB3">
        <w:rPr>
          <w:noProof w:val="0"/>
        </w:rPr>
        <w:t>te</w:t>
      </w:r>
      <w:r w:rsidR="004F1B28" w:rsidRPr="007C45C9">
        <w:rPr>
          <w:noProof w:val="0"/>
        </w:rPr>
        <w:t xml:space="preserve"> als Destination in der lokalen Web IDE vorliegen und der </w:t>
      </w:r>
      <w:del w:id="275" w:author="Lippmann, Daniel, NMU-CT" w:date="2018-07-06T09:26:00Z">
        <w:r w:rsidR="004F1B28" w:rsidRPr="007C45C9" w:rsidDel="002D10B5">
          <w:rPr>
            <w:noProof w:val="0"/>
          </w:rPr>
          <w:delText xml:space="preserve">Pfad </w:delText>
        </w:r>
      </w:del>
      <w:ins w:id="276" w:author="Lippmann, Daniel, NMU-CT" w:date="2018-07-06T09:26:00Z">
        <w:r w:rsidR="002D10B5">
          <w:rPr>
            <w:noProof w:val="0"/>
          </w:rPr>
          <w:t>Namespace</w:t>
        </w:r>
        <w:r w:rsidR="002D10B5" w:rsidRPr="007C45C9">
          <w:rPr>
            <w:noProof w:val="0"/>
          </w:rPr>
          <w:t xml:space="preserve"> </w:t>
        </w:r>
      </w:ins>
      <w:r w:rsidR="004F1B28" w:rsidRPr="007C45C9">
        <w:rPr>
          <w:i/>
          <w:noProof w:val="0"/>
        </w:rPr>
        <w:t>/sap/bc/adt</w:t>
      </w:r>
      <w:r w:rsidR="00C946D0" w:rsidRPr="007C45C9">
        <w:rPr>
          <w:noProof w:val="0"/>
        </w:rPr>
        <w:t xml:space="preserve"> im SAP Cloud Connector freigegeben sein</w:t>
      </w:r>
      <w:r w:rsidR="000D1E1E" w:rsidRPr="007C45C9">
        <w:rPr>
          <w:noProof w:val="0"/>
        </w:rPr>
        <w:t xml:space="preserve"> </w:t>
      </w:r>
      <w:sdt>
        <w:sdtPr>
          <w:rPr>
            <w:noProof w:val="0"/>
          </w:rPr>
          <w:id w:val="-858590921"/>
          <w:citation/>
        </w:sdtPr>
        <w:sdtContent>
          <w:r w:rsidR="000D1E1E" w:rsidRPr="007C45C9">
            <w:rPr>
              <w:noProof w:val="0"/>
            </w:rPr>
            <w:fldChar w:fldCharType="begin"/>
          </w:r>
          <w:r w:rsidR="00566CE0" w:rsidRPr="007C45C9">
            <w:rPr>
              <w:noProof w:val="0"/>
            </w:rPr>
            <w:instrText xml:space="preserve">CITATION troubleDeploy \l 1031 </w:instrText>
          </w:r>
          <w:r w:rsidR="000D1E1E" w:rsidRPr="007C45C9">
            <w:rPr>
              <w:noProof w:val="0"/>
            </w:rPr>
            <w:fldChar w:fldCharType="separate"/>
          </w:r>
          <w:r w:rsidR="000C5CB8">
            <w:t>[97]</w:t>
          </w:r>
          <w:r w:rsidR="000D1E1E" w:rsidRPr="007C45C9">
            <w:rPr>
              <w:noProof w:val="0"/>
            </w:rPr>
            <w:fldChar w:fldCharType="end"/>
          </w:r>
        </w:sdtContent>
      </w:sdt>
      <w:r w:rsidR="00C946D0" w:rsidRPr="007C45C9">
        <w:rPr>
          <w:noProof w:val="0"/>
        </w:rPr>
        <w:t>.</w:t>
      </w:r>
      <w:r w:rsidR="00DB25B6" w:rsidRPr="007C45C9">
        <w:rPr>
          <w:noProof w:val="0"/>
        </w:rPr>
        <w:t xml:space="preserve"> Der Assistent </w:t>
      </w:r>
      <w:r w:rsidR="00C418ED" w:rsidRPr="007C45C9">
        <w:rPr>
          <w:noProof w:val="0"/>
        </w:rPr>
        <w:t>bestätigt</w:t>
      </w:r>
      <w:r w:rsidR="009C3B90">
        <w:rPr>
          <w:noProof w:val="0"/>
        </w:rPr>
        <w:t>e</w:t>
      </w:r>
      <w:r w:rsidR="00C418ED" w:rsidRPr="007C45C9">
        <w:rPr>
          <w:noProof w:val="0"/>
        </w:rPr>
        <w:t>, dass</w:t>
      </w:r>
      <w:r w:rsidR="00DB25B6" w:rsidRPr="007C45C9">
        <w:rPr>
          <w:noProof w:val="0"/>
        </w:rPr>
        <w:t xml:space="preserve"> die Anwendung und der Applikationsserver in Bezug auf die SAPUI5-Version kompatibel </w:t>
      </w:r>
      <w:r w:rsidR="009C3B90">
        <w:rPr>
          <w:noProof w:val="0"/>
        </w:rPr>
        <w:t>waren</w:t>
      </w:r>
      <w:r w:rsidR="00C418ED" w:rsidRPr="007C45C9">
        <w:rPr>
          <w:noProof w:val="0"/>
        </w:rPr>
        <w:t>. Mit einer Auswahl legt</w:t>
      </w:r>
      <w:r w:rsidR="005325F3">
        <w:rPr>
          <w:noProof w:val="0"/>
        </w:rPr>
        <w:t>e</w:t>
      </w:r>
      <w:r w:rsidR="00C418ED" w:rsidRPr="007C45C9">
        <w:rPr>
          <w:noProof w:val="0"/>
        </w:rPr>
        <w:t xml:space="preserve"> der Nutzer fest, ob die Anwendung neu erstellt oder eine bestehende aktualisiert werden soll.</w:t>
      </w:r>
      <w:r w:rsidR="00E045DE" w:rsidRPr="007C45C9">
        <w:rPr>
          <w:noProof w:val="0"/>
        </w:rPr>
        <w:t xml:space="preserve"> Nach erfolgreicher </w:t>
      </w:r>
      <w:r w:rsidR="00E9202E" w:rsidRPr="007C45C9">
        <w:rPr>
          <w:noProof w:val="0"/>
        </w:rPr>
        <w:t>Auslieferung</w:t>
      </w:r>
      <w:r w:rsidR="005325F3">
        <w:rPr>
          <w:noProof w:val="0"/>
        </w:rPr>
        <w:t xml:space="preserve"> erschien</w:t>
      </w:r>
      <w:r w:rsidR="00E045DE" w:rsidRPr="007C45C9">
        <w:rPr>
          <w:noProof w:val="0"/>
        </w:rPr>
        <w:t xml:space="preserve"> ein Hinweis zur Bestätigung.</w:t>
      </w:r>
      <w:r w:rsidR="00357F70" w:rsidRPr="007C45C9">
        <w:rPr>
          <w:noProof w:val="0"/>
        </w:rPr>
        <w:t xml:space="preserve"> Im Applikationsserver </w:t>
      </w:r>
      <w:r w:rsidR="000009E4">
        <w:rPr>
          <w:noProof w:val="0"/>
        </w:rPr>
        <w:t>konnte</w:t>
      </w:r>
      <w:r w:rsidR="00357F70" w:rsidRPr="007C45C9">
        <w:rPr>
          <w:noProof w:val="0"/>
        </w:rPr>
        <w:t xml:space="preserve"> die Anwendung nun aktiviert und </w:t>
      </w:r>
      <w:r w:rsidR="00AE7A8A" w:rsidRPr="007C45C9">
        <w:rPr>
          <w:noProof w:val="0"/>
        </w:rPr>
        <w:t xml:space="preserve">als </w:t>
      </w:r>
      <w:r w:rsidR="006A2BBB" w:rsidRPr="007C45C9">
        <w:rPr>
          <w:noProof w:val="0"/>
        </w:rPr>
        <w:t>Standalone-Applikation</w:t>
      </w:r>
      <w:r w:rsidR="00AE7A8A" w:rsidRPr="007C45C9">
        <w:rPr>
          <w:noProof w:val="0"/>
        </w:rPr>
        <w:t xml:space="preserve"> </w:t>
      </w:r>
      <w:r w:rsidR="00357F70" w:rsidRPr="007C45C9">
        <w:rPr>
          <w:noProof w:val="0"/>
        </w:rPr>
        <w:t>getestet werden.</w:t>
      </w:r>
    </w:p>
    <w:p w14:paraId="2435DE41" w14:textId="276DC4D2" w:rsidR="00683CC9" w:rsidRPr="007C45C9" w:rsidRDefault="00AE7A8A" w:rsidP="002D269A">
      <w:pPr>
        <w:pStyle w:val="Flietext"/>
        <w:rPr>
          <w:noProof w:val="0"/>
        </w:rPr>
      </w:pPr>
      <w:r w:rsidRPr="007C45C9">
        <w:rPr>
          <w:noProof w:val="0"/>
        </w:rPr>
        <w:t>D</w:t>
      </w:r>
      <w:r w:rsidR="007B0DC9" w:rsidRPr="007C45C9">
        <w:rPr>
          <w:noProof w:val="0"/>
        </w:rPr>
        <w:t xml:space="preserve">as </w:t>
      </w:r>
      <w:r w:rsidR="00835912" w:rsidRPr="007C45C9">
        <w:rPr>
          <w:noProof w:val="0"/>
        </w:rPr>
        <w:t>SGW</w:t>
      </w:r>
      <w:r w:rsidR="007B0DC9" w:rsidRPr="007C45C9">
        <w:rPr>
          <w:noProof w:val="0"/>
        </w:rPr>
        <w:t xml:space="preserve">-System </w:t>
      </w:r>
      <w:r w:rsidR="004330DA">
        <w:rPr>
          <w:noProof w:val="0"/>
        </w:rPr>
        <w:t>enthielt</w:t>
      </w:r>
      <w:r w:rsidR="0016630E" w:rsidRPr="007C45C9">
        <w:rPr>
          <w:noProof w:val="0"/>
        </w:rPr>
        <w:t xml:space="preserve"> alle nötigen Komponenten, um </w:t>
      </w:r>
      <w:r w:rsidRPr="007C45C9">
        <w:rPr>
          <w:noProof w:val="0"/>
        </w:rPr>
        <w:t>Fiori-Launchpa</w:t>
      </w:r>
      <w:r w:rsidR="007B0DC9" w:rsidRPr="007C45C9">
        <w:rPr>
          <w:noProof w:val="0"/>
        </w:rPr>
        <w:t>ds zu erstellen und anzuzeigen. Zuerst</w:t>
      </w:r>
      <w:r w:rsidRPr="007C45C9">
        <w:rPr>
          <w:noProof w:val="0"/>
        </w:rPr>
        <w:t xml:space="preserve"> erstellt</w:t>
      </w:r>
      <w:r w:rsidR="00494FA9">
        <w:rPr>
          <w:noProof w:val="0"/>
        </w:rPr>
        <w:t>e</w:t>
      </w:r>
      <w:r w:rsidRPr="007C45C9">
        <w:rPr>
          <w:noProof w:val="0"/>
        </w:rPr>
        <w:t xml:space="preserve"> der Administrator eine neue</w:t>
      </w:r>
      <w:r w:rsidR="00DF2685" w:rsidRPr="007C45C9">
        <w:rPr>
          <w:noProof w:val="0"/>
        </w:rPr>
        <w:t>s Launchpad und fügt</w:t>
      </w:r>
      <w:r w:rsidR="00B03338">
        <w:rPr>
          <w:noProof w:val="0"/>
        </w:rPr>
        <w:t>e</w:t>
      </w:r>
      <w:r w:rsidR="00DF2685" w:rsidRPr="007C45C9">
        <w:rPr>
          <w:noProof w:val="0"/>
        </w:rPr>
        <w:t xml:space="preserve"> die zuvor </w:t>
      </w:r>
      <w:r w:rsidR="00770912" w:rsidRPr="007C45C9">
        <w:rPr>
          <w:noProof w:val="0"/>
        </w:rPr>
        <w:t>ausgelieferte</w:t>
      </w:r>
      <w:r w:rsidR="00DF2685" w:rsidRPr="007C45C9">
        <w:rPr>
          <w:noProof w:val="0"/>
        </w:rPr>
        <w:t xml:space="preserve"> Anwendung hinzu. </w:t>
      </w:r>
      <w:r w:rsidR="00736024" w:rsidRPr="007C45C9">
        <w:rPr>
          <w:noProof w:val="0"/>
        </w:rPr>
        <w:t xml:space="preserve">Anschließend </w:t>
      </w:r>
      <w:r w:rsidR="00B03338">
        <w:rPr>
          <w:noProof w:val="0"/>
        </w:rPr>
        <w:t>wurde</w:t>
      </w:r>
      <w:r w:rsidR="00736024" w:rsidRPr="007C45C9">
        <w:rPr>
          <w:noProof w:val="0"/>
        </w:rPr>
        <w:t xml:space="preserve"> ein so genanntes semantisches Objekt erstellt, </w:t>
      </w:r>
      <w:r w:rsidR="00C06184" w:rsidRPr="007C45C9">
        <w:rPr>
          <w:noProof w:val="0"/>
        </w:rPr>
        <w:t>das</w:t>
      </w:r>
      <w:r w:rsidR="00736024" w:rsidRPr="007C45C9">
        <w:rPr>
          <w:noProof w:val="0"/>
        </w:rPr>
        <w:t xml:space="preserve"> auf die Anwendung verweist. Im Launchpad-Designer, einer Webanwendung zur Konfiguration </w:t>
      </w:r>
      <w:r w:rsidR="00B03338">
        <w:rPr>
          <w:noProof w:val="0"/>
        </w:rPr>
        <w:t>wurden</w:t>
      </w:r>
      <w:r w:rsidR="00736024" w:rsidRPr="007C45C9">
        <w:rPr>
          <w:noProof w:val="0"/>
        </w:rPr>
        <w:t xml:space="preserve"> anschließend analog zur Cloud-Version Katalog und Rolle erstellt. Die Anwendung muss</w:t>
      </w:r>
      <w:r w:rsidR="00465812">
        <w:rPr>
          <w:noProof w:val="0"/>
        </w:rPr>
        <w:t>te</w:t>
      </w:r>
      <w:r w:rsidR="00736024" w:rsidRPr="007C45C9">
        <w:rPr>
          <w:noProof w:val="0"/>
        </w:rPr>
        <w:t xml:space="preserve"> manuell zu beiden hinzugefügt werden.</w:t>
      </w:r>
      <w:r w:rsidR="00266B3B" w:rsidRPr="007C45C9">
        <w:rPr>
          <w:noProof w:val="0"/>
        </w:rPr>
        <w:t xml:space="preserve"> </w:t>
      </w:r>
      <w:r w:rsidR="00A6568A" w:rsidRPr="007C45C9">
        <w:rPr>
          <w:noProof w:val="0"/>
        </w:rPr>
        <w:t>Abschließend</w:t>
      </w:r>
      <w:r w:rsidR="00266B3B" w:rsidRPr="007C45C9">
        <w:rPr>
          <w:noProof w:val="0"/>
        </w:rPr>
        <w:t xml:space="preserve"> </w:t>
      </w:r>
      <w:r w:rsidR="00266B3B" w:rsidRPr="007C45C9">
        <w:rPr>
          <w:noProof w:val="0"/>
        </w:rPr>
        <w:lastRenderedPageBreak/>
        <w:t>muss</w:t>
      </w:r>
      <w:r w:rsidR="006C4CE1">
        <w:rPr>
          <w:noProof w:val="0"/>
        </w:rPr>
        <w:t>te</w:t>
      </w:r>
      <w:r w:rsidR="00266B3B" w:rsidRPr="007C45C9">
        <w:rPr>
          <w:noProof w:val="0"/>
        </w:rPr>
        <w:t xml:space="preserve"> im </w:t>
      </w:r>
      <w:r w:rsidR="00835912" w:rsidRPr="007C45C9">
        <w:rPr>
          <w:noProof w:val="0"/>
        </w:rPr>
        <w:t>SGW</w:t>
      </w:r>
      <w:r w:rsidR="00266B3B" w:rsidRPr="007C45C9">
        <w:rPr>
          <w:noProof w:val="0"/>
        </w:rPr>
        <w:t>-System noch eine Rolle definiert und de</w:t>
      </w:r>
      <w:r w:rsidR="00BF313B" w:rsidRPr="007C45C9">
        <w:rPr>
          <w:noProof w:val="0"/>
        </w:rPr>
        <w:t xml:space="preserve">m Katalog, der </w:t>
      </w:r>
      <w:r w:rsidR="00266B3B" w:rsidRPr="007C45C9">
        <w:rPr>
          <w:noProof w:val="0"/>
        </w:rPr>
        <w:t>Gruppe</w:t>
      </w:r>
      <w:r w:rsidR="00BF313B" w:rsidRPr="007C45C9">
        <w:rPr>
          <w:noProof w:val="0"/>
        </w:rPr>
        <w:t xml:space="preserve"> und dem Nutzer</w:t>
      </w:r>
      <w:r w:rsidR="003D1354" w:rsidRPr="007C45C9">
        <w:rPr>
          <w:noProof w:val="0"/>
        </w:rPr>
        <w:t xml:space="preserve"> zugeordnet werden.</w:t>
      </w:r>
      <w:r w:rsidR="007B0DC9" w:rsidRPr="007C45C9">
        <w:rPr>
          <w:noProof w:val="0"/>
        </w:rPr>
        <w:t xml:space="preserve"> Abbildungen der einzelnen Teilschritte finden sich i</w:t>
      </w:r>
      <w:r w:rsidR="003B7AD7">
        <w:rPr>
          <w:noProof w:val="0"/>
        </w:rPr>
        <w:t>m</w:t>
      </w:r>
      <w:r w:rsidR="007B0DC9" w:rsidRPr="007C45C9">
        <w:rPr>
          <w:noProof w:val="0"/>
        </w:rPr>
        <w:t xml:space="preserve"> </w:t>
      </w:r>
      <w:r w:rsidR="00D52F52" w:rsidRPr="007C45C9">
        <w:rPr>
          <w:noProof w:val="0"/>
        </w:rPr>
        <w:t>Anhang</w:t>
      </w:r>
      <w:r w:rsidR="007B0DC9" w:rsidRPr="007C45C9">
        <w:rPr>
          <w:noProof w:val="0"/>
        </w:rPr>
        <w:t xml:space="preserve"> </w:t>
      </w:r>
      <w:r w:rsidR="007B0DC9" w:rsidRPr="007C45C9">
        <w:rPr>
          <w:noProof w:val="0"/>
        </w:rPr>
        <w:fldChar w:fldCharType="begin"/>
      </w:r>
      <w:r w:rsidR="007B0DC9" w:rsidRPr="007C45C9">
        <w:rPr>
          <w:noProof w:val="0"/>
        </w:rPr>
        <w:instrText xml:space="preserve"> REF _Ref516671770 \r \h </w:instrText>
      </w:r>
      <w:r w:rsidR="007B0DC9" w:rsidRPr="007C45C9">
        <w:rPr>
          <w:noProof w:val="0"/>
        </w:rPr>
      </w:r>
      <w:r w:rsidR="007B0DC9" w:rsidRPr="007C45C9">
        <w:rPr>
          <w:noProof w:val="0"/>
        </w:rPr>
        <w:fldChar w:fldCharType="separate"/>
      </w:r>
      <w:r w:rsidR="00BA22F1">
        <w:rPr>
          <w:noProof w:val="0"/>
        </w:rPr>
        <w:t>11S</w:t>
      </w:r>
      <w:r w:rsidR="007B0DC9" w:rsidRPr="007C45C9">
        <w:rPr>
          <w:noProof w:val="0"/>
        </w:rPr>
        <w:fldChar w:fldCharType="end"/>
      </w:r>
      <w:r w:rsidR="007B0DC9" w:rsidRPr="007C45C9">
        <w:rPr>
          <w:noProof w:val="0"/>
        </w:rPr>
        <w:t>.</w:t>
      </w:r>
      <w:r w:rsidR="00566CE0" w:rsidRPr="007C45C9">
        <w:rPr>
          <w:noProof w:val="0"/>
        </w:rPr>
        <w:t xml:space="preserve"> Es ka</w:t>
      </w:r>
      <w:r w:rsidR="00DD0E26">
        <w:rPr>
          <w:noProof w:val="0"/>
        </w:rPr>
        <w:t>m</w:t>
      </w:r>
      <w:r w:rsidR="00566CE0" w:rsidRPr="007C45C9">
        <w:rPr>
          <w:noProof w:val="0"/>
        </w:rPr>
        <w:t xml:space="preserve"> vor, dass sich das Fiori Launchpad bei Änderungen nicht aktualisiert</w:t>
      </w:r>
      <w:r w:rsidR="00B52270">
        <w:rPr>
          <w:noProof w:val="0"/>
        </w:rPr>
        <w:t>e</w:t>
      </w:r>
      <w:r w:rsidR="00F9412B">
        <w:rPr>
          <w:noProof w:val="0"/>
        </w:rPr>
        <w:t>. In diesem Fall mu</w:t>
      </w:r>
      <w:r w:rsidR="00566CE0" w:rsidRPr="007C45C9">
        <w:rPr>
          <w:noProof w:val="0"/>
        </w:rPr>
        <w:t>ss</w:t>
      </w:r>
      <w:r w:rsidR="00F9412B">
        <w:rPr>
          <w:noProof w:val="0"/>
        </w:rPr>
        <w:t>t</w:t>
      </w:r>
      <w:r w:rsidR="00566CE0" w:rsidRPr="007C45C9">
        <w:rPr>
          <w:noProof w:val="0"/>
        </w:rPr>
        <w:t>en die Zwischenspeicher (</w:t>
      </w:r>
      <w:r w:rsidR="00566CE0" w:rsidRPr="007C45C9">
        <w:rPr>
          <w:i/>
          <w:noProof w:val="0"/>
        </w:rPr>
        <w:t>Cache</w:t>
      </w:r>
      <w:r w:rsidR="00566CE0" w:rsidRPr="007C45C9">
        <w:rPr>
          <w:noProof w:val="0"/>
        </w:rPr>
        <w:t xml:space="preserve">) im Applikationsserver und dem Internetbrowser gelöscht werden </w:t>
      </w:r>
      <w:sdt>
        <w:sdtPr>
          <w:rPr>
            <w:noProof w:val="0"/>
          </w:rPr>
          <w:id w:val="1327866673"/>
          <w:citation/>
        </w:sdtPr>
        <w:sdtContent>
          <w:r w:rsidR="00566CE0" w:rsidRPr="007C45C9">
            <w:rPr>
              <w:noProof w:val="0"/>
            </w:rPr>
            <w:fldChar w:fldCharType="begin"/>
          </w:r>
          <w:r w:rsidR="001E057A" w:rsidRPr="007C45C9">
            <w:rPr>
              <w:noProof w:val="0"/>
            </w:rPr>
            <w:instrText xml:space="preserve">CITATION Fioricache \l 1031 </w:instrText>
          </w:r>
          <w:r w:rsidR="00566CE0" w:rsidRPr="007C45C9">
            <w:rPr>
              <w:noProof w:val="0"/>
            </w:rPr>
            <w:fldChar w:fldCharType="separate"/>
          </w:r>
          <w:r w:rsidR="000C5CB8">
            <w:t>[98]</w:t>
          </w:r>
          <w:r w:rsidR="00566CE0" w:rsidRPr="007C45C9">
            <w:rPr>
              <w:noProof w:val="0"/>
            </w:rPr>
            <w:fldChar w:fldCharType="end"/>
          </w:r>
        </w:sdtContent>
      </w:sdt>
      <w:r w:rsidR="00566CE0" w:rsidRPr="007C45C9">
        <w:rPr>
          <w:noProof w:val="0"/>
        </w:rPr>
        <w:t>.</w:t>
      </w:r>
      <w:r w:rsidR="0027360E" w:rsidRPr="007C45C9">
        <w:rPr>
          <w:noProof w:val="0"/>
        </w:rPr>
        <w:t xml:space="preserve"> Um das Launchpad in</w:t>
      </w:r>
      <w:r w:rsidR="003C6E2D">
        <w:rPr>
          <w:noProof w:val="0"/>
        </w:rPr>
        <w:t xml:space="preserve"> mehreren Sprachen zu testen, ko</w:t>
      </w:r>
      <w:r w:rsidR="0027360E" w:rsidRPr="007C45C9">
        <w:rPr>
          <w:noProof w:val="0"/>
        </w:rPr>
        <w:t>nn</w:t>
      </w:r>
      <w:r w:rsidR="003C6E2D">
        <w:rPr>
          <w:noProof w:val="0"/>
        </w:rPr>
        <w:t>te</w:t>
      </w:r>
      <w:r w:rsidR="0027360E" w:rsidRPr="007C45C9">
        <w:rPr>
          <w:noProof w:val="0"/>
        </w:rPr>
        <w:t xml:space="preserve"> der URL-Parameter</w:t>
      </w:r>
      <w:r w:rsidR="0027360E" w:rsidRPr="007C45C9">
        <w:rPr>
          <w:i/>
          <w:noProof w:val="0"/>
        </w:rPr>
        <w:t xml:space="preserve"> sap-language=&lt;zweistelliges Länderkürzel&gt;</w:t>
      </w:r>
      <w:r w:rsidR="0027360E" w:rsidRPr="007C45C9">
        <w:rPr>
          <w:noProof w:val="0"/>
        </w:rPr>
        <w:t xml:space="preserve"> verwendet werden. Für die deutsche Anzeige </w:t>
      </w:r>
      <w:r w:rsidR="003C6E2D">
        <w:rPr>
          <w:noProof w:val="0"/>
        </w:rPr>
        <w:t>ergab</w:t>
      </w:r>
      <w:r w:rsidR="0027360E" w:rsidRPr="007C45C9">
        <w:rPr>
          <w:noProof w:val="0"/>
        </w:rPr>
        <w:t xml:space="preserve"> sich somit </w:t>
      </w:r>
      <w:r w:rsidR="0027360E" w:rsidRPr="007C45C9">
        <w:rPr>
          <w:i/>
          <w:noProof w:val="0"/>
        </w:rPr>
        <w:t>sap-language=de.</w:t>
      </w:r>
    </w:p>
    <w:p w14:paraId="419C392E" w14:textId="08A3D6C9" w:rsidR="002315F1" w:rsidRPr="007C45C9" w:rsidRDefault="001C6490" w:rsidP="002315F1">
      <w:pPr>
        <w:pStyle w:val="berschrift3"/>
      </w:pPr>
      <w:bookmarkStart w:id="277" w:name="_Toc518555993"/>
      <w:r w:rsidRPr="007C45C9">
        <w:t>Erreichbarkeit der Anwendung für Nutzer</w:t>
      </w:r>
      <w:bookmarkEnd w:id="277"/>
    </w:p>
    <w:p w14:paraId="107388EE" w14:textId="657BD1D9" w:rsidR="001A68B7" w:rsidRDefault="001A68B7" w:rsidP="00E23032">
      <w:pPr>
        <w:pStyle w:val="FlietextersterAbsatz"/>
      </w:pPr>
      <w:r w:rsidRPr="007C45C9">
        <w:t xml:space="preserve">Aufgrund der Vielzahl an Rollen, die Mitarbeiter in einem Unternehmen einnehmen können, bietet das Fiori-Launchpad die Möglichkeit, verschiedene Rolle für </w:t>
      </w:r>
      <w:r w:rsidR="002E6746" w:rsidRPr="007C45C9">
        <w:t>unter anderem</w:t>
      </w:r>
      <w:r w:rsidR="0033314E">
        <w:t xml:space="preserve"> </w:t>
      </w:r>
      <w:r w:rsidRPr="007C45C9">
        <w:t>Sachbearbeiter oder SAP-Berater zu hinterlegen. Damit kann eine Steuerung der Ansicht bezüglich der Aufgabenschwerpunkte erreicht werden.</w:t>
      </w:r>
    </w:p>
    <w:p w14:paraId="4A2519B0" w14:textId="6F64455C" w:rsidR="00E23032" w:rsidRPr="007C45C9" w:rsidRDefault="00E23032" w:rsidP="00E23032">
      <w:pPr>
        <w:pStyle w:val="FlietextersterAbsatz"/>
        <w:rPr>
          <w:noProof w:val="0"/>
        </w:rPr>
      </w:pPr>
      <w:r w:rsidRPr="007C45C9">
        <w:rPr>
          <w:noProof w:val="0"/>
        </w:rPr>
        <w:t xml:space="preserve">Das lokale Fiori-Launchpad, das auf dem SGW-System veröffentlicht wurde, </w:t>
      </w:r>
      <w:r>
        <w:rPr>
          <w:noProof w:val="0"/>
        </w:rPr>
        <w:t>bezog</w:t>
      </w:r>
      <w:r w:rsidRPr="007C45C9">
        <w:rPr>
          <w:noProof w:val="0"/>
        </w:rPr>
        <w:t xml:space="preserve"> seine Rollen und Benutzerdaten aus dem Applikationsserver. Ein berechtigter Nutzer erreicht</w:t>
      </w:r>
      <w:r>
        <w:rPr>
          <w:noProof w:val="0"/>
        </w:rPr>
        <w:t>e</w:t>
      </w:r>
      <w:r w:rsidRPr="007C45C9">
        <w:rPr>
          <w:noProof w:val="0"/>
        </w:rPr>
        <w:t xml:space="preserve"> die Startseite über eine feste Zielverknüpfung: </w:t>
      </w:r>
      <w:hyperlink r:id="rId62" w:history="1">
        <w:r w:rsidRPr="007C45C9">
          <w:rPr>
            <w:rStyle w:val="hyperlinkZchn"/>
            <w:noProof w:val="0"/>
          </w:rPr>
          <w:t>https://servername:8001/fiori</w:t>
        </w:r>
      </w:hyperlink>
      <w:r>
        <w:rPr>
          <w:noProof w:val="0"/>
        </w:rPr>
        <w:t>. Dort konnte</w:t>
      </w:r>
      <w:r w:rsidRPr="007C45C9">
        <w:rPr>
          <w:noProof w:val="0"/>
        </w:rPr>
        <w:t xml:space="preserve"> er sich mit seinen SGW-Benutzerdaten anmelden und sieht die ihm zugeordneten Anwendungsgruppen.</w:t>
      </w:r>
    </w:p>
    <w:p w14:paraId="0C574EEE" w14:textId="08DA9A1A" w:rsidR="00E23032" w:rsidRPr="007C45C9" w:rsidRDefault="00E23032" w:rsidP="00E23032">
      <w:pPr>
        <w:pStyle w:val="Flietext"/>
        <w:rPr>
          <w:noProof w:val="0"/>
        </w:rPr>
      </w:pPr>
      <w:r w:rsidRPr="007C45C9">
        <w:rPr>
          <w:noProof w:val="0"/>
        </w:rPr>
        <w:t xml:space="preserve">Alle Anwendungen der SAP Cloud Platform arbeiten mit einem sogenannten Identitätsanbieter, dem SAP ID Service. Dieser verwaltet Nutzer und Rollen für SAP-Anwendungen und SAP-Internetseiten. Um die Anwendung im Portal auf der SAP Cloud Platform inklusive der integrierten Daten ansehen zu können, benötigt der Nutzer die passende Berechtigungsrolle für den Portal- und den OData-Provisioning-Dienst. Wie bereits in Abschnitt </w:t>
      </w:r>
      <w:r w:rsidRPr="007C45C9">
        <w:rPr>
          <w:noProof w:val="0"/>
        </w:rPr>
        <w:fldChar w:fldCharType="begin"/>
      </w:r>
      <w:r w:rsidRPr="007C45C9">
        <w:rPr>
          <w:noProof w:val="0"/>
        </w:rPr>
        <w:instrText xml:space="preserve"> REF _Ref516943885 \r \h </w:instrText>
      </w:r>
      <w:r w:rsidRPr="007C45C9">
        <w:rPr>
          <w:noProof w:val="0"/>
        </w:rPr>
      </w:r>
      <w:r w:rsidRPr="007C45C9">
        <w:rPr>
          <w:noProof w:val="0"/>
        </w:rPr>
        <w:fldChar w:fldCharType="separate"/>
      </w:r>
      <w:r w:rsidR="00BA22F1">
        <w:rPr>
          <w:noProof w:val="0"/>
        </w:rPr>
        <w:t>4.1.4</w:t>
      </w:r>
      <w:r w:rsidRPr="007C45C9">
        <w:rPr>
          <w:noProof w:val="0"/>
        </w:rPr>
        <w:fldChar w:fldCharType="end"/>
      </w:r>
      <w:r w:rsidRPr="007C45C9">
        <w:rPr>
          <w:noProof w:val="0"/>
        </w:rPr>
        <w:t xml:space="preserve"> erwähnt, müssen dieser Rolle sowohl der Katalog als auch die Gruppe zugeordnet werden, welche die Anwendung enthalten.</w:t>
      </w:r>
    </w:p>
    <w:p w14:paraId="4480B15E" w14:textId="77777777" w:rsidR="004735E1" w:rsidRPr="007C45C9" w:rsidRDefault="004735E1" w:rsidP="004735E1">
      <w:pPr>
        <w:pStyle w:val="Flietext"/>
        <w:rPr>
          <w:noProof w:val="0"/>
        </w:rPr>
      </w:pPr>
      <w:r w:rsidRPr="007C45C9">
        <w:rPr>
          <w:noProof w:val="0"/>
        </w:rPr>
        <w:t>Beispielhaft soll</w:t>
      </w:r>
      <w:r>
        <w:rPr>
          <w:noProof w:val="0"/>
        </w:rPr>
        <w:t>te</w:t>
      </w:r>
      <w:r w:rsidRPr="007C45C9">
        <w:rPr>
          <w:noProof w:val="0"/>
        </w:rPr>
        <w:t xml:space="preserve"> der Nutzer mit der ID </w:t>
      </w:r>
      <w:r w:rsidRPr="007C45C9">
        <w:rPr>
          <w:i/>
          <w:noProof w:val="0"/>
        </w:rPr>
        <w:t>P2000134653</w:t>
      </w:r>
      <w:r w:rsidRPr="007C45C9">
        <w:rPr>
          <w:noProof w:val="0"/>
        </w:rPr>
        <w:t xml:space="preserve"> Zugriff zur entwickelten Anwendung im veröffentlichten Fiori-Launchpad erhalten. Für den OData-Dienst </w:t>
      </w:r>
      <w:r>
        <w:rPr>
          <w:noProof w:val="0"/>
        </w:rPr>
        <w:t>erhielt</w:t>
      </w:r>
      <w:r w:rsidRPr="007C45C9">
        <w:rPr>
          <w:noProof w:val="0"/>
        </w:rPr>
        <w:t xml:space="preserve"> er die vordefinierte Rolle </w:t>
      </w:r>
      <w:r w:rsidRPr="007C45C9">
        <w:rPr>
          <w:i/>
          <w:noProof w:val="0"/>
        </w:rPr>
        <w:t>GW_User</w:t>
      </w:r>
      <w:r w:rsidRPr="007C45C9">
        <w:rPr>
          <w:noProof w:val="0"/>
        </w:rPr>
        <w:t xml:space="preserve"> (siehe </w:t>
      </w:r>
      <w:r w:rsidRPr="007C45C9">
        <w:rPr>
          <w:noProof w:val="0"/>
        </w:rPr>
        <w:fldChar w:fldCharType="begin"/>
      </w:r>
      <w:r w:rsidRPr="007C45C9">
        <w:rPr>
          <w:noProof w:val="0"/>
        </w:rPr>
        <w:instrText xml:space="preserve"> REF _Ref516914761 \h </w:instrText>
      </w:r>
      <w:r w:rsidRPr="007C45C9">
        <w:rPr>
          <w:noProof w:val="0"/>
        </w:rPr>
      </w:r>
      <w:r w:rsidRPr="007C45C9">
        <w:rPr>
          <w:noProof w:val="0"/>
        </w:rPr>
        <w:fldChar w:fldCharType="separate"/>
      </w:r>
      <w:r w:rsidRPr="007C45C9">
        <w:t xml:space="preserve">Abbildung </w:t>
      </w:r>
      <w:r>
        <w:t>31</w:t>
      </w:r>
      <w:r w:rsidRPr="007C45C9">
        <w:rPr>
          <w:noProof w:val="0"/>
        </w:rPr>
        <w:fldChar w:fldCharType="end"/>
      </w:r>
      <w:r w:rsidRPr="007C45C9">
        <w:rPr>
          <w:noProof w:val="0"/>
        </w:rPr>
        <w:t>). Im Portal-Dienst b</w:t>
      </w:r>
      <w:r>
        <w:rPr>
          <w:noProof w:val="0"/>
        </w:rPr>
        <w:t>ot</w:t>
      </w:r>
      <w:r w:rsidRPr="007C45C9">
        <w:rPr>
          <w:noProof w:val="0"/>
        </w:rPr>
        <w:t xml:space="preserve"> sich die Rolle </w:t>
      </w:r>
      <w:r w:rsidRPr="007C45C9">
        <w:rPr>
          <w:i/>
          <w:noProof w:val="0"/>
        </w:rPr>
        <w:t>Portal_User</w:t>
      </w:r>
      <w:r w:rsidRPr="007C45C9">
        <w:rPr>
          <w:noProof w:val="0"/>
        </w:rPr>
        <w:t xml:space="preserve"> an. </w:t>
      </w:r>
      <w:r>
        <w:rPr>
          <w:noProof w:val="0"/>
        </w:rPr>
        <w:t>Um</w:t>
      </w:r>
      <w:r w:rsidRPr="007C45C9">
        <w:rPr>
          <w:noProof w:val="0"/>
        </w:rPr>
        <w:t xml:space="preserve"> die Zuweisungen nicht einzeln in der Konf</w:t>
      </w:r>
      <w:r>
        <w:rPr>
          <w:noProof w:val="0"/>
        </w:rPr>
        <w:t>iguration des Dienstes vorzunehmen</w:t>
      </w:r>
      <w:r w:rsidRPr="007C45C9">
        <w:rPr>
          <w:noProof w:val="0"/>
        </w:rPr>
        <w:t>, k</w:t>
      </w:r>
      <w:r>
        <w:rPr>
          <w:noProof w:val="0"/>
        </w:rPr>
        <w:t>onnte</w:t>
      </w:r>
      <w:r w:rsidRPr="007C45C9">
        <w:rPr>
          <w:noProof w:val="0"/>
        </w:rPr>
        <w:t xml:space="preserve"> dies auch im SAP Cloud Platform Cockpit unter dem Menüpunkt </w:t>
      </w:r>
      <w:r w:rsidRPr="007C45C9">
        <w:rPr>
          <w:i/>
          <w:noProof w:val="0"/>
        </w:rPr>
        <w:t>Security&gt;Authorizations</w:t>
      </w:r>
      <w:r w:rsidRPr="007C45C9">
        <w:rPr>
          <w:noProof w:val="0"/>
        </w:rPr>
        <w:t xml:space="preserve"> </w:t>
      </w:r>
      <w:r>
        <w:rPr>
          <w:noProof w:val="0"/>
        </w:rPr>
        <w:t>passieren</w:t>
      </w:r>
      <w:r w:rsidRPr="007C45C9">
        <w:rPr>
          <w:noProof w:val="0"/>
        </w:rPr>
        <w:t xml:space="preserve">. An Stelle der vordefinierten Rollen </w:t>
      </w:r>
      <w:r>
        <w:rPr>
          <w:noProof w:val="0"/>
        </w:rPr>
        <w:t>konnten</w:t>
      </w:r>
      <w:r w:rsidRPr="007C45C9">
        <w:rPr>
          <w:noProof w:val="0"/>
        </w:rPr>
        <w:t xml:space="preserve"> auch selbst definierte Rollen genutzt werden. Diese </w:t>
      </w:r>
      <w:r>
        <w:rPr>
          <w:noProof w:val="0"/>
        </w:rPr>
        <w:t>mussten</w:t>
      </w:r>
      <w:r w:rsidRPr="007C45C9">
        <w:rPr>
          <w:noProof w:val="0"/>
        </w:rPr>
        <w:t xml:space="preserve"> in der Konfiguration der einzelnen Dienste erstellt werden.</w:t>
      </w:r>
    </w:p>
    <w:p w14:paraId="5A2E5C27" w14:textId="77777777" w:rsidR="00E23032" w:rsidRPr="007C45C9" w:rsidRDefault="00E23032" w:rsidP="001A68B7"/>
    <w:p w14:paraId="42BDDD2F" w14:textId="77777777" w:rsidR="008E5765" w:rsidRPr="007C45C9" w:rsidRDefault="00CC77B3" w:rsidP="008E5765">
      <w:pPr>
        <w:pStyle w:val="Abbildung"/>
        <w:framePr w:wrap="notBeside"/>
        <w:rPr>
          <w:noProof w:val="0"/>
        </w:rPr>
      </w:pPr>
      <w:r w:rsidRPr="007C45C9">
        <w:rPr>
          <w:lang w:eastAsia="zh-CN"/>
        </w:rPr>
        <w:lastRenderedPageBreak/>
        <w:drawing>
          <wp:inline distT="0" distB="0" distL="0" distR="0" wp14:anchorId="5AAD26FE" wp14:editId="025FF3A9">
            <wp:extent cx="6119820" cy="3576918"/>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63">
                      <a:extLst>
                        <a:ext uri="{28A0092B-C50C-407E-A947-70E740481C1C}">
                          <a14:useLocalDpi xmlns:a14="http://schemas.microsoft.com/office/drawing/2010/main" val="0"/>
                        </a:ext>
                      </a:extLst>
                    </a:blip>
                    <a:srcRect l="4141" t="19425" r="8317"/>
                    <a:stretch/>
                  </pic:blipFill>
                  <pic:spPr bwMode="auto">
                    <a:xfrm>
                      <a:off x="0" y="0"/>
                      <a:ext cx="6221469" cy="3636330"/>
                    </a:xfrm>
                    <a:prstGeom prst="rect">
                      <a:avLst/>
                    </a:prstGeom>
                    <a:ln>
                      <a:noFill/>
                    </a:ln>
                    <a:extLst>
                      <a:ext uri="{53640926-AAD7-44D8-BBD7-CCE9431645EC}">
                        <a14:shadowObscured xmlns:a14="http://schemas.microsoft.com/office/drawing/2010/main"/>
                      </a:ext>
                    </a:extLst>
                  </pic:spPr>
                </pic:pic>
              </a:graphicData>
            </a:graphic>
          </wp:inline>
        </w:drawing>
      </w:r>
    </w:p>
    <w:p w14:paraId="08DB3350" w14:textId="4C8D3E56" w:rsidR="00CC77B3" w:rsidRDefault="008E5765" w:rsidP="00B97E54">
      <w:pPr>
        <w:pStyle w:val="BeschriftungvonAbbildungenetcBA-Format"/>
      </w:pPr>
      <w:bookmarkStart w:id="278" w:name="_Ref516914761"/>
      <w:bookmarkStart w:id="279" w:name="_Toc518556036"/>
      <w:r w:rsidRPr="007C45C9">
        <w:t xml:space="preserve">Abbildung </w:t>
      </w:r>
      <w:fldSimple w:instr=" SEQ Abbildung \* ARABIC ">
        <w:r w:rsidR="00BA22F1">
          <w:rPr>
            <w:noProof/>
          </w:rPr>
          <w:t>31</w:t>
        </w:r>
      </w:fldSimple>
      <w:bookmarkEnd w:id="278"/>
      <w:r w:rsidRPr="007C45C9">
        <w:t>: Rollenvergabe in  der SAP Cloud Platform</w:t>
      </w:r>
      <w:bookmarkEnd w:id="279"/>
    </w:p>
    <w:p w14:paraId="2B344577" w14:textId="441D1871" w:rsidR="00750BEC" w:rsidRPr="00750BEC" w:rsidRDefault="00750BEC" w:rsidP="00750BEC">
      <w:pPr>
        <w:pStyle w:val="Bildquelle"/>
      </w:pPr>
      <w:r>
        <w:t>(Quelle: eigener Screenshot)</w:t>
      </w:r>
    </w:p>
    <w:p w14:paraId="0A3A834F" w14:textId="77777777" w:rsidR="00352DB5" w:rsidRPr="007C45C9" w:rsidRDefault="00352DB5" w:rsidP="00352DB5">
      <w:pPr>
        <w:pStyle w:val="berschrift3"/>
      </w:pPr>
      <w:bookmarkStart w:id="280" w:name="_Toc518555994"/>
      <w:r w:rsidRPr="007C45C9">
        <w:t>Verwendung</w:t>
      </w:r>
      <w:r w:rsidR="009803EE" w:rsidRPr="007C45C9">
        <w:t xml:space="preserve"> der Anwendung</w:t>
      </w:r>
      <w:r w:rsidRPr="007C45C9">
        <w:t xml:space="preserve"> mit </w:t>
      </w:r>
      <w:r w:rsidR="00E4448A" w:rsidRPr="007C45C9">
        <w:t xml:space="preserve">einem </w:t>
      </w:r>
      <w:r w:rsidRPr="007C45C9">
        <w:t>Standard-OData-Dienst</w:t>
      </w:r>
      <w:bookmarkEnd w:id="280"/>
    </w:p>
    <w:p w14:paraId="01CC1FFB" w14:textId="61553D4A" w:rsidR="00352DB5" w:rsidRPr="007C45C9" w:rsidRDefault="00352DB5" w:rsidP="00352DB5">
      <w:pPr>
        <w:pStyle w:val="FlietextersterAbsatz"/>
        <w:rPr>
          <w:noProof w:val="0"/>
        </w:rPr>
      </w:pPr>
      <w:r w:rsidRPr="007C45C9">
        <w:rPr>
          <w:noProof w:val="0"/>
        </w:rPr>
        <w:t xml:space="preserve">Die in den vorherigen Abschnitten entwickelte Anwendung </w:t>
      </w:r>
      <w:r w:rsidR="00AF557B">
        <w:rPr>
          <w:noProof w:val="0"/>
        </w:rPr>
        <w:t>war</w:t>
      </w:r>
      <w:r w:rsidRPr="007C45C9">
        <w:rPr>
          <w:noProof w:val="0"/>
        </w:rPr>
        <w:t xml:space="preserve"> in der Lage, eine vom Standard abweichende Datengrundlage in einem Webbrowser anzuzeigen. Weitergeh</w:t>
      </w:r>
      <w:r w:rsidR="00740B52">
        <w:rPr>
          <w:noProof w:val="0"/>
        </w:rPr>
        <w:t>end muss</w:t>
      </w:r>
      <w:r w:rsidR="00AF557B">
        <w:rPr>
          <w:noProof w:val="0"/>
        </w:rPr>
        <w:t>te</w:t>
      </w:r>
      <w:r w:rsidR="00740B52">
        <w:rPr>
          <w:noProof w:val="0"/>
        </w:rPr>
        <w:t xml:space="preserve"> geprüft werden, ob die</w:t>
      </w:r>
      <w:r w:rsidRPr="007C45C9">
        <w:rPr>
          <w:noProof w:val="0"/>
        </w:rPr>
        <w:t>selbe Oberfläche</w:t>
      </w:r>
      <w:r w:rsidR="00496A9B" w:rsidRPr="007C45C9">
        <w:rPr>
          <w:noProof w:val="0"/>
        </w:rPr>
        <w:t xml:space="preserve"> dazu geeignet </w:t>
      </w:r>
      <w:r w:rsidR="00AF557B">
        <w:rPr>
          <w:noProof w:val="0"/>
        </w:rPr>
        <w:t>war</w:t>
      </w:r>
      <w:r w:rsidR="00496A9B" w:rsidRPr="007C45C9">
        <w:rPr>
          <w:noProof w:val="0"/>
        </w:rPr>
        <w:t>,</w:t>
      </w:r>
      <w:r w:rsidRPr="007C45C9">
        <w:rPr>
          <w:noProof w:val="0"/>
        </w:rPr>
        <w:t xml:space="preserve"> auch die Standardversion der Datengrundlage anz</w:t>
      </w:r>
      <w:r w:rsidR="005D504D" w:rsidRPr="007C45C9">
        <w:rPr>
          <w:noProof w:val="0"/>
        </w:rPr>
        <w:t>uz</w:t>
      </w:r>
      <w:r w:rsidRPr="007C45C9">
        <w:rPr>
          <w:noProof w:val="0"/>
        </w:rPr>
        <w:t xml:space="preserve">eigen und wie groß der Änderungsaufwand ist. Dafür </w:t>
      </w:r>
      <w:r w:rsidR="00AF557B">
        <w:rPr>
          <w:noProof w:val="0"/>
        </w:rPr>
        <w:t>wurde</w:t>
      </w:r>
      <w:r w:rsidRPr="007C45C9">
        <w:rPr>
          <w:noProof w:val="0"/>
        </w:rPr>
        <w:t xml:space="preserve"> ein zweiter OData-Dienst erstellt, bei </w:t>
      </w:r>
      <w:r w:rsidR="002757F8" w:rsidRPr="007C45C9">
        <w:rPr>
          <w:noProof w:val="0"/>
        </w:rPr>
        <w:t>dem</w:t>
      </w:r>
      <w:r w:rsidRPr="007C45C9">
        <w:rPr>
          <w:noProof w:val="0"/>
        </w:rPr>
        <w:t xml:space="preserve"> das selbstentwickelte Datenfeld </w:t>
      </w:r>
      <w:r w:rsidRPr="007C45C9">
        <w:rPr>
          <w:i/>
          <w:noProof w:val="0"/>
        </w:rPr>
        <w:t>Bündelkunde</w:t>
      </w:r>
      <w:r w:rsidR="0038786D" w:rsidRPr="007C45C9">
        <w:rPr>
          <w:noProof w:val="0"/>
        </w:rPr>
        <w:t xml:space="preserve"> </w:t>
      </w:r>
      <w:r w:rsidRPr="007C45C9">
        <w:rPr>
          <w:noProof w:val="0"/>
        </w:rPr>
        <w:t xml:space="preserve">nicht </w:t>
      </w:r>
      <w:r w:rsidR="00AF557B">
        <w:rPr>
          <w:noProof w:val="0"/>
        </w:rPr>
        <w:t>vorkam</w:t>
      </w:r>
      <w:r w:rsidRPr="007C45C9">
        <w:rPr>
          <w:noProof w:val="0"/>
        </w:rPr>
        <w:t>. I</w:t>
      </w:r>
      <w:r w:rsidR="00E1624E" w:rsidRPr="007C45C9">
        <w:rPr>
          <w:noProof w:val="0"/>
        </w:rPr>
        <w:t xml:space="preserve">n allen anderen Punkten </w:t>
      </w:r>
      <w:r w:rsidR="00644F28">
        <w:rPr>
          <w:noProof w:val="0"/>
        </w:rPr>
        <w:t>fanden</w:t>
      </w:r>
      <w:r w:rsidR="00E1624E" w:rsidRPr="007C45C9">
        <w:rPr>
          <w:noProof w:val="0"/>
        </w:rPr>
        <w:t xml:space="preserve"> k</w:t>
      </w:r>
      <w:r w:rsidRPr="007C45C9">
        <w:rPr>
          <w:noProof w:val="0"/>
        </w:rPr>
        <w:t xml:space="preserve">eine Änderungen statt. Der Dienst </w:t>
      </w:r>
      <w:r w:rsidR="003B3099">
        <w:rPr>
          <w:noProof w:val="0"/>
        </w:rPr>
        <w:t>wurde</w:t>
      </w:r>
      <w:r w:rsidRPr="007C45C9">
        <w:rPr>
          <w:noProof w:val="0"/>
        </w:rPr>
        <w:t xml:space="preserve"> über den OData-Provisioning-Dienst veröffentlicht.</w:t>
      </w:r>
    </w:p>
    <w:p w14:paraId="0EF38F18" w14:textId="7218F1EE" w:rsidR="00352DB5" w:rsidRDefault="003B3099" w:rsidP="00352DB5">
      <w:pPr>
        <w:pStyle w:val="Flietext"/>
        <w:rPr>
          <w:noProof w:val="0"/>
        </w:rPr>
      </w:pPr>
      <w:r>
        <w:rPr>
          <w:noProof w:val="0"/>
        </w:rPr>
        <w:t>In der SAP Web IDE gab</w:t>
      </w:r>
      <w:r w:rsidR="00352DB5" w:rsidRPr="007C45C9">
        <w:rPr>
          <w:noProof w:val="0"/>
        </w:rPr>
        <w:t xml:space="preserve"> es mehrere Möglichkeiten. Die Anwendung </w:t>
      </w:r>
      <w:r>
        <w:rPr>
          <w:noProof w:val="0"/>
        </w:rPr>
        <w:t>konnte</w:t>
      </w:r>
      <w:r w:rsidR="00352DB5" w:rsidRPr="007C45C9">
        <w:rPr>
          <w:noProof w:val="0"/>
        </w:rPr>
        <w:t xml:space="preserve"> mit dem geänderten Dienst neu erstellt werden. Dann </w:t>
      </w:r>
      <w:r w:rsidR="00126806">
        <w:rPr>
          <w:noProof w:val="0"/>
        </w:rPr>
        <w:t>mussten</w:t>
      </w:r>
      <w:r w:rsidR="00352DB5" w:rsidRPr="007C45C9">
        <w:rPr>
          <w:noProof w:val="0"/>
        </w:rPr>
        <w:t xml:space="preserve"> anschließend alle Dateien aus dem bestehenden Projekt kopiert werden, die von der Vorlage abweichen, das </w:t>
      </w:r>
      <w:r w:rsidR="007B7FE7">
        <w:rPr>
          <w:noProof w:val="0"/>
        </w:rPr>
        <w:t>waren</w:t>
      </w:r>
      <w:r w:rsidR="00352DB5" w:rsidRPr="007C45C9">
        <w:rPr>
          <w:noProof w:val="0"/>
        </w:rPr>
        <w:t xml:space="preserve"> die </w:t>
      </w:r>
      <w:r w:rsidR="00352DB5" w:rsidRPr="007C45C9">
        <w:rPr>
          <w:i/>
          <w:noProof w:val="0"/>
        </w:rPr>
        <w:t>Detail.view.xml</w:t>
      </w:r>
      <w:r w:rsidR="00352DB5" w:rsidRPr="007C45C9">
        <w:rPr>
          <w:noProof w:val="0"/>
        </w:rPr>
        <w:t xml:space="preserve"> und die Ressourcendateien zur </w:t>
      </w:r>
      <w:r w:rsidR="00D329FA" w:rsidRPr="007C45C9">
        <w:rPr>
          <w:noProof w:val="0"/>
        </w:rPr>
        <w:t>Übersetzung</w:t>
      </w:r>
      <w:r w:rsidR="00352DB5" w:rsidRPr="007C45C9">
        <w:rPr>
          <w:noProof w:val="0"/>
        </w:rPr>
        <w:t>.</w:t>
      </w:r>
      <w:r w:rsidR="00FD005E" w:rsidRPr="007C45C9">
        <w:rPr>
          <w:noProof w:val="0"/>
        </w:rPr>
        <w:t xml:space="preserve"> </w:t>
      </w:r>
      <w:r w:rsidR="00352DB5" w:rsidRPr="007C45C9">
        <w:rPr>
          <w:noProof w:val="0"/>
        </w:rPr>
        <w:t>Dabei muss</w:t>
      </w:r>
      <w:r w:rsidR="00575D68">
        <w:rPr>
          <w:noProof w:val="0"/>
        </w:rPr>
        <w:t>te</w:t>
      </w:r>
      <w:r w:rsidR="00352DB5" w:rsidRPr="007C45C9">
        <w:rPr>
          <w:noProof w:val="0"/>
        </w:rPr>
        <w:t xml:space="preserve"> auf die Anpassung aller Erwähnungen des Projektnamens im Quelltext geachtet werden.</w:t>
      </w:r>
    </w:p>
    <w:p w14:paraId="42063052" w14:textId="2F73A834" w:rsidR="00C05D58" w:rsidRPr="00963CE8" w:rsidRDefault="00C05D58" w:rsidP="00963CE8">
      <w:pPr>
        <w:pStyle w:val="Flietext"/>
        <w:rPr>
          <w:i/>
        </w:rPr>
      </w:pPr>
      <w:r w:rsidRPr="007C45C9">
        <w:t xml:space="preserve">Die zweite Möglichkeit </w:t>
      </w:r>
      <w:r>
        <w:t>war</w:t>
      </w:r>
      <w:r w:rsidRPr="007C45C9">
        <w:t xml:space="preserve"> die Erweiterung (</w:t>
      </w:r>
      <w:r w:rsidRPr="007C45C9">
        <w:rPr>
          <w:i/>
        </w:rPr>
        <w:t>Extension</w:t>
      </w:r>
      <w:r w:rsidRPr="007C45C9">
        <w:t xml:space="preserve">) des Projekts. Diese </w:t>
      </w:r>
      <w:r>
        <w:t>konnte</w:t>
      </w:r>
      <w:r w:rsidRPr="007C45C9">
        <w:t xml:space="preserve"> erst nach dem Deployment einer Anwendung vorgenommen werden. Zuerst wählt</w:t>
      </w:r>
      <w:r>
        <w:t>e</w:t>
      </w:r>
      <w:r w:rsidRPr="007C45C9">
        <w:t xml:space="preserve"> der Entwickler in der SAP Web IDE </w:t>
      </w:r>
      <w:r w:rsidRPr="007C45C9">
        <w:rPr>
          <w:i/>
        </w:rPr>
        <w:t>File&gt;New&gt;Extension Project</w:t>
      </w:r>
      <w:r w:rsidRPr="007C45C9">
        <w:t xml:space="preserve">. In dem sich öffnenden Fenster (siehe </w:t>
      </w:r>
      <w:r w:rsidRPr="007C45C9">
        <w:fldChar w:fldCharType="begin"/>
      </w:r>
      <w:r w:rsidRPr="007C45C9">
        <w:instrText xml:space="preserve"> REF _Ref517349618 \h </w:instrText>
      </w:r>
      <w:r w:rsidRPr="007C45C9">
        <w:fldChar w:fldCharType="separate"/>
      </w:r>
      <w:r w:rsidR="00BA22F1" w:rsidRPr="007C45C9">
        <w:t xml:space="preserve">Abbildung </w:t>
      </w:r>
      <w:r w:rsidR="00BA22F1">
        <w:t>32</w:t>
      </w:r>
      <w:r w:rsidRPr="007C45C9">
        <w:fldChar w:fldCharType="end"/>
      </w:r>
      <w:r w:rsidRPr="007C45C9">
        <w:t>)</w:t>
      </w:r>
      <w:r>
        <w:t xml:space="preserve"> entschied</w:t>
      </w:r>
      <w:r w:rsidRPr="007C45C9">
        <w:t xml:space="preserve"> er </w:t>
      </w:r>
      <w:r>
        <w:t>sich für eine Anwendungsquelle, zur Auswahl standen</w:t>
      </w:r>
      <w:r w:rsidRPr="007C45C9">
        <w:t xml:space="preserve"> die SAP Cloud Platform oder ein SAPUI5 ABAP Repository auf einem Applikationsserver. Dort wählt</w:t>
      </w:r>
      <w:r>
        <w:t>e</w:t>
      </w:r>
      <w:r w:rsidRPr="007C45C9">
        <w:t xml:space="preserve"> er die gewünschte Anwendung aus und </w:t>
      </w:r>
      <w:r>
        <w:t>vergab</w:t>
      </w:r>
      <w:r w:rsidRPr="007C45C9">
        <w:t xml:space="preserve"> einen Namen für das </w:t>
      </w:r>
      <w:r w:rsidRPr="007C45C9">
        <w:lastRenderedPageBreak/>
        <w:t xml:space="preserve">Erweiterungsprojekt. Im Arbeitsbereich </w:t>
      </w:r>
      <w:r>
        <w:t>lag</w:t>
      </w:r>
      <w:r w:rsidRPr="007C45C9">
        <w:t xml:space="preserve"> nun ein neues Projekt vor. Dieses </w:t>
      </w:r>
      <w:r>
        <w:t>bot</w:t>
      </w:r>
      <w:r w:rsidRPr="007C45C9">
        <w:t xml:space="preserve"> dem Entwickler nur wenige Quelltextdateien, wie die Datei </w:t>
      </w:r>
      <w:r w:rsidRPr="007C45C9">
        <w:rPr>
          <w:i/>
        </w:rPr>
        <w:t xml:space="preserve">index.html, manifest.json, neo-app.json </w:t>
      </w:r>
      <w:r w:rsidRPr="007C45C9">
        <w:t xml:space="preserve">und </w:t>
      </w:r>
      <w:r w:rsidRPr="007C45C9">
        <w:rPr>
          <w:i/>
        </w:rPr>
        <w:t>Component.js.</w:t>
      </w:r>
    </w:p>
    <w:p w14:paraId="30C533F5" w14:textId="77777777" w:rsidR="00FD3ECC" w:rsidRPr="007C45C9" w:rsidRDefault="00FD3ECC" w:rsidP="00FD3ECC">
      <w:pPr>
        <w:pStyle w:val="Abbildung"/>
        <w:keepNext/>
        <w:framePr w:wrap="notBeside"/>
        <w:rPr>
          <w:noProof w:val="0"/>
        </w:rPr>
      </w:pPr>
      <w:r w:rsidRPr="007C45C9">
        <w:rPr>
          <w:lang w:eastAsia="zh-CN"/>
        </w:rPr>
        <w:drawing>
          <wp:inline distT="0" distB="0" distL="0" distR="0" wp14:anchorId="6FDC3935" wp14:editId="1E4EE6AA">
            <wp:extent cx="6062133" cy="2187283"/>
            <wp:effectExtent l="0" t="0" r="0" b="3810"/>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rud_odata_tausch1.PNG"/>
                    <pic:cNvPicPr/>
                  </pic:nvPicPr>
                  <pic:blipFill rotWithShape="1">
                    <a:blip r:embed="rId64">
                      <a:extLst>
                        <a:ext uri="{28A0092B-C50C-407E-A947-70E740481C1C}">
                          <a14:useLocalDpi xmlns:a14="http://schemas.microsoft.com/office/drawing/2010/main" val="0"/>
                        </a:ext>
                      </a:extLst>
                    </a:blip>
                    <a:srcRect l="969" t="3157" r="11971" b="7255"/>
                    <a:stretch/>
                  </pic:blipFill>
                  <pic:spPr bwMode="auto">
                    <a:xfrm>
                      <a:off x="0" y="0"/>
                      <a:ext cx="6081118" cy="2194133"/>
                    </a:xfrm>
                    <a:prstGeom prst="rect">
                      <a:avLst/>
                    </a:prstGeom>
                    <a:ln>
                      <a:noFill/>
                    </a:ln>
                    <a:extLst>
                      <a:ext uri="{53640926-AAD7-44D8-BBD7-CCE9431645EC}">
                        <a14:shadowObscured xmlns:a14="http://schemas.microsoft.com/office/drawing/2010/main"/>
                      </a:ext>
                    </a:extLst>
                  </pic:spPr>
                </pic:pic>
              </a:graphicData>
            </a:graphic>
          </wp:inline>
        </w:drawing>
      </w:r>
    </w:p>
    <w:p w14:paraId="18671D3E" w14:textId="4AC01352" w:rsidR="00FD3ECC" w:rsidRDefault="00FD3ECC" w:rsidP="00FD3ECC">
      <w:pPr>
        <w:pStyle w:val="BeschriftungvonAbbildungenetcBA-Format"/>
      </w:pPr>
      <w:bookmarkStart w:id="281" w:name="_Ref517349618"/>
      <w:bookmarkStart w:id="282" w:name="_Ref518118036"/>
      <w:bookmarkStart w:id="283" w:name="_Toc518556037"/>
      <w:r w:rsidRPr="007C45C9">
        <w:t xml:space="preserve">Abbildung </w:t>
      </w:r>
      <w:fldSimple w:instr=" SEQ Abbildung \* ARABIC ">
        <w:r w:rsidR="00BA22F1">
          <w:rPr>
            <w:noProof/>
          </w:rPr>
          <w:t>32</w:t>
        </w:r>
      </w:fldSimple>
      <w:bookmarkEnd w:id="281"/>
      <w:r w:rsidRPr="007C45C9">
        <w:t xml:space="preserve">: </w:t>
      </w:r>
      <w:r w:rsidR="002D5FB8" w:rsidRPr="007C45C9">
        <w:t>Anlegen eines neuen Erweiterungsprojektes</w:t>
      </w:r>
      <w:bookmarkEnd w:id="282"/>
      <w:bookmarkEnd w:id="283"/>
    </w:p>
    <w:p w14:paraId="7167B082" w14:textId="378E286A" w:rsidR="00505772" w:rsidRPr="00505772" w:rsidRDefault="00505772" w:rsidP="00505772">
      <w:pPr>
        <w:pStyle w:val="Bildquelle"/>
      </w:pPr>
      <w:r>
        <w:t>(Quelle: eigener Screenshot)</w:t>
      </w:r>
    </w:p>
    <w:p w14:paraId="34FF8C85" w14:textId="31DACC1E" w:rsidR="00084001" w:rsidRPr="007C45C9" w:rsidRDefault="00084001" w:rsidP="00084001">
      <w:pPr>
        <w:pStyle w:val="FlietextersterAbsatz"/>
        <w:rPr>
          <w:noProof w:val="0"/>
        </w:rPr>
      </w:pPr>
      <w:r w:rsidRPr="007C45C9">
        <w:rPr>
          <w:noProof w:val="0"/>
        </w:rPr>
        <w:t>Um eine Erweiterung vorzunehmen, wählt</w:t>
      </w:r>
      <w:r>
        <w:rPr>
          <w:noProof w:val="0"/>
        </w:rPr>
        <w:t>e</w:t>
      </w:r>
      <w:r w:rsidRPr="007C45C9">
        <w:rPr>
          <w:noProof w:val="0"/>
        </w:rPr>
        <w:t xml:space="preserve"> der Entwickler im Kontextmenü </w:t>
      </w:r>
      <w:r w:rsidRPr="007C45C9">
        <w:rPr>
          <w:i/>
          <w:noProof w:val="0"/>
        </w:rPr>
        <w:t>New&gt;Extension</w:t>
      </w:r>
      <w:r w:rsidRPr="007C45C9">
        <w:rPr>
          <w:noProof w:val="0"/>
        </w:rPr>
        <w:t xml:space="preserve"> und bestätigt</w:t>
      </w:r>
      <w:r>
        <w:rPr>
          <w:noProof w:val="0"/>
        </w:rPr>
        <w:t>e</w:t>
      </w:r>
      <w:r w:rsidRPr="007C45C9">
        <w:rPr>
          <w:noProof w:val="0"/>
        </w:rPr>
        <w:t xml:space="preserve"> dort, dass das vorbelegte Erweiterungsprojektes korrekt ist. Danach zeigt</w:t>
      </w:r>
      <w:r>
        <w:rPr>
          <w:noProof w:val="0"/>
        </w:rPr>
        <w:t>e</w:t>
      </w:r>
      <w:r w:rsidRPr="007C45C9">
        <w:rPr>
          <w:noProof w:val="0"/>
        </w:rPr>
        <w:t xml:space="preserve"> der Assistent sieben mögliche Erweiterungsarten an (siehe </w:t>
      </w:r>
      <w:r w:rsidRPr="007C45C9">
        <w:rPr>
          <w:noProof w:val="0"/>
        </w:rPr>
        <w:fldChar w:fldCharType="begin"/>
      </w:r>
      <w:r w:rsidRPr="007C45C9">
        <w:rPr>
          <w:noProof w:val="0"/>
        </w:rPr>
        <w:instrText xml:space="preserve"> REF _Ref518246629 \h </w:instrText>
      </w:r>
      <w:r w:rsidRPr="007C45C9">
        <w:rPr>
          <w:noProof w:val="0"/>
        </w:rPr>
      </w:r>
      <w:r w:rsidRPr="007C45C9">
        <w:rPr>
          <w:noProof w:val="0"/>
        </w:rPr>
        <w:fldChar w:fldCharType="separate"/>
      </w:r>
      <w:r w:rsidR="00BA22F1" w:rsidRPr="007C45C9">
        <w:t xml:space="preserve">Abbildung </w:t>
      </w:r>
      <w:r w:rsidR="00BA22F1">
        <w:t>33</w:t>
      </w:r>
      <w:r w:rsidRPr="007C45C9">
        <w:rPr>
          <w:noProof w:val="0"/>
        </w:rPr>
        <w:fldChar w:fldCharType="end"/>
      </w:r>
      <w:r w:rsidRPr="007C45C9">
        <w:rPr>
          <w:noProof w:val="0"/>
        </w:rPr>
        <w:t>):</w:t>
      </w:r>
    </w:p>
    <w:p w14:paraId="4ABEA714" w14:textId="77777777" w:rsidR="00084001" w:rsidRPr="007C45C9" w:rsidRDefault="00084001" w:rsidP="00084001">
      <w:pPr>
        <w:pStyle w:val="Listenabsatz"/>
      </w:pPr>
      <w:r w:rsidRPr="007C45C9">
        <w:rPr>
          <w:b/>
        </w:rPr>
        <w:t>Replace Service:</w:t>
      </w:r>
      <w:r w:rsidRPr="007C45C9">
        <w:t xml:space="preserve"> In dieser Option kann der von der Anwendung benutzte OData-Dienst getauscht werden.</w:t>
      </w:r>
    </w:p>
    <w:p w14:paraId="0F1C7F2A" w14:textId="77777777" w:rsidR="00084001" w:rsidRPr="007C45C9" w:rsidRDefault="00084001" w:rsidP="00084001">
      <w:pPr>
        <w:pStyle w:val="Listenabsatz"/>
      </w:pPr>
      <w:r w:rsidRPr="007C45C9">
        <w:rPr>
          <w:b/>
        </w:rPr>
        <w:t>Hide Control:</w:t>
      </w:r>
      <w:r w:rsidRPr="007C45C9">
        <w:t xml:space="preserve"> Versteckt ein ausgewähltes Oberflächenelement.</w:t>
      </w:r>
    </w:p>
    <w:p w14:paraId="53471A04" w14:textId="77777777" w:rsidR="00084001" w:rsidRPr="007C45C9" w:rsidRDefault="00084001" w:rsidP="00084001">
      <w:pPr>
        <w:pStyle w:val="Listenabsatz"/>
      </w:pPr>
      <w:r w:rsidRPr="007C45C9">
        <w:t>I18n Resource Text Customization: Macht die i18n-Dateien im Erweiterungsprojekt verfügbar. Sie können anschließend durch den Entwickler angepasst werden.</w:t>
      </w:r>
    </w:p>
    <w:p w14:paraId="69BDE849" w14:textId="77777777" w:rsidR="00084001" w:rsidRPr="007C45C9" w:rsidRDefault="00084001" w:rsidP="00084001">
      <w:pPr>
        <w:pStyle w:val="Listenabsatz"/>
      </w:pPr>
      <w:r w:rsidRPr="007C45C9">
        <w:rPr>
          <w:b/>
        </w:rPr>
        <w:t>Replace View:</w:t>
      </w:r>
      <w:r w:rsidRPr="007C45C9">
        <w:t xml:space="preserve"> Eine der in der Anwendung vorhandenen Ansichten kann bearbeitet werden. Als Startpunkt dient hierfür entweder eine leere Quelldatei oder eine Kopie der bestehenden Ansicht.</w:t>
      </w:r>
    </w:p>
    <w:p w14:paraId="2249D2A4" w14:textId="304A7493" w:rsidR="00084001" w:rsidRDefault="00084001" w:rsidP="00757745">
      <w:pPr>
        <w:pStyle w:val="Listenabsatz"/>
      </w:pPr>
      <w:r w:rsidRPr="007C45C9">
        <w:rPr>
          <w:b/>
        </w:rPr>
        <w:t>Extend View/Fragment:</w:t>
      </w:r>
      <w:r w:rsidRPr="007C45C9">
        <w:t xml:space="preserve"> Erweitert </w:t>
      </w:r>
      <w:r>
        <w:t>Ansichten</w:t>
      </w:r>
      <w:r w:rsidRPr="007C45C9">
        <w:t xml:space="preserve"> und </w:t>
      </w:r>
      <w:r w:rsidRPr="007C45C9">
        <w:rPr>
          <w:i/>
        </w:rPr>
        <w:t>Fragmente</w:t>
      </w:r>
      <w:r w:rsidRPr="007C45C9">
        <w:t xml:space="preserve">, in denen </w:t>
      </w:r>
      <w:r w:rsidRPr="007C45C9">
        <w:rPr>
          <w:i/>
        </w:rPr>
        <w:t>Extension Point</w:t>
      </w:r>
      <w:r w:rsidRPr="007C45C9">
        <w:t xml:space="preserve"> existiert.</w:t>
      </w:r>
      <w:r>
        <w:t xml:space="preserve"> Fragmente sind Oberflächenteile, die keine eigene Logik besitzen. Sie sind wiederverwendbar und werden unter anderem für Dialoge oder Nachrichten verwendet, die sich in eigenen kleinen Fenstern öffnen </w:t>
      </w:r>
      <w:sdt>
        <w:sdtPr>
          <w:id w:val="-726149633"/>
          <w:citation/>
        </w:sdtPr>
        <w:sdtContent>
          <w:r>
            <w:fldChar w:fldCharType="begin"/>
          </w:r>
          <w:r>
            <w:instrText xml:space="preserve">CITATION SAP1815 \l 1031 </w:instrText>
          </w:r>
          <w:r>
            <w:fldChar w:fldCharType="separate"/>
          </w:r>
          <w:r w:rsidR="000C5CB8">
            <w:rPr>
              <w:noProof/>
            </w:rPr>
            <w:t>[99]</w:t>
          </w:r>
          <w:r>
            <w:fldChar w:fldCharType="end"/>
          </w:r>
        </w:sdtContent>
      </w:sdt>
      <w:r>
        <w:t>. Extension Points dienen als Ankerpunkte für Erweiterungen in Ansichten</w:t>
      </w:r>
      <w:sdt>
        <w:sdtPr>
          <w:id w:val="159360509"/>
          <w:citation/>
        </w:sdtPr>
        <w:sdtContent>
          <w:r>
            <w:fldChar w:fldCharType="begin"/>
          </w:r>
          <w:r>
            <w:instrText xml:space="preserve"> CITATION SAP1816 \l 1031 </w:instrText>
          </w:r>
          <w:r>
            <w:fldChar w:fldCharType="separate"/>
          </w:r>
          <w:r w:rsidR="000C5CB8">
            <w:rPr>
              <w:noProof/>
            </w:rPr>
            <w:t xml:space="preserve"> [100]</w:t>
          </w:r>
          <w:r>
            <w:fldChar w:fldCharType="end"/>
          </w:r>
        </w:sdtContent>
      </w:sdt>
      <w:r>
        <w:t>. Um eine Erweiterung an einer vorhergesehenen Stelle einzufügen kann ein Fragment mit einem Extension Point verbunden werden</w:t>
      </w:r>
      <w:sdt>
        <w:sdtPr>
          <w:id w:val="1016427863"/>
          <w:citation/>
        </w:sdtPr>
        <w:sdtContent>
          <w:r>
            <w:fldChar w:fldCharType="begin"/>
          </w:r>
          <w:r>
            <w:instrText xml:space="preserve"> CITATION SAP14 \l 1031 </w:instrText>
          </w:r>
          <w:r>
            <w:fldChar w:fldCharType="separate"/>
          </w:r>
          <w:r w:rsidR="000C5CB8">
            <w:rPr>
              <w:noProof/>
            </w:rPr>
            <w:t xml:space="preserve"> [101]</w:t>
          </w:r>
          <w:r>
            <w:fldChar w:fldCharType="end"/>
          </w:r>
        </w:sdtContent>
      </w:sdt>
      <w:r>
        <w:t>. In Controllern heißen diese UI Controller Hooks</w:t>
      </w:r>
      <w:sdt>
        <w:sdtPr>
          <w:id w:val="-209655424"/>
          <w:citation/>
        </w:sdtPr>
        <w:sdtContent>
          <w:r>
            <w:fldChar w:fldCharType="begin"/>
          </w:r>
          <w:r>
            <w:instrText xml:space="preserve"> CITATION SAP1817 \l 1031 </w:instrText>
          </w:r>
          <w:r>
            <w:fldChar w:fldCharType="separate"/>
          </w:r>
          <w:r w:rsidR="000C5CB8">
            <w:rPr>
              <w:noProof/>
            </w:rPr>
            <w:t xml:space="preserve"> [102]</w:t>
          </w:r>
          <w:r>
            <w:fldChar w:fldCharType="end"/>
          </w:r>
        </w:sdtContent>
      </w:sdt>
      <w:r>
        <w:t>.</w:t>
      </w:r>
    </w:p>
    <w:p w14:paraId="5624404C" w14:textId="77777777" w:rsidR="00D51FBC" w:rsidRPr="007C45C9" w:rsidRDefault="00D51FBC" w:rsidP="00D51FBC">
      <w:pPr>
        <w:pStyle w:val="Listenabsatz"/>
      </w:pPr>
      <w:r w:rsidRPr="007C45C9">
        <w:rPr>
          <w:b/>
        </w:rPr>
        <w:t>Extend Controller:</w:t>
      </w:r>
      <w:r w:rsidRPr="007C45C9">
        <w:t xml:space="preserve"> Einer der in der Anwendung verwendeten Controller kann bearbeitet werden. Als Startpunkt dient hierfür entweder eine leere Quelltextdatei oder eine Kopie des bestehenden Controllers.</w:t>
      </w:r>
    </w:p>
    <w:p w14:paraId="336706AB" w14:textId="26913B38" w:rsidR="00D51FBC" w:rsidRPr="007C45C9" w:rsidRDefault="00D51FBC" w:rsidP="00D51FBC">
      <w:pPr>
        <w:pStyle w:val="Listenabsatz"/>
      </w:pPr>
      <w:r w:rsidRPr="007C45C9">
        <w:rPr>
          <w:b/>
        </w:rPr>
        <w:lastRenderedPageBreak/>
        <w:t>Implement UI Controller Hook:</w:t>
      </w:r>
      <w:r w:rsidRPr="007C45C9">
        <w:t xml:space="preserve"> Anpassung eines Controllers an einer durch einen Platzhalter gekennzeichneten Stelle.</w:t>
      </w:r>
    </w:p>
    <w:p w14:paraId="74F31E83" w14:textId="77777777" w:rsidR="00793F12" w:rsidRPr="007C45C9" w:rsidRDefault="00754438" w:rsidP="00793F12">
      <w:pPr>
        <w:pStyle w:val="Abbildung"/>
        <w:keepNext/>
        <w:framePr w:wrap="auto" w:vAnchor="margin" w:yAlign="inline"/>
        <w:rPr>
          <w:noProof w:val="0"/>
        </w:rPr>
      </w:pPr>
      <w:r w:rsidRPr="007C45C9">
        <w:rPr>
          <w:lang w:eastAsia="zh-CN"/>
        </w:rPr>
        <w:drawing>
          <wp:inline distT="0" distB="0" distL="0" distR="0" wp14:anchorId="050B8792" wp14:editId="5CD16DC3">
            <wp:extent cx="6096000" cy="4238902"/>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ension4.PNG"/>
                    <pic:cNvPicPr/>
                  </pic:nvPicPr>
                  <pic:blipFill rotWithShape="1">
                    <a:blip r:embed="rId65">
                      <a:extLst>
                        <a:ext uri="{28A0092B-C50C-407E-A947-70E740481C1C}">
                          <a14:useLocalDpi xmlns:a14="http://schemas.microsoft.com/office/drawing/2010/main" val="0"/>
                        </a:ext>
                      </a:extLst>
                    </a:blip>
                    <a:srcRect t="12508" r="27225"/>
                    <a:stretch/>
                  </pic:blipFill>
                  <pic:spPr bwMode="auto">
                    <a:xfrm>
                      <a:off x="0" y="0"/>
                      <a:ext cx="6112669" cy="4250493"/>
                    </a:xfrm>
                    <a:prstGeom prst="rect">
                      <a:avLst/>
                    </a:prstGeom>
                    <a:ln>
                      <a:noFill/>
                    </a:ln>
                    <a:extLst>
                      <a:ext uri="{53640926-AAD7-44D8-BBD7-CCE9431645EC}">
                        <a14:shadowObscured xmlns:a14="http://schemas.microsoft.com/office/drawing/2010/main"/>
                      </a:ext>
                    </a:extLst>
                  </pic:spPr>
                </pic:pic>
              </a:graphicData>
            </a:graphic>
          </wp:inline>
        </w:drawing>
      </w:r>
    </w:p>
    <w:p w14:paraId="14FBB1DB" w14:textId="77817C20" w:rsidR="002F78A1" w:rsidRDefault="00793F12" w:rsidP="000E2943">
      <w:pPr>
        <w:pStyle w:val="BeschriftungvonAbbildungenetcBA-Format"/>
      </w:pPr>
      <w:bookmarkStart w:id="284" w:name="_Ref518246629"/>
      <w:bookmarkStart w:id="285" w:name="_Toc518556038"/>
      <w:r w:rsidRPr="007C45C9">
        <w:t xml:space="preserve">Abbildung </w:t>
      </w:r>
      <w:fldSimple w:instr=" SEQ Abbildung \* ARABIC ">
        <w:r w:rsidR="00BA22F1">
          <w:rPr>
            <w:noProof/>
          </w:rPr>
          <w:t>33</w:t>
        </w:r>
      </w:fldSimple>
      <w:bookmarkEnd w:id="284"/>
      <w:r w:rsidRPr="007C45C9">
        <w:t>: Anzeige der Erweitungsmöglichkeiten</w:t>
      </w:r>
      <w:bookmarkEnd w:id="285"/>
    </w:p>
    <w:p w14:paraId="1FEA818E" w14:textId="1A13D8B0" w:rsidR="000E2943" w:rsidRPr="000E2943" w:rsidRDefault="000E2943" w:rsidP="000E2943">
      <w:pPr>
        <w:pStyle w:val="Bildquelle"/>
      </w:pPr>
      <w:r>
        <w:t>(Quelle: eigener Screenshot)</w:t>
      </w:r>
    </w:p>
    <w:p w14:paraId="1205A8D1" w14:textId="5DE57A78" w:rsidR="00793F12" w:rsidRPr="007C45C9" w:rsidRDefault="00793F12" w:rsidP="000E41B9">
      <w:pPr>
        <w:pStyle w:val="FlietextersterAbsatz"/>
        <w:rPr>
          <w:noProof w:val="0"/>
        </w:rPr>
      </w:pPr>
      <w:r w:rsidRPr="007C45C9">
        <w:rPr>
          <w:noProof w:val="0"/>
        </w:rPr>
        <w:t xml:space="preserve">Die Option </w:t>
      </w:r>
      <w:r w:rsidRPr="007C45C9">
        <w:rPr>
          <w:i/>
          <w:noProof w:val="0"/>
        </w:rPr>
        <w:t>Replace Service</w:t>
      </w:r>
      <w:r w:rsidRPr="007C45C9">
        <w:rPr>
          <w:noProof w:val="0"/>
        </w:rPr>
        <w:t xml:space="preserve"> </w:t>
      </w:r>
      <w:r w:rsidR="0082037F">
        <w:rPr>
          <w:noProof w:val="0"/>
        </w:rPr>
        <w:t>bot</w:t>
      </w:r>
      <w:r w:rsidRPr="007C45C9">
        <w:rPr>
          <w:noProof w:val="0"/>
        </w:rPr>
        <w:t xml:space="preserve"> die gesuchte Funktion – den Austausch von OData-Diensten. Es öffnet</w:t>
      </w:r>
      <w:r w:rsidR="00C24541">
        <w:rPr>
          <w:noProof w:val="0"/>
        </w:rPr>
        <w:t>e</w:t>
      </w:r>
      <w:r w:rsidRPr="007C45C9">
        <w:rPr>
          <w:noProof w:val="0"/>
        </w:rPr>
        <w:t xml:space="preserve"> sich der gleiche Dialog, wie er auch bei Erstellung der Anwendung zur Auswahl des OData-Dienstes gezeigt wurde. Nach erfolgter Auswahl und Bestätigung </w:t>
      </w:r>
      <w:r w:rsidR="00C24541">
        <w:rPr>
          <w:noProof w:val="0"/>
        </w:rPr>
        <w:t>konnte</w:t>
      </w:r>
      <w:r w:rsidRPr="007C45C9">
        <w:rPr>
          <w:noProof w:val="0"/>
        </w:rPr>
        <w:t xml:space="preserve"> die Anwendung mit dem neuen OData-Dienst ausgeführt und </w:t>
      </w:r>
      <w:r w:rsidR="00617EDA" w:rsidRPr="007C45C9">
        <w:rPr>
          <w:noProof w:val="0"/>
        </w:rPr>
        <w:t>ausgeliefert</w:t>
      </w:r>
      <w:r w:rsidRPr="007C45C9">
        <w:rPr>
          <w:noProof w:val="0"/>
        </w:rPr>
        <w:t xml:space="preserve"> werden.</w:t>
      </w:r>
    </w:p>
    <w:p w14:paraId="21568599" w14:textId="16E4CC01" w:rsidR="00CF4425" w:rsidRPr="007C45C9" w:rsidRDefault="00CF4425" w:rsidP="0092667D">
      <w:pPr>
        <w:pStyle w:val="berschrift2"/>
      </w:pPr>
      <w:bookmarkStart w:id="286" w:name="_Toc512245451"/>
      <w:bookmarkStart w:id="287" w:name="_Toc512808553"/>
      <w:bookmarkStart w:id="288" w:name="_Ref515204085"/>
      <w:bookmarkStart w:id="289" w:name="_Ref515204094"/>
      <w:bookmarkStart w:id="290" w:name="_Toc518555995"/>
      <w:r w:rsidRPr="007C45C9">
        <w:t>Einschätzung der SAP Cloud Platform</w:t>
      </w:r>
      <w:bookmarkEnd w:id="286"/>
      <w:bookmarkEnd w:id="287"/>
      <w:bookmarkEnd w:id="288"/>
      <w:bookmarkEnd w:id="289"/>
      <w:bookmarkEnd w:id="290"/>
    </w:p>
    <w:p w14:paraId="0F50016C" w14:textId="77777777" w:rsidR="00D12AB8" w:rsidRPr="007C45C9" w:rsidRDefault="006541EF" w:rsidP="006C62E2">
      <w:pPr>
        <w:pStyle w:val="FlietextersterAbsatz"/>
      </w:pPr>
      <w:r w:rsidRPr="007C45C9">
        <w:t>Im Rahmen der Arbeit konn</w:t>
      </w:r>
      <w:r w:rsidR="005413A9" w:rsidRPr="007C45C9">
        <w:t xml:space="preserve">te gezeigt werden, dass ein SAP-ECC-System </w:t>
      </w:r>
      <w:r w:rsidRPr="007C45C9">
        <w:t>mi</w:t>
      </w:r>
      <w:r w:rsidR="00A853C4" w:rsidRPr="007C45C9">
        <w:t>t Hilfe des Konnektor-Dienst</w:t>
      </w:r>
      <w:r w:rsidR="00792BBA" w:rsidRPr="007C45C9">
        <w:t>e</w:t>
      </w:r>
      <w:r w:rsidR="00A853C4" w:rsidRPr="007C45C9">
        <w:t>s</w:t>
      </w:r>
      <w:r w:rsidRPr="007C45C9">
        <w:t xml:space="preserve"> mit der SAP Cloud Platform verbun</w:t>
      </w:r>
      <w:r w:rsidR="009563F6" w:rsidRPr="007C45C9">
        <w:t xml:space="preserve">den werden kann. </w:t>
      </w:r>
      <w:r w:rsidR="005A7892" w:rsidRPr="007C45C9">
        <w:t>Wenn die Daten als O</w:t>
      </w:r>
      <w:r w:rsidR="00066925" w:rsidRPr="007C45C9">
        <w:t>Data-Dienst veröffentlich werden, kann eine Fiori-ähnliche Anwendung darauf zugreifen und diese anzeigen.</w:t>
      </w:r>
      <w:r w:rsidR="005A7892" w:rsidRPr="007C45C9">
        <w:t xml:space="preserve"> Bei der Änderung des OData-Dienstes ist in diesem Fall keine Änderung an der entwickelten Oberfläche nötig.</w:t>
      </w:r>
      <w:r w:rsidR="00364537" w:rsidRPr="007C45C9">
        <w:t xml:space="preserve"> Die Machbarkeit der gestellten Aufgabe konnte somit bestätigt werden.</w:t>
      </w:r>
    </w:p>
    <w:p w14:paraId="0B53409D" w14:textId="373CA3E1" w:rsidR="002D1BBE" w:rsidRPr="007C45C9" w:rsidRDefault="00433600" w:rsidP="006C62E2">
      <w:pPr>
        <w:pStyle w:val="Flietext"/>
      </w:pPr>
      <w:r w:rsidRPr="007C45C9">
        <w:t>Bei der Recherche und Umsetzung sind einige Punkte positiv und andere negativ aufgefallen.</w:t>
      </w:r>
      <w:r w:rsidR="008204EF" w:rsidRPr="007C45C9">
        <w:t xml:space="preserve"> Da die Benutzung der Entwicklungsumgebung</w:t>
      </w:r>
      <w:r w:rsidR="002265BB" w:rsidRPr="007C45C9">
        <w:t xml:space="preserve"> und die Anbindung von Systemen</w:t>
      </w:r>
      <w:r w:rsidR="008204EF" w:rsidRPr="007C45C9">
        <w:t xml:space="preserve"> einen großen </w:t>
      </w:r>
      <w:r w:rsidR="002265BB" w:rsidRPr="007C45C9">
        <w:t>Teil der Arbeit ausmachen</w:t>
      </w:r>
      <w:r w:rsidR="002C1228" w:rsidRPr="007C45C9">
        <w:t>, soll</w:t>
      </w:r>
      <w:r w:rsidR="002265BB" w:rsidRPr="007C45C9">
        <w:t>en diese</w:t>
      </w:r>
      <w:r w:rsidR="002C1228" w:rsidRPr="007C45C9">
        <w:t xml:space="preserve"> auch gesondert </w:t>
      </w:r>
      <w:r w:rsidR="002C1228" w:rsidRPr="007C45C9">
        <w:lastRenderedPageBreak/>
        <w:t>eingeschätzt werden.</w:t>
      </w:r>
      <w:r w:rsidR="00D12AB8" w:rsidRPr="007C45C9">
        <w:t xml:space="preserve"> </w:t>
      </w:r>
      <w:r w:rsidR="002D1BBE" w:rsidRPr="007C45C9">
        <w:t xml:space="preserve">Zudem ist zu beachten, dass sich der Eindruck in dieser Arbeit auf die Testversion der SAP Cloud Platform bezieht. Ein Test der produktiven Version war aus </w:t>
      </w:r>
      <w:r w:rsidR="005C05CB" w:rsidRPr="007C45C9">
        <w:t>finanziellen G</w:t>
      </w:r>
      <w:r w:rsidR="00266FC0" w:rsidRPr="007C45C9">
        <w:t>ründen nicht möglich. Von den zwei vorhandenen Umgebungen wur</w:t>
      </w:r>
      <w:r w:rsidR="007D28C0">
        <w:t>de nur die Neo-Umgebung evaluiert</w:t>
      </w:r>
      <w:r w:rsidR="00266FC0" w:rsidRPr="007C45C9">
        <w:t>.</w:t>
      </w:r>
    </w:p>
    <w:p w14:paraId="13E2793D" w14:textId="77777777" w:rsidR="005B3AFD" w:rsidRPr="007C45C9" w:rsidRDefault="005B3AFD" w:rsidP="006F5CFA">
      <w:pPr>
        <w:pStyle w:val="berschrift3"/>
      </w:pPr>
      <w:bookmarkStart w:id="291" w:name="_Toc518555996"/>
      <w:r w:rsidRPr="007C45C9">
        <w:t>Entwicklungsumgebung</w:t>
      </w:r>
      <w:r w:rsidR="003A2F14" w:rsidRPr="007C45C9">
        <w:t xml:space="preserve"> SAP</w:t>
      </w:r>
      <w:r w:rsidRPr="007C45C9">
        <w:t xml:space="preserve"> Web IDE</w:t>
      </w:r>
      <w:bookmarkEnd w:id="291"/>
    </w:p>
    <w:p w14:paraId="7251E775" w14:textId="77777777" w:rsidR="004570B5" w:rsidRPr="007C45C9" w:rsidRDefault="0003304C" w:rsidP="00C84558">
      <w:pPr>
        <w:pStyle w:val="FlietextersterAbsatz"/>
        <w:rPr>
          <w:noProof w:val="0"/>
        </w:rPr>
      </w:pPr>
      <w:r w:rsidRPr="007C45C9">
        <w:rPr>
          <w:noProof w:val="0"/>
        </w:rPr>
        <w:t>Die SAP Web IDE bietet den schnellstmöglichen S</w:t>
      </w:r>
      <w:r w:rsidR="0061338E" w:rsidRPr="007C45C9">
        <w:rPr>
          <w:noProof w:val="0"/>
        </w:rPr>
        <w:t>tart in die SAPUI5-Entwicklung. Die von SAP unterstützte Entwicklungsumgebung Eclipse kann durch Installation einer von SAP angebotenen Erweiterung vorbereitet werden. Bei WebStorm</w:t>
      </w:r>
      <w:r w:rsidR="006956DE" w:rsidRPr="007C45C9">
        <w:rPr>
          <w:noProof w:val="0"/>
        </w:rPr>
        <w:t xml:space="preserve"> muss die Bibliothek manuell eingebunden und ein lokaler Webserver eingerichtet werden.</w:t>
      </w:r>
      <w:r w:rsidR="00397000" w:rsidRPr="007C45C9">
        <w:rPr>
          <w:noProof w:val="0"/>
        </w:rPr>
        <w:t xml:space="preserve"> Für Entwickler, die einen ersten Einblick in die SAPUI5-Entwicklung gewinnen wollen, ist die WebIDE daher eine gute Lösung.</w:t>
      </w:r>
      <w:r w:rsidR="009060E0" w:rsidRPr="007C45C9">
        <w:rPr>
          <w:noProof w:val="0"/>
        </w:rPr>
        <w:t xml:space="preserve"> Ein Wechsel zu WebStorm oder einer anderen Entwicklungsumgebung kann zu einem späteren Zeitpunkt problemlos erfolgen.</w:t>
      </w:r>
    </w:p>
    <w:p w14:paraId="4B296C96" w14:textId="77777777" w:rsidR="004570B5" w:rsidRPr="007C45C9" w:rsidRDefault="00083715" w:rsidP="004570B5">
      <w:pPr>
        <w:pStyle w:val="Flietext"/>
        <w:rPr>
          <w:noProof w:val="0"/>
        </w:rPr>
      </w:pPr>
      <w:r w:rsidRPr="007C45C9">
        <w:rPr>
          <w:noProof w:val="0"/>
        </w:rPr>
        <w:t>Die Web IDE konnte die Entwicklung der Anwendung in diesem Fall abdecken und sich mit einigen Merkmalen positiv hervorheben. Aufgrund der</w:t>
      </w:r>
      <w:r w:rsidR="00C43BA0" w:rsidRPr="007C45C9">
        <w:rPr>
          <w:noProof w:val="0"/>
        </w:rPr>
        <w:t xml:space="preserve"> vorhanden</w:t>
      </w:r>
      <w:r w:rsidR="00887156" w:rsidRPr="007C45C9">
        <w:rPr>
          <w:noProof w:val="0"/>
        </w:rPr>
        <w:t>en</w:t>
      </w:r>
      <w:r w:rsidR="00C43BA0" w:rsidRPr="007C45C9">
        <w:rPr>
          <w:noProof w:val="0"/>
        </w:rPr>
        <w:t xml:space="preserve"> Anwendungsvorlagen können</w:t>
      </w:r>
      <w:r w:rsidRPr="007C45C9">
        <w:rPr>
          <w:noProof w:val="0"/>
        </w:rPr>
        <w:t xml:space="preserve"> Oberfläche</w:t>
      </w:r>
      <w:r w:rsidR="00C43BA0" w:rsidRPr="007C45C9">
        <w:rPr>
          <w:noProof w:val="0"/>
        </w:rPr>
        <w:t>n</w:t>
      </w:r>
      <w:r w:rsidRPr="007C45C9">
        <w:rPr>
          <w:noProof w:val="0"/>
        </w:rPr>
        <w:t xml:space="preserve"> besonders schnell erstellt werden. Mit Hilfe des graphischen Layout Editors ist die Änderung von Ansichten sogar mit sehr wenigen Programmierkenntnissen möglich. </w:t>
      </w:r>
      <w:r w:rsidR="00FE2184" w:rsidRPr="007C45C9">
        <w:rPr>
          <w:noProof w:val="0"/>
        </w:rPr>
        <w:t>Die An</w:t>
      </w:r>
      <w:r w:rsidR="00675DFC" w:rsidRPr="007C45C9">
        <w:rPr>
          <w:noProof w:val="0"/>
        </w:rPr>
        <w:t>bindung des SAP Translation Hub</w:t>
      </w:r>
      <w:r w:rsidR="00FE2184" w:rsidRPr="007C45C9">
        <w:rPr>
          <w:noProof w:val="0"/>
        </w:rPr>
        <w:t xml:space="preserve"> vereinfacht die </w:t>
      </w:r>
      <w:r w:rsidR="00675DFC" w:rsidRPr="007C45C9">
        <w:rPr>
          <w:noProof w:val="0"/>
        </w:rPr>
        <w:t>Übersetzung</w:t>
      </w:r>
      <w:r w:rsidR="00B249F3" w:rsidRPr="007C45C9">
        <w:rPr>
          <w:noProof w:val="0"/>
        </w:rPr>
        <w:t xml:space="preserve"> von Anwendungen in hohem Maße, da Ressourcendateien direkt aus dem Kontextmenü übersetzt werden können.</w:t>
      </w:r>
    </w:p>
    <w:p w14:paraId="0F37A4B7" w14:textId="3422B5AD" w:rsidR="004570B5" w:rsidRPr="007C45C9" w:rsidRDefault="00132E67" w:rsidP="004570B5">
      <w:pPr>
        <w:pStyle w:val="Flietext"/>
        <w:rPr>
          <w:noProof w:val="0"/>
        </w:rPr>
      </w:pPr>
      <w:r w:rsidRPr="007C45C9">
        <w:rPr>
          <w:noProof w:val="0"/>
        </w:rPr>
        <w:t>Zum Testen der Oberfläche können zur Laufzeit Sprachen und Auflösungen verändert werden.</w:t>
      </w:r>
      <w:r w:rsidR="008C2A0F" w:rsidRPr="007C45C9">
        <w:rPr>
          <w:noProof w:val="0"/>
        </w:rPr>
        <w:t xml:space="preserve"> Ein QR-Code-Generator </w:t>
      </w:r>
      <w:r w:rsidR="00D976EA" w:rsidRPr="007C45C9">
        <w:rPr>
          <w:noProof w:val="0"/>
        </w:rPr>
        <w:t>ermöglicht</w:t>
      </w:r>
      <w:r w:rsidR="008C2A0F" w:rsidRPr="007C45C9">
        <w:rPr>
          <w:noProof w:val="0"/>
        </w:rPr>
        <w:t xml:space="preserve"> die schnelle Anzeige auf einem </w:t>
      </w:r>
      <w:r w:rsidR="00303014" w:rsidRPr="007C45C9">
        <w:rPr>
          <w:noProof w:val="0"/>
        </w:rPr>
        <w:t>mobilen Endgerät</w:t>
      </w:r>
      <w:r w:rsidR="008C2A0F" w:rsidRPr="007C45C9">
        <w:rPr>
          <w:noProof w:val="0"/>
        </w:rPr>
        <w:t>.</w:t>
      </w:r>
      <w:r w:rsidRPr="007C45C9">
        <w:rPr>
          <w:noProof w:val="0"/>
        </w:rPr>
        <w:t xml:space="preserve"> Die Funktionalität des Quelltextes sichern Modultests und Oberflächentests, </w:t>
      </w:r>
      <w:r w:rsidR="00F84BAB" w:rsidRPr="007C45C9">
        <w:rPr>
          <w:noProof w:val="0"/>
        </w:rPr>
        <w:t>die</w:t>
      </w:r>
      <w:r w:rsidRPr="007C45C9">
        <w:rPr>
          <w:noProof w:val="0"/>
        </w:rPr>
        <w:t xml:space="preserve"> durch SAP vorkonfiguriert sind</w:t>
      </w:r>
      <w:r w:rsidR="00C84558" w:rsidRPr="007C45C9">
        <w:rPr>
          <w:noProof w:val="0"/>
        </w:rPr>
        <w:t>.</w:t>
      </w:r>
    </w:p>
    <w:p w14:paraId="64B6BB5F" w14:textId="098A9BDA" w:rsidR="006749A9" w:rsidRPr="007C45C9" w:rsidRDefault="00C84558" w:rsidP="006B2C98">
      <w:pPr>
        <w:pStyle w:val="Flietext"/>
        <w:rPr>
          <w:noProof w:val="0"/>
        </w:rPr>
      </w:pPr>
      <w:r w:rsidRPr="007C45C9">
        <w:rPr>
          <w:noProof w:val="0"/>
        </w:rPr>
        <w:t>Die in dieser Arbeit gefundenen Nachteile der SAP Web IDE sind gegenüber den Vorteilen eher gering. Projekte im Arbeitsbereich können nicht ges</w:t>
      </w:r>
      <w:r w:rsidR="00CE134B" w:rsidRPr="007C45C9">
        <w:rPr>
          <w:noProof w:val="0"/>
        </w:rPr>
        <w:t>chlossen oder umbenannt werden.</w:t>
      </w:r>
      <w:r w:rsidR="00F457DE" w:rsidRPr="007C45C9">
        <w:rPr>
          <w:noProof w:val="0"/>
        </w:rPr>
        <w:t xml:space="preserve"> Zudem sind die Namenskonventionen für Anwendungen auf der SAP Cloud Platform </w:t>
      </w:r>
      <w:del w:id="292" w:author="Lippmann, Daniel, NMU-CT" w:date="2018-07-06T09:24:00Z">
        <w:r w:rsidR="00F457DE" w:rsidRPr="007C45C9" w:rsidDel="002D10B5">
          <w:rPr>
            <w:noProof w:val="0"/>
          </w:rPr>
          <w:delText>unpraktisch</w:delText>
        </w:r>
      </w:del>
      <w:ins w:id="293" w:author="Lippmann, Daniel, NMU-CT" w:date="2018-07-06T09:24:00Z">
        <w:r w:rsidR="002D10B5">
          <w:rPr>
            <w:noProof w:val="0"/>
          </w:rPr>
          <w:t>nicht praktikabel</w:t>
        </w:r>
      </w:ins>
      <w:r w:rsidR="00F457DE" w:rsidRPr="007C45C9">
        <w:rPr>
          <w:noProof w:val="0"/>
        </w:rPr>
        <w:t xml:space="preserve">, da sie nur Kleinbuchstaben und Zahlen zulassen. Unterstriche und Großbuchstaben, </w:t>
      </w:r>
      <w:r w:rsidR="00F84BAB" w:rsidRPr="007C45C9">
        <w:rPr>
          <w:noProof w:val="0"/>
        </w:rPr>
        <w:t>die</w:t>
      </w:r>
      <w:r w:rsidR="00F457DE" w:rsidRPr="007C45C9">
        <w:rPr>
          <w:noProof w:val="0"/>
        </w:rPr>
        <w:t xml:space="preserve"> einen positiven Einfluss auf die Lesbarkeit von langen </w:t>
      </w:r>
      <w:del w:id="294" w:author="Lippmann, Daniel, NMU-CT" w:date="2018-07-06T09:24:00Z">
        <w:r w:rsidR="00F457DE" w:rsidRPr="007C45C9" w:rsidDel="002D10B5">
          <w:rPr>
            <w:noProof w:val="0"/>
          </w:rPr>
          <w:delText xml:space="preserve">Namen </w:delText>
        </w:r>
      </w:del>
      <w:ins w:id="295" w:author="Lippmann, Daniel, NMU-CT" w:date="2018-07-06T09:24:00Z">
        <w:r w:rsidR="002D10B5">
          <w:rPr>
            <w:noProof w:val="0"/>
          </w:rPr>
          <w:t>Variablennamen</w:t>
        </w:r>
        <w:r w:rsidR="002D10B5" w:rsidRPr="007C45C9">
          <w:rPr>
            <w:noProof w:val="0"/>
          </w:rPr>
          <w:t xml:space="preserve"> </w:t>
        </w:r>
      </w:ins>
      <w:r w:rsidR="00F457DE" w:rsidRPr="007C45C9">
        <w:rPr>
          <w:noProof w:val="0"/>
        </w:rPr>
        <w:t>haben, sind verboten.</w:t>
      </w:r>
    </w:p>
    <w:p w14:paraId="513F22DF" w14:textId="77777777" w:rsidR="00E564D0" w:rsidRPr="007C45C9" w:rsidRDefault="00B61B07" w:rsidP="006749A9">
      <w:pPr>
        <w:pStyle w:val="Flietext"/>
        <w:rPr>
          <w:noProof w:val="0"/>
        </w:rPr>
      </w:pPr>
      <w:r w:rsidRPr="007C45C9">
        <w:rPr>
          <w:noProof w:val="0"/>
        </w:rPr>
        <w:t>Im Rahmen dieser Arbeit fiel negativ auf, dass die Anwendungsvorlagen nicht für beliebig alte SAPUI5-Versionen verfügbar waren. Mit einer niedrigeren Version entwickelte Anwendungen sind aber immerhin lauffähig.</w:t>
      </w:r>
      <w:r w:rsidR="00073942" w:rsidRPr="007C45C9">
        <w:rPr>
          <w:noProof w:val="0"/>
        </w:rPr>
        <w:t xml:space="preserve"> In einem produktiven Szenario sollte ohnehin</w:t>
      </w:r>
      <w:r w:rsidR="00CA114B" w:rsidRPr="007C45C9">
        <w:rPr>
          <w:noProof w:val="0"/>
        </w:rPr>
        <w:t xml:space="preserve"> auf eine aktuellere Version des</w:t>
      </w:r>
      <w:r w:rsidR="00073942" w:rsidRPr="007C45C9">
        <w:rPr>
          <w:noProof w:val="0"/>
        </w:rPr>
        <w:t xml:space="preserve"> SAPUI5-</w:t>
      </w:r>
      <w:r w:rsidR="00CA114B" w:rsidRPr="007C45C9">
        <w:rPr>
          <w:noProof w:val="0"/>
        </w:rPr>
        <w:t>Frameworks</w:t>
      </w:r>
      <w:r w:rsidR="00073942" w:rsidRPr="007C45C9">
        <w:rPr>
          <w:noProof w:val="0"/>
        </w:rPr>
        <w:t xml:space="preserve"> zurück gegriffen werden, da diese mehr Funktionalität bietet und Fehler aus vorherigen Versionen behebt.</w:t>
      </w:r>
    </w:p>
    <w:p w14:paraId="7E29AC69" w14:textId="37815E48" w:rsidR="00B6105B" w:rsidRPr="007C45C9" w:rsidRDefault="006749A9" w:rsidP="00140C6E">
      <w:pPr>
        <w:pStyle w:val="FlietextersterAbsatz"/>
      </w:pPr>
      <w:r w:rsidRPr="007C45C9">
        <w:lastRenderedPageBreak/>
        <w:t>Die Versionsverwaltung mit Git bietet in der SAP Web IDE alle üblichen Funktionen. Die Bedienbarkeit war jedoch nicht immer intuitiv, einige Funktionen konnten sogar erst nach längerer Recherche in der Dokumentation der Web IDE gefunden werden.</w:t>
      </w:r>
    </w:p>
    <w:p w14:paraId="1FC82B76" w14:textId="77777777" w:rsidR="009F4E37" w:rsidRPr="007C45C9" w:rsidRDefault="009F4E37" w:rsidP="00AC1AD9">
      <w:pPr>
        <w:pStyle w:val="berschrift3"/>
      </w:pPr>
      <w:bookmarkStart w:id="296" w:name="_Toc518555997"/>
      <w:r w:rsidRPr="007C45C9">
        <w:t>Verbindungen zur Cloud Platform</w:t>
      </w:r>
      <w:bookmarkEnd w:id="296"/>
    </w:p>
    <w:p w14:paraId="5D381652" w14:textId="4D3F51D9" w:rsidR="00B27C20" w:rsidRPr="007C45C9" w:rsidRDefault="002731A0" w:rsidP="006128AF">
      <w:pPr>
        <w:pStyle w:val="FlietextersterAbsatz"/>
        <w:rPr>
          <w:noProof w:val="0"/>
        </w:rPr>
      </w:pPr>
      <w:r w:rsidRPr="007C45C9">
        <w:rPr>
          <w:noProof w:val="0"/>
        </w:rPr>
        <w:t xml:space="preserve">Die Verbindung zwischen der SAP Cloud Platform und </w:t>
      </w:r>
      <w:r w:rsidR="00972766" w:rsidRPr="007C45C9">
        <w:rPr>
          <w:noProof w:val="0"/>
        </w:rPr>
        <w:t xml:space="preserve"> SAP-</w:t>
      </w:r>
      <w:r w:rsidRPr="007C45C9">
        <w:rPr>
          <w:noProof w:val="0"/>
        </w:rPr>
        <w:t>Backend-Systemen, die lokal installiert sind</w:t>
      </w:r>
      <w:r w:rsidR="009F229D" w:rsidRPr="007C45C9">
        <w:rPr>
          <w:noProof w:val="0"/>
        </w:rPr>
        <w:t xml:space="preserve">, ist dank des </w:t>
      </w:r>
      <w:r w:rsidR="007571CE" w:rsidRPr="007C45C9">
        <w:rPr>
          <w:noProof w:val="0"/>
        </w:rPr>
        <w:t>Konnektor-Dienstes</w:t>
      </w:r>
      <w:r w:rsidR="009F229D" w:rsidRPr="007C45C9">
        <w:rPr>
          <w:noProof w:val="0"/>
        </w:rPr>
        <w:t xml:space="preserve"> einfach herzustellen. </w:t>
      </w:r>
      <w:r w:rsidR="00E471A8" w:rsidRPr="007C45C9">
        <w:rPr>
          <w:noProof w:val="0"/>
        </w:rPr>
        <w:t xml:space="preserve">Im Falle einer RFC-Verbindung können aus der SAP Cloud Platform Funktionsbausteine </w:t>
      </w:r>
      <w:r w:rsidR="003311CA" w:rsidRPr="007C45C9">
        <w:rPr>
          <w:noProof w:val="0"/>
        </w:rPr>
        <w:t xml:space="preserve">aufgerufen werden. </w:t>
      </w:r>
      <w:r w:rsidR="00A85FFB">
        <w:rPr>
          <w:noProof w:val="0"/>
        </w:rPr>
        <w:t>Dies war jedoch nicht Bestandteil dieser Arbeit</w:t>
      </w:r>
      <w:r w:rsidR="003311CA" w:rsidRPr="007C45C9">
        <w:rPr>
          <w:noProof w:val="0"/>
        </w:rPr>
        <w:t>.</w:t>
      </w:r>
    </w:p>
    <w:p w14:paraId="4BBD3A6E" w14:textId="7C7A0173" w:rsidR="00725826" w:rsidRPr="007C45C9" w:rsidRDefault="003B59D2" w:rsidP="00B27C20">
      <w:pPr>
        <w:pStyle w:val="Flietext"/>
        <w:rPr>
          <w:noProof w:val="0"/>
        </w:rPr>
      </w:pPr>
      <w:r w:rsidRPr="007C45C9">
        <w:rPr>
          <w:noProof w:val="0"/>
        </w:rPr>
        <w:t xml:space="preserve">Ebenso ist eine HTTP-Verbindung möglich. Diese kann auch Backend-Systeme anderer Anbieter mit der Plattform verknüpfen. </w:t>
      </w:r>
      <w:r w:rsidR="0015362B" w:rsidRPr="007C45C9">
        <w:rPr>
          <w:noProof w:val="0"/>
        </w:rPr>
        <w:t xml:space="preserve">Mit dem Protokoll LDAP kann </w:t>
      </w:r>
      <w:del w:id="297" w:author="Lippmann, Daniel, NMU-CT" w:date="2018-07-06T09:23:00Z">
        <w:r w:rsidR="0015362B" w:rsidRPr="007C45C9" w:rsidDel="002D10B5">
          <w:rPr>
            <w:noProof w:val="0"/>
          </w:rPr>
          <w:delText xml:space="preserve">das </w:delText>
        </w:r>
        <w:r w:rsidR="006D3F0C" w:rsidRPr="007C45C9" w:rsidDel="002D10B5">
          <w:rPr>
            <w:noProof w:val="0"/>
          </w:rPr>
          <w:delText>Nutzerverzeichnis</w:delText>
        </w:r>
      </w:del>
      <w:ins w:id="298" w:author="Lippmann, Daniel, NMU-CT" w:date="2018-07-06T09:23:00Z">
        <w:r w:rsidR="002D10B5">
          <w:rPr>
            <w:noProof w:val="0"/>
          </w:rPr>
          <w:t>ein</w:t>
        </w:r>
      </w:ins>
      <w:r w:rsidR="006D3F0C" w:rsidRPr="007C45C9">
        <w:rPr>
          <w:noProof w:val="0"/>
        </w:rPr>
        <w:t xml:space="preserve"> </w:t>
      </w:r>
      <w:r w:rsidR="006D3F0C" w:rsidRPr="007C45C9">
        <w:rPr>
          <w:i/>
          <w:noProof w:val="0"/>
        </w:rPr>
        <w:t>Active Directory</w:t>
      </w:r>
      <w:r w:rsidR="006D3F0C" w:rsidRPr="007C45C9">
        <w:rPr>
          <w:noProof w:val="0"/>
        </w:rPr>
        <w:t xml:space="preserve"> von </w:t>
      </w:r>
      <w:r w:rsidR="006D3F0C" w:rsidRPr="007C45C9">
        <w:rPr>
          <w:i/>
          <w:noProof w:val="0"/>
        </w:rPr>
        <w:t>Microsoft</w:t>
      </w:r>
      <w:r w:rsidR="006D3F0C" w:rsidRPr="007C45C9">
        <w:rPr>
          <w:noProof w:val="0"/>
        </w:rPr>
        <w:t xml:space="preserve"> </w:t>
      </w:r>
      <w:ins w:id="299" w:author="Lippmann, Daniel, NMU-CT" w:date="2018-07-06T09:23:00Z">
        <w:r w:rsidR="002D10B5">
          <w:rPr>
            <w:noProof w:val="0"/>
          </w:rPr>
          <w:t xml:space="preserve">(Nutzerverzeichnis) </w:t>
        </w:r>
      </w:ins>
      <w:r w:rsidR="006D3F0C" w:rsidRPr="007C45C9">
        <w:rPr>
          <w:noProof w:val="0"/>
        </w:rPr>
        <w:t>mit der SAP Cloud Platform verbunden werden</w:t>
      </w:r>
      <w:r w:rsidR="0076251E" w:rsidRPr="007C45C9">
        <w:rPr>
          <w:noProof w:val="0"/>
        </w:rPr>
        <w:t>,</w:t>
      </w:r>
      <w:r w:rsidR="006D3F0C" w:rsidRPr="007C45C9">
        <w:rPr>
          <w:noProof w:val="0"/>
        </w:rPr>
        <w:t xml:space="preserve"> um dort als Identitätsanbieter zu dienen.</w:t>
      </w:r>
    </w:p>
    <w:p w14:paraId="3577645B" w14:textId="77777777" w:rsidR="00E56125" w:rsidRPr="007C45C9" w:rsidRDefault="003B59D2" w:rsidP="006128AF">
      <w:pPr>
        <w:pStyle w:val="FlietextersterAbsatz"/>
        <w:rPr>
          <w:noProof w:val="0"/>
        </w:rPr>
      </w:pPr>
      <w:r w:rsidRPr="007C45C9">
        <w:rPr>
          <w:noProof w:val="0"/>
        </w:rPr>
        <w:t>Der SAP Cloud Connector</w:t>
      </w:r>
      <w:r w:rsidR="00B75875" w:rsidRPr="007C45C9">
        <w:rPr>
          <w:noProof w:val="0"/>
        </w:rPr>
        <w:t xml:space="preserve"> ist kostenlos und baut einen </w:t>
      </w:r>
      <w:r w:rsidR="00F04654" w:rsidRPr="007C45C9">
        <w:rPr>
          <w:noProof w:val="0"/>
        </w:rPr>
        <w:t xml:space="preserve">mit SSL </w:t>
      </w:r>
      <w:r w:rsidR="00447EE1" w:rsidRPr="007C45C9">
        <w:rPr>
          <w:noProof w:val="0"/>
        </w:rPr>
        <w:t>verschlüsselten</w:t>
      </w:r>
      <w:r w:rsidR="00B75875" w:rsidRPr="007C45C9">
        <w:rPr>
          <w:noProof w:val="0"/>
        </w:rPr>
        <w:t xml:space="preserve"> Tunnel zwischen beiden Umgebungen auf. </w:t>
      </w:r>
      <w:r w:rsidR="00E56125" w:rsidRPr="007C45C9">
        <w:rPr>
          <w:noProof w:val="0"/>
        </w:rPr>
        <w:t>S</w:t>
      </w:r>
      <w:r w:rsidR="00F04654" w:rsidRPr="007C45C9">
        <w:rPr>
          <w:noProof w:val="0"/>
        </w:rPr>
        <w:t>eine</w:t>
      </w:r>
      <w:r w:rsidR="00F33C7F" w:rsidRPr="007C45C9">
        <w:rPr>
          <w:noProof w:val="0"/>
        </w:rPr>
        <w:t xml:space="preserve"> Oberfläche ist an die SAP Cloud Platform angepasst. </w:t>
      </w:r>
      <w:r w:rsidR="00E56125" w:rsidRPr="007C45C9">
        <w:rPr>
          <w:noProof w:val="0"/>
        </w:rPr>
        <w:t>Das trägt zur schnelleren Orientierung des Nutzers bei.</w:t>
      </w:r>
    </w:p>
    <w:p w14:paraId="4051BB18" w14:textId="77777777" w:rsidR="00F20D7C" w:rsidRPr="007C45C9" w:rsidRDefault="00E56125" w:rsidP="002B3996">
      <w:pPr>
        <w:pStyle w:val="Flietext"/>
        <w:rPr>
          <w:noProof w:val="0"/>
        </w:rPr>
      </w:pPr>
      <w:r w:rsidRPr="007C45C9">
        <w:rPr>
          <w:noProof w:val="0"/>
        </w:rPr>
        <w:t>Die Anwendung steht im Internet als portable und fest-installierbare Version zur Verfügung.</w:t>
      </w:r>
      <w:r w:rsidR="002A3122" w:rsidRPr="007C45C9">
        <w:rPr>
          <w:noProof w:val="0"/>
        </w:rPr>
        <w:t xml:space="preserve"> </w:t>
      </w:r>
      <w:r w:rsidR="002B3996" w:rsidRPr="007C45C9">
        <w:rPr>
          <w:noProof w:val="0"/>
        </w:rPr>
        <w:t>Letztere</w:t>
      </w:r>
      <w:r w:rsidR="002A3122" w:rsidRPr="007C45C9">
        <w:rPr>
          <w:noProof w:val="0"/>
        </w:rPr>
        <w:t xml:space="preserve"> ist im Rahmen dieser Arbeit negativ aufgefallen, da sie sich nach Entfernung einer J</w:t>
      </w:r>
      <w:r w:rsidR="00761850" w:rsidRPr="007C45C9">
        <w:rPr>
          <w:noProof w:val="0"/>
        </w:rPr>
        <w:t>ava</w:t>
      </w:r>
      <w:r w:rsidR="002A3122" w:rsidRPr="007C45C9">
        <w:rPr>
          <w:noProof w:val="0"/>
        </w:rPr>
        <w:t xml:space="preserve">-Installation nicht mehr </w:t>
      </w:r>
      <w:r w:rsidR="00B27C20" w:rsidRPr="007C45C9">
        <w:rPr>
          <w:noProof w:val="0"/>
        </w:rPr>
        <w:t xml:space="preserve">vollständig </w:t>
      </w:r>
      <w:r w:rsidR="002A3122" w:rsidRPr="007C45C9">
        <w:rPr>
          <w:noProof w:val="0"/>
        </w:rPr>
        <w:t>v</w:t>
      </w:r>
      <w:r w:rsidR="00F20D7C" w:rsidRPr="007C45C9">
        <w:rPr>
          <w:noProof w:val="0"/>
        </w:rPr>
        <w:t xml:space="preserve">om Rechner deinstallieren ließ. </w:t>
      </w:r>
      <w:r w:rsidR="002A3122" w:rsidRPr="007C45C9">
        <w:rPr>
          <w:noProof w:val="0"/>
        </w:rPr>
        <w:t>Aufgrund verbleibender Programmteile war anschließend eine Neuinstallation nicht mehr möglich.</w:t>
      </w:r>
      <w:r w:rsidR="002B3996" w:rsidRPr="007C45C9">
        <w:rPr>
          <w:noProof w:val="0"/>
        </w:rPr>
        <w:t xml:space="preserve"> Dennoch bevorzugt ASP </w:t>
      </w:r>
      <w:r w:rsidR="006626BD" w:rsidRPr="007C45C9">
        <w:rPr>
          <w:noProof w:val="0"/>
        </w:rPr>
        <w:t xml:space="preserve">für </w:t>
      </w:r>
      <w:r w:rsidR="002B3996" w:rsidRPr="007C45C9">
        <w:rPr>
          <w:noProof w:val="0"/>
        </w:rPr>
        <w:t xml:space="preserve">produktive </w:t>
      </w:r>
      <w:r w:rsidR="006626BD" w:rsidRPr="007C45C9">
        <w:rPr>
          <w:noProof w:val="0"/>
        </w:rPr>
        <w:t xml:space="preserve">Szenarien </w:t>
      </w:r>
      <w:r w:rsidR="002B3996" w:rsidRPr="007C45C9">
        <w:rPr>
          <w:noProof w:val="0"/>
        </w:rPr>
        <w:t>eine Installation</w:t>
      </w:r>
      <w:r w:rsidR="005F707B" w:rsidRPr="007C45C9">
        <w:rPr>
          <w:noProof w:val="0"/>
        </w:rPr>
        <w:t xml:space="preserve"> des Konnektors</w:t>
      </w:r>
      <w:r w:rsidR="002B3996" w:rsidRPr="007C45C9">
        <w:rPr>
          <w:noProof w:val="0"/>
        </w:rPr>
        <w:t>.</w:t>
      </w:r>
    </w:p>
    <w:p w14:paraId="1A835EDD" w14:textId="77777777" w:rsidR="002265BB" w:rsidRPr="007C45C9" w:rsidRDefault="00F93566" w:rsidP="002B3996">
      <w:pPr>
        <w:pStyle w:val="Flietext"/>
        <w:rPr>
          <w:noProof w:val="0"/>
        </w:rPr>
      </w:pPr>
      <w:r w:rsidRPr="007C45C9">
        <w:rPr>
          <w:noProof w:val="0"/>
        </w:rPr>
        <w:t xml:space="preserve">Um einen besonders ausfallsicheren Tunnel zu erzeugen können zwei Instanzen des </w:t>
      </w:r>
      <w:r w:rsidR="007C1015" w:rsidRPr="007C45C9">
        <w:rPr>
          <w:noProof w:val="0"/>
        </w:rPr>
        <w:t>Konnektor-Dienst</w:t>
      </w:r>
      <w:r w:rsidR="00EF0867" w:rsidRPr="007C45C9">
        <w:rPr>
          <w:noProof w:val="0"/>
        </w:rPr>
        <w:t>e</w:t>
      </w:r>
      <w:r w:rsidR="007C1015" w:rsidRPr="007C45C9">
        <w:rPr>
          <w:noProof w:val="0"/>
        </w:rPr>
        <w:t>s</w:t>
      </w:r>
      <w:r w:rsidR="00767399" w:rsidRPr="007C45C9">
        <w:rPr>
          <w:noProof w:val="0"/>
        </w:rPr>
        <w:t xml:space="preserve"> verbunden werden, dies nennt sich dann </w:t>
      </w:r>
      <w:r w:rsidR="00D976EA" w:rsidRPr="007C45C9">
        <w:rPr>
          <w:noProof w:val="0"/>
        </w:rPr>
        <w:t>Hochverfügbarkeitsm</w:t>
      </w:r>
      <w:r w:rsidR="00767399" w:rsidRPr="007C45C9">
        <w:rPr>
          <w:noProof w:val="0"/>
        </w:rPr>
        <w:t>odus</w:t>
      </w:r>
      <w:r w:rsidR="00D976EA" w:rsidRPr="007C45C9">
        <w:rPr>
          <w:noProof w:val="0"/>
        </w:rPr>
        <w:t xml:space="preserve"> (</w:t>
      </w:r>
      <w:r w:rsidR="00D976EA" w:rsidRPr="007C45C9">
        <w:rPr>
          <w:i/>
          <w:noProof w:val="0"/>
        </w:rPr>
        <w:t>High-Availability</w:t>
      </w:r>
      <w:r w:rsidR="00D976EA" w:rsidRPr="007C45C9">
        <w:rPr>
          <w:noProof w:val="0"/>
        </w:rPr>
        <w:t>)</w:t>
      </w:r>
      <w:r w:rsidR="00767399" w:rsidRPr="007C45C9">
        <w:rPr>
          <w:noProof w:val="0"/>
        </w:rPr>
        <w:t>.</w:t>
      </w:r>
      <w:r w:rsidR="00F20D7C" w:rsidRPr="007C45C9">
        <w:rPr>
          <w:noProof w:val="0"/>
        </w:rPr>
        <w:t xml:space="preserve"> Die führende Instanz (</w:t>
      </w:r>
      <w:r w:rsidR="00F20D7C" w:rsidRPr="007C45C9">
        <w:rPr>
          <w:i/>
          <w:noProof w:val="0"/>
        </w:rPr>
        <w:t>Master</w:t>
      </w:r>
      <w:r w:rsidR="00F20D7C" w:rsidRPr="007C45C9">
        <w:rPr>
          <w:noProof w:val="0"/>
        </w:rPr>
        <w:t>) leitet alle Konfigurationen an die Hilfsinstanz (</w:t>
      </w:r>
      <w:r w:rsidR="00F20D7C" w:rsidRPr="007C45C9">
        <w:rPr>
          <w:i/>
          <w:noProof w:val="0"/>
        </w:rPr>
        <w:t>Shadow</w:t>
      </w:r>
      <w:r w:rsidR="00F20D7C" w:rsidRPr="007C45C9">
        <w:rPr>
          <w:noProof w:val="0"/>
        </w:rPr>
        <w:t>) weiter. Dieser prüft regelmäßig ob der Master noch erreichbar ist und übernimmt bei einem Ausfall dessen Funktion.</w:t>
      </w:r>
      <w:r w:rsidR="00C53D9B" w:rsidRPr="007C45C9">
        <w:rPr>
          <w:noProof w:val="0"/>
        </w:rPr>
        <w:t xml:space="preserve"> </w:t>
      </w:r>
      <w:r w:rsidR="008715E9" w:rsidRPr="007C45C9">
        <w:rPr>
          <w:noProof w:val="0"/>
        </w:rPr>
        <w:t xml:space="preserve">Die Anbindung von </w:t>
      </w:r>
      <w:r w:rsidR="00767399" w:rsidRPr="007C45C9">
        <w:rPr>
          <w:noProof w:val="0"/>
        </w:rPr>
        <w:t>Dienste</w:t>
      </w:r>
      <w:r w:rsidR="008715E9" w:rsidRPr="007C45C9">
        <w:rPr>
          <w:noProof w:val="0"/>
        </w:rPr>
        <w:t>n</w:t>
      </w:r>
      <w:r w:rsidR="00767399" w:rsidRPr="007C45C9">
        <w:rPr>
          <w:noProof w:val="0"/>
        </w:rPr>
        <w:t xml:space="preserve"> aus dem Internet </w:t>
      </w:r>
      <w:r w:rsidR="008715E9" w:rsidRPr="007C45C9">
        <w:rPr>
          <w:noProof w:val="0"/>
        </w:rPr>
        <w:t>erfolgt direkt</w:t>
      </w:r>
      <w:r w:rsidR="00767399" w:rsidRPr="007C45C9">
        <w:rPr>
          <w:noProof w:val="0"/>
        </w:rPr>
        <w:t xml:space="preserve"> in der SAP Cloud Platform </w:t>
      </w:r>
      <w:r w:rsidR="008715E9" w:rsidRPr="007C45C9">
        <w:rPr>
          <w:noProof w:val="0"/>
        </w:rPr>
        <w:t>durch Anlage einer</w:t>
      </w:r>
      <w:r w:rsidR="00767399" w:rsidRPr="007C45C9">
        <w:rPr>
          <w:noProof w:val="0"/>
        </w:rPr>
        <w:t xml:space="preserve"> Zielverk</w:t>
      </w:r>
      <w:r w:rsidR="00113FC5" w:rsidRPr="007C45C9">
        <w:rPr>
          <w:noProof w:val="0"/>
        </w:rPr>
        <w:t>nüp</w:t>
      </w:r>
      <w:r w:rsidR="008715E9" w:rsidRPr="007C45C9">
        <w:rPr>
          <w:noProof w:val="0"/>
        </w:rPr>
        <w:t>fung</w:t>
      </w:r>
      <w:r w:rsidR="00016297" w:rsidRPr="007C45C9">
        <w:rPr>
          <w:noProof w:val="0"/>
        </w:rPr>
        <w:t xml:space="preserve"> (</w:t>
      </w:r>
      <w:r w:rsidR="00016297" w:rsidRPr="007C45C9">
        <w:rPr>
          <w:i/>
          <w:noProof w:val="0"/>
        </w:rPr>
        <w:t>Destination</w:t>
      </w:r>
      <w:r w:rsidR="00016297" w:rsidRPr="007C45C9">
        <w:rPr>
          <w:noProof w:val="0"/>
        </w:rPr>
        <w:t>)</w:t>
      </w:r>
      <w:r w:rsidR="00113FDB" w:rsidRPr="007C45C9">
        <w:rPr>
          <w:noProof w:val="0"/>
        </w:rPr>
        <w:t>.</w:t>
      </w:r>
    </w:p>
    <w:p w14:paraId="3CDB0147" w14:textId="5439B2D7" w:rsidR="002265BB" w:rsidRPr="007C45C9" w:rsidRDefault="00E471A8" w:rsidP="002265BB">
      <w:pPr>
        <w:pStyle w:val="berschrift3"/>
      </w:pPr>
      <w:del w:id="300" w:author="Lippmann, Daniel, NMU-CT" w:date="2018-07-06T09:20:00Z">
        <w:r w:rsidRPr="007C45C9" w:rsidDel="00FE2687">
          <w:delText xml:space="preserve"> </w:delText>
        </w:r>
      </w:del>
      <w:bookmarkStart w:id="301" w:name="_Toc518555998"/>
      <w:r w:rsidR="00A94BB3" w:rsidRPr="007C45C9">
        <w:t>SAP Cloud Platform</w:t>
      </w:r>
      <w:r w:rsidR="002265BB" w:rsidRPr="007C45C9">
        <w:t xml:space="preserve"> als Ganzes</w:t>
      </w:r>
      <w:bookmarkEnd w:id="301"/>
    </w:p>
    <w:p w14:paraId="38CCD517" w14:textId="7E68C5C8" w:rsidR="002265BB" w:rsidRPr="007C45C9" w:rsidRDefault="002265BB" w:rsidP="002265BB">
      <w:pPr>
        <w:pStyle w:val="FlietextersterAbsatz"/>
        <w:rPr>
          <w:noProof w:val="0"/>
        </w:rPr>
      </w:pPr>
      <w:r w:rsidRPr="007C45C9">
        <w:rPr>
          <w:noProof w:val="0"/>
        </w:rPr>
        <w:t>Ein positiver Aspekt der SAP Cloud Platform ist der große Umfang der Testversio</w:t>
      </w:r>
      <w:r w:rsidR="00C53D9B" w:rsidRPr="007C45C9">
        <w:rPr>
          <w:noProof w:val="0"/>
        </w:rPr>
        <w:t>n. In der Neo-Umgebung stehen vierzig</w:t>
      </w:r>
      <w:r w:rsidRPr="007C45C9">
        <w:rPr>
          <w:noProof w:val="0"/>
        </w:rPr>
        <w:t xml:space="preserve"> Dienste z</w:t>
      </w:r>
      <w:r w:rsidR="00D41B2C" w:rsidRPr="007C45C9">
        <w:rPr>
          <w:noProof w:val="0"/>
        </w:rPr>
        <w:t xml:space="preserve">ur Verfügung. </w:t>
      </w:r>
      <w:r w:rsidR="00CD3DC7" w:rsidRPr="007C45C9">
        <w:rPr>
          <w:noProof w:val="0"/>
        </w:rPr>
        <w:t>Dabei ist vor Allem die zeitlich unbegrenzte und kostenfreie Nutzung der Testversion als besonders positiv zu bewerten.</w:t>
      </w:r>
      <w:r w:rsidRPr="007C45C9">
        <w:rPr>
          <w:noProof w:val="0"/>
        </w:rPr>
        <w:t xml:space="preserve"> Die Dienst</w:t>
      </w:r>
      <w:r w:rsidR="00D73B60" w:rsidRPr="007C45C9">
        <w:rPr>
          <w:noProof w:val="0"/>
        </w:rPr>
        <w:t>e sind verzahnt und bilden vollständige</w:t>
      </w:r>
      <w:r w:rsidRPr="007C45C9">
        <w:rPr>
          <w:noProof w:val="0"/>
        </w:rPr>
        <w:t xml:space="preserve"> Entwicklungsszenarien ab.</w:t>
      </w:r>
    </w:p>
    <w:p w14:paraId="25179418" w14:textId="53853D60" w:rsidR="002265BB" w:rsidRPr="007C45C9" w:rsidRDefault="002265BB" w:rsidP="002265BB">
      <w:pPr>
        <w:pStyle w:val="Flietext"/>
        <w:rPr>
          <w:noProof w:val="0"/>
        </w:rPr>
      </w:pPr>
      <w:r w:rsidRPr="007C45C9">
        <w:rPr>
          <w:noProof w:val="0"/>
        </w:rPr>
        <w:lastRenderedPageBreak/>
        <w:t xml:space="preserve">Die Verfügbarkeit der SAP Cloud Platform ist in der Testversion nicht garantiert. Dennoch kam es während der Erstellung dieser Arbeit nur zu einem Ausfall, </w:t>
      </w:r>
      <w:r w:rsidR="005B061A" w:rsidRPr="007C45C9">
        <w:rPr>
          <w:noProof w:val="0"/>
        </w:rPr>
        <w:t>der</w:t>
      </w:r>
      <w:r w:rsidRPr="007C45C9">
        <w:rPr>
          <w:noProof w:val="0"/>
        </w:rPr>
        <w:t xml:space="preserve"> auf der Statusseite vermerkt und in kurzer Zeit behoben wurde. Falls die SAP Cloud Platform während einer produktiven Nutzung ausfällt und die Plattform ausschließlich zur Entwicklung von Anwendungen genutzt wird, kann mit der lokalen Version</w:t>
      </w:r>
      <w:r w:rsidR="009910D9" w:rsidRPr="007C45C9">
        <w:rPr>
          <w:noProof w:val="0"/>
        </w:rPr>
        <w:t xml:space="preserve"> der Web IDE</w:t>
      </w:r>
      <w:r w:rsidRPr="007C45C9">
        <w:rPr>
          <w:noProof w:val="0"/>
        </w:rPr>
        <w:t xml:space="preserve"> gearbeitet werden. Dies funktioniert natürlich nur unter der Bedingung, dass die Entwicklungsprojekte mit einem Git-Verzeichnis verknüpft und regelmäßig gespeichert wurden.</w:t>
      </w:r>
    </w:p>
    <w:p w14:paraId="1499342A" w14:textId="59174B33" w:rsidR="002265BB" w:rsidRPr="007C45C9" w:rsidRDefault="002265BB" w:rsidP="002265BB">
      <w:pPr>
        <w:pStyle w:val="Flietext"/>
        <w:rPr>
          <w:noProof w:val="0"/>
        </w:rPr>
      </w:pPr>
      <w:r w:rsidRPr="007C45C9">
        <w:rPr>
          <w:noProof w:val="0"/>
        </w:rPr>
        <w:t>Werden die Dienste der SAP Cloud Platform zur Auslieferung von Anwendungen an Kunden genutzt, besteht ein Vertrag zwische</w:t>
      </w:r>
      <w:r w:rsidR="008D3FC9" w:rsidRPr="007C45C9">
        <w:rPr>
          <w:noProof w:val="0"/>
        </w:rPr>
        <w:t>n Arvato Systems Perdata und ihnen</w:t>
      </w:r>
      <w:r w:rsidRPr="007C45C9">
        <w:rPr>
          <w:noProof w:val="0"/>
        </w:rPr>
        <w:t xml:space="preserve">. Dieser schließt immer eine Dienststufenvereinbarung mit ein. Die darin garantierte Systemverfügbarkeit darf die von SAP nicht überschreiten. Ebenso dürfen die </w:t>
      </w:r>
      <w:del w:id="302" w:author="Lippmann, Daniel, NMU-CT" w:date="2018-07-06T09:21:00Z">
        <w:r w:rsidRPr="007C45C9" w:rsidDel="00FE2687">
          <w:rPr>
            <w:noProof w:val="0"/>
          </w:rPr>
          <w:delText xml:space="preserve">Strafen </w:delText>
        </w:r>
      </w:del>
      <w:ins w:id="303" w:author="Lippmann, Daniel, NMU-CT" w:date="2018-07-06T09:21:00Z">
        <w:r w:rsidR="00FE2687">
          <w:rPr>
            <w:noProof w:val="0"/>
          </w:rPr>
          <w:t xml:space="preserve">Pönalen </w:t>
        </w:r>
        <w:r w:rsidR="00FE2687" w:rsidRPr="00FE2687">
          <w:rPr>
            <w:i/>
            <w:noProof w:val="0"/>
            <w:rPrChange w:id="304" w:author="Lippmann, Daniel, NMU-CT" w:date="2018-07-06T09:21:00Z">
              <w:rPr>
                <w:noProof w:val="0"/>
              </w:rPr>
            </w:rPrChange>
          </w:rPr>
          <w:t>(alternativ Vertragsstrafen)</w:t>
        </w:r>
        <w:r w:rsidR="00FE2687" w:rsidRPr="007C45C9">
          <w:rPr>
            <w:noProof w:val="0"/>
          </w:rPr>
          <w:t xml:space="preserve"> </w:t>
        </w:r>
      </w:ins>
      <w:r w:rsidRPr="007C45C9">
        <w:rPr>
          <w:noProof w:val="0"/>
        </w:rPr>
        <w:t xml:space="preserve">für Verstöße </w:t>
      </w:r>
      <w:ins w:id="305" w:author="Lippmann, Daniel, NMU-CT" w:date="2018-07-06T09:21:00Z">
        <w:r w:rsidR="00FE2687">
          <w:rPr>
            <w:noProof w:val="0"/>
          </w:rPr>
          <w:t xml:space="preserve">gegen Vertragsbestandteile bzw. </w:t>
        </w:r>
      </w:ins>
      <w:ins w:id="306" w:author="Lippmann, Daniel, NMU-CT" w:date="2018-07-06T09:22:00Z">
        <w:r w:rsidR="00FE2687">
          <w:rPr>
            <w:noProof w:val="0"/>
          </w:rPr>
          <w:t xml:space="preserve">geltendes Recht </w:t>
        </w:r>
      </w:ins>
      <w:r w:rsidRPr="007C45C9">
        <w:rPr>
          <w:noProof w:val="0"/>
        </w:rPr>
        <w:t>nicht zu weit von denen abweichen, die SAP zahlt. Wenn dies gegeben ist, entstehen für Arvato Systems Perdata bei einem Ausfall keine finanziellen Nachteile, da der Betrieb der Infrastruktur bei SAP liegt.</w:t>
      </w:r>
      <w:r w:rsidR="00772451" w:rsidRPr="007C45C9">
        <w:rPr>
          <w:noProof w:val="0"/>
        </w:rPr>
        <w:t xml:space="preserve"> Die Wartungsfenster</w:t>
      </w:r>
      <w:r w:rsidR="00905B3F" w:rsidRPr="007C45C9">
        <w:rPr>
          <w:noProof w:val="0"/>
        </w:rPr>
        <w:t xml:space="preserve"> für einzelne Dienste</w:t>
      </w:r>
      <w:r w:rsidR="00772451" w:rsidRPr="007C45C9">
        <w:rPr>
          <w:noProof w:val="0"/>
        </w:rPr>
        <w:t xml:space="preserve"> werden durch SAP früh</w:t>
      </w:r>
      <w:r w:rsidR="000B1025" w:rsidRPr="007C45C9">
        <w:rPr>
          <w:noProof w:val="0"/>
        </w:rPr>
        <w:t>zeitig angekündigt und können den Kunden</w:t>
      </w:r>
      <w:r w:rsidR="000128D9" w:rsidRPr="007C45C9">
        <w:rPr>
          <w:noProof w:val="0"/>
        </w:rPr>
        <w:t xml:space="preserve"> rechtzeitig</w:t>
      </w:r>
      <w:r w:rsidR="000B1025" w:rsidRPr="007C45C9">
        <w:rPr>
          <w:noProof w:val="0"/>
        </w:rPr>
        <w:t xml:space="preserve"> bekannt gegeben werden.</w:t>
      </w:r>
    </w:p>
    <w:p w14:paraId="5472E1C2" w14:textId="1F6E801D" w:rsidR="002265BB" w:rsidRPr="007C45C9" w:rsidRDefault="002265BB" w:rsidP="002265BB">
      <w:pPr>
        <w:pStyle w:val="Flietext"/>
        <w:rPr>
          <w:noProof w:val="0"/>
        </w:rPr>
      </w:pPr>
      <w:r w:rsidRPr="007C45C9">
        <w:rPr>
          <w:noProof w:val="0"/>
        </w:rPr>
        <w:t>Zur Zielgruppe der SAP Cloud Platform gehören neben bestehenden SAP-Kunden auch Entwickler aus einem SAP-fremden Umfeld, die von der In-Memory-Technologie</w:t>
      </w:r>
      <w:r w:rsidR="009343AA" w:rsidRPr="007C45C9">
        <w:rPr>
          <w:noProof w:val="0"/>
        </w:rPr>
        <w:t xml:space="preserve"> der HANA-Datenbank oder vom</w:t>
      </w:r>
      <w:r w:rsidRPr="007C45C9">
        <w:rPr>
          <w:noProof w:val="0"/>
        </w:rPr>
        <w:t xml:space="preserve"> SAPUI5-</w:t>
      </w:r>
      <w:r w:rsidR="009343AA" w:rsidRPr="007C45C9">
        <w:rPr>
          <w:noProof w:val="0"/>
        </w:rPr>
        <w:t>Framework</w:t>
      </w:r>
      <w:r w:rsidRPr="007C45C9">
        <w:rPr>
          <w:noProof w:val="0"/>
        </w:rPr>
        <w:t xml:space="preserve"> zur Entwicklung von modernen, geräteunabhängigen Oberflächen profitieren wollen. Diese benötigen bei Verwendung der SAP Cloud Platform keine SAP-Kenntnisse und keine weiteren SAP-Produkte. Sie können laut SAP sogar ihre eigene Programmiersprache und andere Werkzeuge in die SAP Cloud Platform integrieren. Dies </w:t>
      </w:r>
      <w:r w:rsidR="00FE3B4A" w:rsidRPr="007C45C9">
        <w:rPr>
          <w:noProof w:val="0"/>
        </w:rPr>
        <w:t>ist jedoch nicht Bestandteil dieser Arbeit</w:t>
      </w:r>
      <w:r w:rsidRPr="007C45C9">
        <w:rPr>
          <w:noProof w:val="0"/>
        </w:rPr>
        <w:t>.</w:t>
      </w:r>
    </w:p>
    <w:p w14:paraId="564BB9A6" w14:textId="15ACA22E" w:rsidR="002265BB" w:rsidRPr="007C45C9" w:rsidRDefault="002265BB" w:rsidP="002265BB">
      <w:pPr>
        <w:pStyle w:val="Flietext"/>
        <w:rPr>
          <w:noProof w:val="0"/>
        </w:rPr>
      </w:pPr>
      <w:r w:rsidRPr="007C45C9">
        <w:rPr>
          <w:noProof w:val="0"/>
        </w:rPr>
        <w:t>Den hohen Ansprüchen an die Performanz von Anwendungen</w:t>
      </w:r>
      <w:r w:rsidR="00CE7F7E" w:rsidRPr="007C45C9">
        <w:rPr>
          <w:noProof w:val="0"/>
        </w:rPr>
        <w:t xml:space="preserve"> begegnet</w:t>
      </w:r>
      <w:r w:rsidRPr="007C45C9">
        <w:rPr>
          <w:noProof w:val="0"/>
        </w:rPr>
        <w:t xml:space="preserve"> SAP durch das Angebot verschiedener Serverstandorte (Regionen). Die Latenzzeiten bei der Kommunikation mit Servern kann dadurch maßgeblich verringert werden. Zudem bieten die Regionen aber auch Sicherheit beim Datenschutz. Der Entwickler kann sicherstellen, dass personenbezogene Daten seiner Anwendungen, falls diese in der SAP Cloud Platform gespeichert werden, innerhalb der EU, sogar in Deutschland abgelegt werden. SAP behält sich vor, Daten in andere Länder und Regionen zu übermitteln, garantiert in diesem Fall jedoch die Einhaltung des EU-Datenschutzniveaus. Zur Sicherung der Anwendung bietet die SAP Cloud Platform moderne Technologien wie OAuth 2.0 und SAML, eigene Identätsanbieter und eine umfangreiche Nutzer- und Rollenverwaltung.</w:t>
      </w:r>
    </w:p>
    <w:p w14:paraId="321DFDE8" w14:textId="1A9369A0" w:rsidR="002265BB" w:rsidRPr="007C45C9" w:rsidRDefault="002265BB" w:rsidP="000F58E6">
      <w:pPr>
        <w:pStyle w:val="Flietext"/>
      </w:pPr>
      <w:r w:rsidRPr="007C45C9">
        <w:rPr>
          <w:noProof w:val="0"/>
        </w:rPr>
        <w:t>Einige der Sicherungstechnologien ermöglichen gleichzeitig auch eine anwendungsübergreifende Anmeldung (Single</w:t>
      </w:r>
      <w:ins w:id="307" w:author="Lippmann, Daniel, NMU-CT" w:date="2018-07-06T09:22:00Z">
        <w:r w:rsidR="002D10B5">
          <w:rPr>
            <w:noProof w:val="0"/>
          </w:rPr>
          <w:t>-</w:t>
        </w:r>
      </w:ins>
      <w:del w:id="308" w:author="Lippmann, Daniel, NMU-CT" w:date="2018-07-06T09:22:00Z">
        <w:r w:rsidRPr="007C45C9" w:rsidDel="002D10B5">
          <w:rPr>
            <w:noProof w:val="0"/>
          </w:rPr>
          <w:delText xml:space="preserve"> </w:delText>
        </w:r>
      </w:del>
      <w:r w:rsidRPr="007C45C9">
        <w:rPr>
          <w:noProof w:val="0"/>
        </w:rPr>
        <w:t xml:space="preserve">Sign-On). Dies trägt zu einem positiven Nutzererlebnis </w:t>
      </w:r>
      <w:r w:rsidRPr="007C45C9">
        <w:rPr>
          <w:noProof w:val="0"/>
        </w:rPr>
        <w:lastRenderedPageBreak/>
        <w:t xml:space="preserve">bei. Innerhalb der SAP Cloud Platform und der Dienste wurde auf eine einheitliche Oberfläche geachtet, die übersichtlich sortiert ist. Die Dokumentation für alle Dienste und die Plattform an sich sind im Internet frei verfügbar. Zusätzlich gibt es zahlreiche </w:t>
      </w:r>
      <w:r w:rsidRPr="007C45C9">
        <w:rPr>
          <w:i/>
          <w:noProof w:val="0"/>
        </w:rPr>
        <w:t>Blogs</w:t>
      </w:r>
      <w:r w:rsidR="004D0B5C" w:rsidRPr="007C45C9">
        <w:rPr>
          <w:noProof w:val="0"/>
        </w:rPr>
        <w:t xml:space="preserve"> und </w:t>
      </w:r>
      <w:r w:rsidRPr="007C45C9">
        <w:rPr>
          <w:i/>
          <w:noProof w:val="0"/>
        </w:rPr>
        <w:t>Tutorials</w:t>
      </w:r>
      <w:r w:rsidRPr="007C45C9">
        <w:rPr>
          <w:noProof w:val="0"/>
        </w:rPr>
        <w:t xml:space="preserve"> zu einzelnen Themen der SAP Cloud Platform. </w:t>
      </w:r>
      <w:r w:rsidR="00991E04">
        <w:rPr>
          <w:noProof w:val="0"/>
        </w:rPr>
        <w:t xml:space="preserve">Blogs sind </w:t>
      </w:r>
      <w:r w:rsidR="00991E04">
        <w:t>Internetseiten auf denen regelmäßig tagebuchartige Einträge zu einem oder mehreren Themen veröffentlicht werden</w:t>
      </w:r>
      <w:sdt>
        <w:sdtPr>
          <w:id w:val="291331562"/>
          <w:citation/>
        </w:sdtPr>
        <w:sdtContent>
          <w:r w:rsidR="00991E04">
            <w:fldChar w:fldCharType="begin"/>
          </w:r>
          <w:r w:rsidR="00991E04">
            <w:instrText xml:space="preserve">CITATION GSL181 \l 1031 </w:instrText>
          </w:r>
          <w:r w:rsidR="00991E04">
            <w:fldChar w:fldCharType="separate"/>
          </w:r>
          <w:r w:rsidR="000C5CB8">
            <w:t xml:space="preserve"> [103]</w:t>
          </w:r>
          <w:r w:rsidR="00991E04">
            <w:fldChar w:fldCharType="end"/>
          </w:r>
        </w:sdtContent>
      </w:sdt>
      <w:r w:rsidR="00991E04">
        <w:t xml:space="preserve">. </w:t>
      </w:r>
      <w:r w:rsidR="001E45DB">
        <w:t xml:space="preserve">Der Begriff Tutorial bezeichnet eine </w:t>
      </w:r>
      <w:r w:rsidR="001E45DB" w:rsidRPr="001E45DB">
        <w:t>„</w:t>
      </w:r>
      <w:hyperlink r:id="rId66" w:history="1">
        <w:r w:rsidR="001E45DB" w:rsidRPr="001E45DB">
          <w:t>Dokumentation</w:t>
        </w:r>
      </w:hyperlink>
      <w:r w:rsidR="000F58E6">
        <w:t xml:space="preserve"> </w:t>
      </w:r>
      <w:r w:rsidR="001E45DB" w:rsidRPr="001E45DB">
        <w:t>für </w:t>
      </w:r>
      <w:r w:rsidR="000F58E6">
        <w:t xml:space="preserve"> </w:t>
      </w:r>
      <w:hyperlink r:id="rId67" w:history="1">
        <w:r w:rsidR="001E45DB" w:rsidRPr="001E45DB">
          <w:t>Endbenutzer</w:t>
        </w:r>
      </w:hyperlink>
      <w:r w:rsidR="000F58E6">
        <w:t xml:space="preserve"> </w:t>
      </w:r>
      <w:r w:rsidR="001E45DB" w:rsidRPr="001E45DB">
        <w:t>eines </w:t>
      </w:r>
      <w:hyperlink r:id="rId68" w:history="1">
        <w:r w:rsidR="001E45DB" w:rsidRPr="001E45DB">
          <w:t>Softwaresystems</w:t>
        </w:r>
      </w:hyperlink>
      <w:r w:rsidR="001E45DB" w:rsidRPr="001E45DB">
        <w:t xml:space="preserve">, in der im Sinn einer Einführung die wichtigsten Systemfunktionen erläutert werden“ </w:t>
      </w:r>
      <w:sdt>
        <w:sdtPr>
          <w:id w:val="548421488"/>
          <w:citation/>
        </w:sdtPr>
        <w:sdtContent>
          <w:r w:rsidR="001E45DB" w:rsidRPr="001E45DB">
            <w:fldChar w:fldCharType="begin"/>
          </w:r>
          <w:r w:rsidR="001E45DB" w:rsidRPr="001E45DB">
            <w:instrText xml:space="preserve"> CITATION Pro18 \l 1031 </w:instrText>
          </w:r>
          <w:r w:rsidR="001E45DB" w:rsidRPr="001E45DB">
            <w:fldChar w:fldCharType="separate"/>
          </w:r>
          <w:r w:rsidR="000C5CB8">
            <w:t>[104]</w:t>
          </w:r>
          <w:r w:rsidR="001E45DB" w:rsidRPr="001E45DB">
            <w:fldChar w:fldCharType="end"/>
          </w:r>
        </w:sdtContent>
      </w:sdt>
      <w:r w:rsidR="001E45DB">
        <w:t xml:space="preserve">. </w:t>
      </w:r>
      <w:r w:rsidR="003D679B" w:rsidRPr="007C45C9">
        <w:rPr>
          <w:noProof w:val="0"/>
        </w:rPr>
        <w:t>Allerdings sind viele dieser Informationen nicht in deutscher Sprache verfügbar</w:t>
      </w:r>
      <w:r w:rsidRPr="007C45C9">
        <w:rPr>
          <w:noProof w:val="0"/>
        </w:rPr>
        <w:t>.</w:t>
      </w:r>
    </w:p>
    <w:p w14:paraId="43A276A3" w14:textId="29E5D2C1" w:rsidR="00767399" w:rsidRPr="007C45C9" w:rsidRDefault="002265BB" w:rsidP="002265BB">
      <w:pPr>
        <w:pStyle w:val="Flietext"/>
        <w:rPr>
          <w:noProof w:val="0"/>
        </w:rPr>
      </w:pPr>
      <w:r w:rsidRPr="007C45C9">
        <w:rPr>
          <w:noProof w:val="0"/>
        </w:rPr>
        <w:t xml:space="preserve">Das Bezahlmodell der SAP Cloud Platform ist detailreich und lässt sich genau auf den </w:t>
      </w:r>
      <w:del w:id="309" w:author="Lippmann, Daniel, NMU-CT" w:date="2018-07-06T09:22:00Z">
        <w:r w:rsidRPr="007C45C9" w:rsidDel="002D10B5">
          <w:rPr>
            <w:noProof w:val="0"/>
          </w:rPr>
          <w:delText xml:space="preserve">Nutzer </w:delText>
        </w:r>
      </w:del>
      <w:ins w:id="310" w:author="Lippmann, Daniel, NMU-CT" w:date="2018-07-06T09:22:00Z">
        <w:r w:rsidR="002D10B5">
          <w:rPr>
            <w:noProof w:val="0"/>
          </w:rPr>
          <w:t>Kunden</w:t>
        </w:r>
        <w:r w:rsidR="002D10B5" w:rsidRPr="007C45C9">
          <w:rPr>
            <w:noProof w:val="0"/>
          </w:rPr>
          <w:t xml:space="preserve"> </w:t>
        </w:r>
      </w:ins>
      <w:r w:rsidRPr="007C45C9">
        <w:rPr>
          <w:noProof w:val="0"/>
        </w:rPr>
        <w:t xml:space="preserve">abstimmen. Genau deshalb wirkt es auch unübersichtlich und kompliziert. Ein </w:t>
      </w:r>
      <w:r w:rsidR="0036747A" w:rsidRPr="007C45C9">
        <w:rPr>
          <w:noProof w:val="0"/>
        </w:rPr>
        <w:t>Taschenrechner</w:t>
      </w:r>
      <w:r w:rsidRPr="007C45C9">
        <w:rPr>
          <w:noProof w:val="0"/>
        </w:rPr>
        <w:t xml:space="preserve"> auf der Internetseite ermöglicht einen besseren Überblick. Dennoch bleiben einige Fragen offen. In dieser Arbeit wurde zum Beispiel der OData-Provisioning-Dienst verwendet, </w:t>
      </w:r>
      <w:r w:rsidR="00397392" w:rsidRPr="007C45C9">
        <w:rPr>
          <w:noProof w:val="0"/>
        </w:rPr>
        <w:t>der</w:t>
      </w:r>
      <w:r w:rsidRPr="007C45C9">
        <w:rPr>
          <w:noProof w:val="0"/>
        </w:rPr>
        <w:t xml:space="preserve"> laut der offiziellen Preisinformation nicht </w:t>
      </w:r>
      <w:r w:rsidR="004069B7" w:rsidRPr="007C45C9">
        <w:rPr>
          <w:noProof w:val="0"/>
        </w:rPr>
        <w:t>T</w:t>
      </w:r>
      <w:r w:rsidRPr="007C45C9">
        <w:rPr>
          <w:noProof w:val="0"/>
        </w:rPr>
        <w:t>eil der kos</w:t>
      </w:r>
      <w:r w:rsidR="00F43C7D" w:rsidRPr="007C45C9">
        <w:rPr>
          <w:noProof w:val="0"/>
        </w:rPr>
        <w:t>tenlosen Testversion sein soll</w:t>
      </w:r>
      <w:r w:rsidRPr="007C45C9">
        <w:rPr>
          <w:noProof w:val="0"/>
        </w:rPr>
        <w:t xml:space="preserve">. Im Falle einer produktiven Nutzung wird ein Vertrag zwischen SAP und dem Nutzer geschlossen, </w:t>
      </w:r>
      <w:r w:rsidR="00B86B68" w:rsidRPr="007C45C9">
        <w:rPr>
          <w:noProof w:val="0"/>
        </w:rPr>
        <w:t>der</w:t>
      </w:r>
      <w:r w:rsidRPr="007C45C9">
        <w:rPr>
          <w:noProof w:val="0"/>
        </w:rPr>
        <w:t xml:space="preserve"> jedoch eindeutig die vereinbarten Leistungen und Preise darstellt.</w:t>
      </w:r>
    </w:p>
    <w:p w14:paraId="4AAE1E63" w14:textId="6647C116" w:rsidR="00C50942" w:rsidRPr="007C45C9" w:rsidRDefault="00A6778C" w:rsidP="00C25B28">
      <w:pPr>
        <w:pStyle w:val="Flietext"/>
        <w:rPr>
          <w:rFonts w:ascii="Calibri" w:hAnsi="Calibri"/>
          <w:noProof w:val="0"/>
          <w:sz w:val="22"/>
        </w:rPr>
      </w:pPr>
      <w:r w:rsidRPr="007C45C9">
        <w:rPr>
          <w:noProof w:val="0"/>
        </w:rPr>
        <w:t xml:space="preserve">Insgesamt betrachtet, hält die SAP Cloud Platform ihre Versprechen. Sie ermöglicht einem Entwickler </w:t>
      </w:r>
      <w:r w:rsidR="006122AF" w:rsidRPr="007C45C9">
        <w:rPr>
          <w:noProof w:val="0"/>
        </w:rPr>
        <w:t xml:space="preserve">eine schnelle Einarbeitung </w:t>
      </w:r>
      <w:r w:rsidRPr="007C45C9">
        <w:rPr>
          <w:noProof w:val="0"/>
        </w:rPr>
        <w:t>in d</w:t>
      </w:r>
      <w:r w:rsidR="006122AF" w:rsidRPr="007C45C9">
        <w:rPr>
          <w:noProof w:val="0"/>
        </w:rPr>
        <w:t>ie</w:t>
      </w:r>
      <w:r w:rsidRPr="007C45C9">
        <w:rPr>
          <w:noProof w:val="0"/>
        </w:rPr>
        <w:t xml:space="preserve"> SAPUI5-Entwicklung.</w:t>
      </w:r>
      <w:r w:rsidR="0024434F" w:rsidRPr="007C45C9">
        <w:rPr>
          <w:noProof w:val="0"/>
        </w:rPr>
        <w:t xml:space="preserve"> </w:t>
      </w:r>
      <w:r w:rsidR="00C25B28" w:rsidRPr="007C45C9">
        <w:rPr>
          <w:noProof w:val="0"/>
        </w:rPr>
        <w:t>E</w:t>
      </w:r>
      <w:r w:rsidR="0024434F" w:rsidRPr="007C45C9">
        <w:rPr>
          <w:noProof w:val="0"/>
        </w:rPr>
        <w:t>rfahre</w:t>
      </w:r>
      <w:r w:rsidR="00C25B28" w:rsidRPr="007C45C9">
        <w:rPr>
          <w:noProof w:val="0"/>
        </w:rPr>
        <w:t>n</w:t>
      </w:r>
      <w:r w:rsidR="0024434F" w:rsidRPr="007C45C9">
        <w:rPr>
          <w:noProof w:val="0"/>
        </w:rPr>
        <w:t>e Entwic</w:t>
      </w:r>
      <w:r w:rsidR="00C25B28" w:rsidRPr="007C45C9">
        <w:rPr>
          <w:noProof w:val="0"/>
        </w:rPr>
        <w:t>kler sehen möglicherweise eher Nachteile in</w:t>
      </w:r>
      <w:r w:rsidR="0024434F" w:rsidRPr="007C45C9">
        <w:rPr>
          <w:noProof w:val="0"/>
        </w:rPr>
        <w:t xml:space="preserve"> eine</w:t>
      </w:r>
      <w:r w:rsidR="00C25B28" w:rsidRPr="007C45C9">
        <w:rPr>
          <w:noProof w:val="0"/>
        </w:rPr>
        <w:t xml:space="preserve">r </w:t>
      </w:r>
      <w:r w:rsidR="0036747A" w:rsidRPr="007C45C9">
        <w:rPr>
          <w:noProof w:val="0"/>
        </w:rPr>
        <w:t>Cloud</w:t>
      </w:r>
      <w:r w:rsidR="00C25B28" w:rsidRPr="007C45C9">
        <w:rPr>
          <w:noProof w:val="0"/>
        </w:rPr>
        <w:t>-basierten</w:t>
      </w:r>
      <w:r w:rsidR="0024434F" w:rsidRPr="007C45C9">
        <w:rPr>
          <w:noProof w:val="0"/>
        </w:rPr>
        <w:t xml:space="preserve"> Entwicklungsumgebung</w:t>
      </w:r>
      <w:r w:rsidR="00C25B28" w:rsidRPr="007C45C9">
        <w:rPr>
          <w:noProof w:val="0"/>
        </w:rPr>
        <w:t xml:space="preserve"> und</w:t>
      </w:r>
      <w:r w:rsidR="0024434F" w:rsidRPr="007C45C9">
        <w:rPr>
          <w:noProof w:val="0"/>
        </w:rPr>
        <w:t xml:space="preserve"> </w:t>
      </w:r>
      <w:r w:rsidR="00C25B28" w:rsidRPr="007C45C9">
        <w:rPr>
          <w:noProof w:val="0"/>
        </w:rPr>
        <w:t>der Nutzung eines</w:t>
      </w:r>
      <w:r w:rsidR="008102E0" w:rsidRPr="007C45C9">
        <w:rPr>
          <w:noProof w:val="0"/>
        </w:rPr>
        <w:t xml:space="preserve"> Framework</w:t>
      </w:r>
      <w:r w:rsidR="00C25B28" w:rsidRPr="007C45C9">
        <w:rPr>
          <w:noProof w:val="0"/>
        </w:rPr>
        <w:t>s</w:t>
      </w:r>
      <w:r w:rsidR="008102E0" w:rsidRPr="007C45C9">
        <w:rPr>
          <w:noProof w:val="0"/>
        </w:rPr>
        <w:t xml:space="preserve">, </w:t>
      </w:r>
      <w:r w:rsidR="00C25B28" w:rsidRPr="007C45C9">
        <w:rPr>
          <w:noProof w:val="0"/>
        </w:rPr>
        <w:t>weil beides nur e</w:t>
      </w:r>
      <w:r w:rsidR="00CC06A0" w:rsidRPr="007C45C9">
        <w:rPr>
          <w:noProof w:val="0"/>
        </w:rPr>
        <w:t>ingeschränkt konfigurierbar ist.</w:t>
      </w:r>
      <w:r w:rsidR="0024434F" w:rsidRPr="007C45C9">
        <w:rPr>
          <w:noProof w:val="0"/>
        </w:rPr>
        <w:t xml:space="preserve"> Nutzer</w:t>
      </w:r>
      <w:r w:rsidR="00C25B28" w:rsidRPr="007C45C9">
        <w:rPr>
          <w:noProof w:val="0"/>
        </w:rPr>
        <w:t xml:space="preserve"> mit wenig Erfahrung in der Webentwicklung können aber</w:t>
      </w:r>
      <w:r w:rsidR="0024434F" w:rsidRPr="007C45C9">
        <w:rPr>
          <w:noProof w:val="0"/>
        </w:rPr>
        <w:t xml:space="preserve"> von der SAP Web IDE</w:t>
      </w:r>
      <w:r w:rsidR="008102E0" w:rsidRPr="007C45C9">
        <w:rPr>
          <w:noProof w:val="0"/>
        </w:rPr>
        <w:t xml:space="preserve"> mit SAPUI5</w:t>
      </w:r>
      <w:r w:rsidR="0024434F" w:rsidRPr="007C45C9">
        <w:rPr>
          <w:noProof w:val="0"/>
        </w:rPr>
        <w:t xml:space="preserve"> profitieren</w:t>
      </w:r>
      <w:sdt>
        <w:sdtPr>
          <w:rPr>
            <w:noProof w:val="0"/>
          </w:rPr>
          <w:id w:val="-125157449"/>
          <w:citation/>
        </w:sdtPr>
        <w:sdtContent>
          <w:r w:rsidR="000F7E11" w:rsidRPr="007C45C9">
            <w:rPr>
              <w:noProof w:val="0"/>
            </w:rPr>
            <w:fldChar w:fldCharType="begin"/>
          </w:r>
          <w:r w:rsidR="000F7E11" w:rsidRPr="007C45C9">
            <w:rPr>
              <w:noProof w:val="0"/>
            </w:rPr>
            <w:instrText xml:space="preserve"> CITATION Hir18 \l 1031 </w:instrText>
          </w:r>
          <w:r w:rsidR="000F7E11" w:rsidRPr="007C45C9">
            <w:rPr>
              <w:noProof w:val="0"/>
            </w:rPr>
            <w:fldChar w:fldCharType="separate"/>
          </w:r>
          <w:r w:rsidR="000C5CB8">
            <w:t xml:space="preserve"> [105]</w:t>
          </w:r>
          <w:r w:rsidR="000F7E11" w:rsidRPr="007C45C9">
            <w:rPr>
              <w:noProof w:val="0"/>
            </w:rPr>
            <w:fldChar w:fldCharType="end"/>
          </w:r>
        </w:sdtContent>
      </w:sdt>
      <w:r w:rsidR="0024434F" w:rsidRPr="007C45C9">
        <w:rPr>
          <w:noProof w:val="0"/>
        </w:rPr>
        <w:t>.</w:t>
      </w:r>
      <w:r w:rsidR="00597C63" w:rsidRPr="007C45C9">
        <w:rPr>
          <w:noProof w:val="0"/>
        </w:rPr>
        <w:t xml:space="preserve"> </w:t>
      </w:r>
    </w:p>
    <w:p w14:paraId="14D08745" w14:textId="77777777" w:rsidR="00392988" w:rsidRPr="007C45C9" w:rsidRDefault="006024A4" w:rsidP="00C25B28">
      <w:pPr>
        <w:pStyle w:val="Listenabsatz"/>
        <w:numPr>
          <w:ilvl w:val="0"/>
          <w:numId w:val="5"/>
        </w:numPr>
      </w:pPr>
      <w:r w:rsidRPr="007C45C9">
        <w:br w:type="page"/>
      </w:r>
    </w:p>
    <w:p w14:paraId="1EE22A99" w14:textId="77777777" w:rsidR="00BD34C9" w:rsidRPr="007C45C9" w:rsidRDefault="00A057E2" w:rsidP="00056C4D">
      <w:pPr>
        <w:pStyle w:val="berschrift1"/>
      </w:pPr>
      <w:bookmarkStart w:id="311" w:name="_Toc512245452"/>
      <w:bookmarkStart w:id="312" w:name="_Toc512808554"/>
      <w:bookmarkStart w:id="313" w:name="_Toc518555999"/>
      <w:r w:rsidRPr="007C45C9">
        <w:lastRenderedPageBreak/>
        <w:t>Fazit</w:t>
      </w:r>
      <w:r w:rsidR="003D2250" w:rsidRPr="007C45C9">
        <w:t xml:space="preserve"> und Ausblick</w:t>
      </w:r>
      <w:bookmarkEnd w:id="311"/>
      <w:bookmarkEnd w:id="312"/>
      <w:bookmarkEnd w:id="313"/>
    </w:p>
    <w:p w14:paraId="658902D3" w14:textId="1454E945" w:rsidR="00E40124" w:rsidRPr="007C45C9" w:rsidRDefault="00E40124" w:rsidP="00F816DF">
      <w:pPr>
        <w:pStyle w:val="FlietextersterAbsatz"/>
        <w:rPr>
          <w:noProof w:val="0"/>
        </w:rPr>
      </w:pPr>
      <w:r w:rsidRPr="007C45C9">
        <w:rPr>
          <w:noProof w:val="0"/>
        </w:rPr>
        <w:t>Im Rahmen dieser Arbeit sollte überprüft werden, ob die SAP</w:t>
      </w:r>
      <w:r w:rsidR="009134EA" w:rsidRPr="007C45C9">
        <w:rPr>
          <w:noProof w:val="0"/>
        </w:rPr>
        <w:t xml:space="preserve"> Cloud Platform in der Lage ist</w:t>
      </w:r>
      <w:r w:rsidRPr="007C45C9">
        <w:rPr>
          <w:noProof w:val="0"/>
        </w:rPr>
        <w:t xml:space="preserve"> energiewirtschaftliche Individualprogrammierungen aus dem System zur Planung von Unternehmensressourcen </w:t>
      </w:r>
      <w:r w:rsidRPr="007C45C9">
        <w:rPr>
          <w:i/>
          <w:noProof w:val="0"/>
        </w:rPr>
        <w:t>SAP ERP Central Component (ECC)</w:t>
      </w:r>
      <w:r w:rsidR="009134EA" w:rsidRPr="007C45C9">
        <w:rPr>
          <w:noProof w:val="0"/>
        </w:rPr>
        <w:t xml:space="preserve"> 6.0</w:t>
      </w:r>
      <w:r w:rsidRPr="007C45C9">
        <w:rPr>
          <w:noProof w:val="0"/>
        </w:rPr>
        <w:t xml:space="preserve"> als </w:t>
      </w:r>
      <w:r w:rsidRPr="007C45C9">
        <w:rPr>
          <w:i/>
          <w:noProof w:val="0"/>
        </w:rPr>
        <w:t>SAP-Fiori</w:t>
      </w:r>
      <w:r w:rsidRPr="007C45C9">
        <w:rPr>
          <w:noProof w:val="0"/>
        </w:rPr>
        <w:t>-Anwendungen abzubilden. Hierfür wurde ein Beispiel ausge</w:t>
      </w:r>
      <w:r w:rsidR="008723C5" w:rsidRPr="007C45C9">
        <w:rPr>
          <w:noProof w:val="0"/>
        </w:rPr>
        <w:t>wähl</w:t>
      </w:r>
      <w:r w:rsidRPr="007C45C9">
        <w:rPr>
          <w:noProof w:val="0"/>
        </w:rPr>
        <w:t>t und umgesetzt. Anschließend wurde</w:t>
      </w:r>
      <w:r w:rsidR="00A27AF7" w:rsidRPr="007C45C9">
        <w:rPr>
          <w:noProof w:val="0"/>
        </w:rPr>
        <w:t xml:space="preserve"> </w:t>
      </w:r>
      <w:r w:rsidR="00726F7B" w:rsidRPr="007C45C9">
        <w:rPr>
          <w:noProof w:val="0"/>
        </w:rPr>
        <w:t>evaluiert</w:t>
      </w:r>
      <w:r w:rsidRPr="007C45C9">
        <w:rPr>
          <w:noProof w:val="0"/>
        </w:rPr>
        <w:t xml:space="preserve">, ob dessen Oberfläche nach einmaliger Implementierung für </w:t>
      </w:r>
      <w:r w:rsidR="009134EA" w:rsidRPr="007C45C9">
        <w:rPr>
          <w:noProof w:val="0"/>
        </w:rPr>
        <w:t xml:space="preserve">einen </w:t>
      </w:r>
      <w:r w:rsidRPr="007C45C9">
        <w:rPr>
          <w:noProof w:val="0"/>
        </w:rPr>
        <w:t xml:space="preserve">Energieversorger </w:t>
      </w:r>
      <w:r w:rsidR="00386254" w:rsidRPr="007C45C9">
        <w:rPr>
          <w:noProof w:val="0"/>
        </w:rPr>
        <w:t xml:space="preserve">mit Standardausprägung </w:t>
      </w:r>
      <w:r w:rsidRPr="007C45C9">
        <w:rPr>
          <w:noProof w:val="0"/>
        </w:rPr>
        <w:t>gleichermaßen nutzbar ist.</w:t>
      </w:r>
    </w:p>
    <w:p w14:paraId="1885B550" w14:textId="40C5AE6C" w:rsidR="00F816DF" w:rsidRPr="007C45C9" w:rsidRDefault="00F816DF" w:rsidP="006C62E2">
      <w:pPr>
        <w:pStyle w:val="Flietext"/>
        <w:rPr>
          <w:noProof w:val="0"/>
        </w:rPr>
      </w:pPr>
      <w:r w:rsidRPr="007C45C9">
        <w:rPr>
          <w:noProof w:val="0"/>
        </w:rPr>
        <w:t>Die Machbarkeit der gestellten Aufgabe konnte im Rahmen der Arbeit gezeigt werden. Der Mehrwert der SAP Cloud Platform hängt vom genauen Nutzungsszenario und den Eigenschaften und Anforderungen des Nutzers ab. Sie eignet sich gut für bestehende SAP-Kunden, die neue Oberflächen mit Daten aus bestehenden Backend-Systemen entwickeln wollen. Diese Anwendungen können helfen, den Kunden an neue Oberflächen zu gewöhnen und so den Umstieg vom auslaufenden SAP-ERP-ECC-6.0- auf ein S/4-HANA- System erleichtern.</w:t>
      </w:r>
    </w:p>
    <w:p w14:paraId="7065FE38" w14:textId="77777777" w:rsidR="00B5046E" w:rsidRPr="007C45C9" w:rsidRDefault="00B5046E" w:rsidP="00E40124">
      <w:pPr>
        <w:pStyle w:val="berschrift2"/>
      </w:pPr>
      <w:bookmarkStart w:id="314" w:name="_Toc512245454"/>
      <w:bookmarkStart w:id="315" w:name="_Toc512808556"/>
      <w:bookmarkStart w:id="316" w:name="_Toc518556000"/>
      <w:r w:rsidRPr="007C45C9">
        <w:t>Probleme</w:t>
      </w:r>
      <w:bookmarkEnd w:id="314"/>
      <w:bookmarkEnd w:id="315"/>
      <w:bookmarkEnd w:id="316"/>
    </w:p>
    <w:p w14:paraId="13D6A634" w14:textId="49035E16" w:rsidR="00F07D2C" w:rsidRPr="007C45C9" w:rsidRDefault="000927B8" w:rsidP="00F07D2C">
      <w:pPr>
        <w:pStyle w:val="FlietextersterAbsatz"/>
        <w:rPr>
          <w:noProof w:val="0"/>
        </w:rPr>
      </w:pPr>
      <w:r w:rsidRPr="007C45C9">
        <w:rPr>
          <w:noProof w:val="0"/>
        </w:rPr>
        <w:t xml:space="preserve">Im Rahmen dieser Arbeit traten einige Probleme auf. Zu Beginn waren diese vor allem durch die ungewohnten Begrifflichkeiten </w:t>
      </w:r>
      <w:del w:id="317" w:author="Lippmann, Daniel, NMU-CT" w:date="2018-07-06T09:19:00Z">
        <w:r w:rsidRPr="007C45C9" w:rsidDel="00FE2687">
          <w:rPr>
            <w:noProof w:val="0"/>
          </w:rPr>
          <w:delText xml:space="preserve">bei </w:delText>
        </w:r>
      </w:del>
      <w:ins w:id="318" w:author="Lippmann, Daniel, NMU-CT" w:date="2018-07-06T09:19:00Z">
        <w:r w:rsidR="00FE2687">
          <w:rPr>
            <w:noProof w:val="0"/>
          </w:rPr>
          <w:t>der</w:t>
        </w:r>
        <w:r w:rsidR="00FE2687" w:rsidRPr="007C45C9">
          <w:rPr>
            <w:noProof w:val="0"/>
          </w:rPr>
          <w:t xml:space="preserve"> </w:t>
        </w:r>
      </w:ins>
      <w:r w:rsidRPr="007C45C9">
        <w:rPr>
          <w:noProof w:val="0"/>
        </w:rPr>
        <w:t xml:space="preserve">SAP </w:t>
      </w:r>
      <w:ins w:id="319" w:author="Lippmann, Daniel, NMU-CT" w:date="2018-07-06T09:19:00Z">
        <w:r w:rsidR="00FE2687" w:rsidRPr="00FE2687">
          <w:rPr>
            <w:i/>
            <w:noProof w:val="0"/>
            <w:rPrChange w:id="320" w:author="Lippmann, Daniel, NMU-CT" w:date="2018-07-06T09:19:00Z">
              <w:rPr>
                <w:noProof w:val="0"/>
              </w:rPr>
            </w:rPrChange>
          </w:rPr>
          <w:t>(alternativ: in SAP-Entwicklungsumgebungen/-Systemlandschaften)</w:t>
        </w:r>
        <w:r w:rsidR="00FE2687">
          <w:rPr>
            <w:noProof w:val="0"/>
          </w:rPr>
          <w:t xml:space="preserve"> </w:t>
        </w:r>
      </w:ins>
      <w:r w:rsidRPr="007C45C9">
        <w:rPr>
          <w:noProof w:val="0"/>
        </w:rPr>
        <w:t xml:space="preserve">geschuldet. </w:t>
      </w:r>
      <w:r w:rsidR="00F07D2C" w:rsidRPr="007C45C9">
        <w:rPr>
          <w:noProof w:val="0"/>
        </w:rPr>
        <w:t xml:space="preserve">Aufgrund sich ähnelnder Produktnamen konnte die Angebotslandschaft von SAP nur mühsam erfasst werden. So gibt es zum Beispiel </w:t>
      </w:r>
      <w:r w:rsidR="00F07D2C" w:rsidRPr="007C45C9">
        <w:rPr>
          <w:i/>
          <w:noProof w:val="0"/>
        </w:rPr>
        <w:t>SAP HANA</w:t>
      </w:r>
      <w:ins w:id="321" w:author="Lippmann, Daniel, NMU-CT" w:date="2018-07-06T09:19:00Z">
        <w:r w:rsidR="00FE2687">
          <w:rPr>
            <w:i/>
            <w:noProof w:val="0"/>
          </w:rPr>
          <w:t xml:space="preserve"> DB</w:t>
        </w:r>
      </w:ins>
      <w:r w:rsidR="00F07D2C" w:rsidRPr="007C45C9">
        <w:rPr>
          <w:noProof w:val="0"/>
        </w:rPr>
        <w:t xml:space="preserve">, </w:t>
      </w:r>
      <w:r w:rsidR="00F07D2C" w:rsidRPr="007C45C9">
        <w:rPr>
          <w:i/>
          <w:noProof w:val="0"/>
        </w:rPr>
        <w:t xml:space="preserve">SAP Business Suite </w:t>
      </w:r>
      <w:ins w:id="322" w:author="Lippmann, Daniel, NMU-CT" w:date="2018-07-06T09:20:00Z">
        <w:r w:rsidR="00FE2687">
          <w:rPr>
            <w:i/>
            <w:noProof w:val="0"/>
          </w:rPr>
          <w:t>S/</w:t>
        </w:r>
      </w:ins>
      <w:r w:rsidR="00F07D2C" w:rsidRPr="007C45C9">
        <w:rPr>
          <w:i/>
          <w:noProof w:val="0"/>
        </w:rPr>
        <w:t>4 HANA</w:t>
      </w:r>
      <w:r w:rsidR="00F07D2C" w:rsidRPr="007C45C9">
        <w:rPr>
          <w:noProof w:val="0"/>
        </w:rPr>
        <w:t xml:space="preserve"> (SAP S/4 HANA), </w:t>
      </w:r>
      <w:r w:rsidR="00F07D2C" w:rsidRPr="007C45C9">
        <w:rPr>
          <w:i/>
          <w:noProof w:val="0"/>
        </w:rPr>
        <w:t>SAP Business Suite on HANA</w:t>
      </w:r>
      <w:r w:rsidR="00DF7F6F" w:rsidRPr="007C45C9">
        <w:rPr>
          <w:i/>
          <w:noProof w:val="0"/>
        </w:rPr>
        <w:t xml:space="preserve">, S/4 HANA Cloud </w:t>
      </w:r>
      <w:r w:rsidR="00F07D2C" w:rsidRPr="007C45C9">
        <w:rPr>
          <w:noProof w:val="0"/>
        </w:rPr>
        <w:t xml:space="preserve"> und die </w:t>
      </w:r>
      <w:r w:rsidR="00F07D2C" w:rsidRPr="007C45C9">
        <w:rPr>
          <w:i/>
          <w:noProof w:val="0"/>
        </w:rPr>
        <w:t>SAP Cloud Platform</w:t>
      </w:r>
      <w:r w:rsidR="00F07D2C" w:rsidRPr="007C45C9">
        <w:rPr>
          <w:noProof w:val="0"/>
        </w:rPr>
        <w:t xml:space="preserve">, </w:t>
      </w:r>
      <w:r w:rsidR="002512D4" w:rsidRPr="007C45C9">
        <w:rPr>
          <w:noProof w:val="0"/>
        </w:rPr>
        <w:t>die</w:t>
      </w:r>
      <w:r w:rsidR="00F07D2C" w:rsidRPr="007C45C9">
        <w:rPr>
          <w:noProof w:val="0"/>
        </w:rPr>
        <w:t xml:space="preserve"> zuvor </w:t>
      </w:r>
      <w:r w:rsidR="00F07D2C" w:rsidRPr="007C45C9">
        <w:rPr>
          <w:i/>
          <w:noProof w:val="0"/>
        </w:rPr>
        <w:t>SAP HANA Cloud Platform</w:t>
      </w:r>
      <w:r w:rsidR="00F07D2C" w:rsidRPr="007C45C9">
        <w:rPr>
          <w:noProof w:val="0"/>
        </w:rPr>
        <w:t xml:space="preserve"> hieß.</w:t>
      </w:r>
    </w:p>
    <w:p w14:paraId="2CB2D61C" w14:textId="3E084744" w:rsidR="0000759D" w:rsidRPr="007C45C9" w:rsidRDefault="000927B8" w:rsidP="00F00802">
      <w:pPr>
        <w:pStyle w:val="Flietext"/>
        <w:rPr>
          <w:noProof w:val="0"/>
        </w:rPr>
      </w:pPr>
      <w:r w:rsidRPr="007C45C9">
        <w:rPr>
          <w:noProof w:val="0"/>
        </w:rPr>
        <w:t xml:space="preserve">Die SAP Cloud Platform wurde durch </w:t>
      </w:r>
      <w:del w:id="323" w:author="Lippmann, Daniel, NMU-CT" w:date="2018-07-06T09:20:00Z">
        <w:r w:rsidRPr="007C45C9" w:rsidDel="00FE2687">
          <w:rPr>
            <w:noProof w:val="0"/>
          </w:rPr>
          <w:delText>Arvato Systems Perdata</w:delText>
        </w:r>
      </w:del>
      <w:ins w:id="324" w:author="Lippmann, Daniel, NMU-CT" w:date="2018-07-06T09:20:00Z">
        <w:r w:rsidR="00FE2687">
          <w:rPr>
            <w:noProof w:val="0"/>
          </w:rPr>
          <w:t>ASP</w:t>
        </w:r>
      </w:ins>
      <w:r w:rsidRPr="007C45C9">
        <w:rPr>
          <w:noProof w:val="0"/>
        </w:rPr>
        <w:t xml:space="preserve"> im Vorfeld</w:t>
      </w:r>
      <w:r w:rsidR="009C787D" w:rsidRPr="007C45C9">
        <w:rPr>
          <w:noProof w:val="0"/>
        </w:rPr>
        <w:t xml:space="preserve"> mit SAP S/4 HANA verwechselt und</w:t>
      </w:r>
      <w:r w:rsidRPr="007C45C9">
        <w:rPr>
          <w:noProof w:val="0"/>
        </w:rPr>
        <w:t xml:space="preserve"> als </w:t>
      </w:r>
      <w:r w:rsidR="009C787D" w:rsidRPr="007C45C9">
        <w:rPr>
          <w:noProof w:val="0"/>
        </w:rPr>
        <w:t>n</w:t>
      </w:r>
      <w:r w:rsidR="0068170A" w:rsidRPr="007C45C9">
        <w:rPr>
          <w:noProof w:val="0"/>
        </w:rPr>
        <w:t xml:space="preserve">achfolgendes </w:t>
      </w:r>
      <w:r w:rsidRPr="007C45C9">
        <w:rPr>
          <w:noProof w:val="0"/>
        </w:rPr>
        <w:t>ERP</w:t>
      </w:r>
      <w:r w:rsidR="00170C98" w:rsidRPr="007C45C9">
        <w:rPr>
          <w:noProof w:val="0"/>
        </w:rPr>
        <w:t>-System verstanden.</w:t>
      </w:r>
      <w:r w:rsidR="0068170A" w:rsidRPr="007C45C9">
        <w:rPr>
          <w:noProof w:val="0"/>
        </w:rPr>
        <w:t xml:space="preserve"> </w:t>
      </w:r>
      <w:r w:rsidR="00170C98" w:rsidRPr="007C45C9">
        <w:rPr>
          <w:noProof w:val="0"/>
        </w:rPr>
        <w:t>E</w:t>
      </w:r>
      <w:r w:rsidR="0068170A" w:rsidRPr="007C45C9">
        <w:rPr>
          <w:noProof w:val="0"/>
        </w:rPr>
        <w:t>rst im Zuge der Recherche konnte dieser Irrtum aufgeklärt und di</w:t>
      </w:r>
      <w:r w:rsidR="00F07D2C" w:rsidRPr="007C45C9">
        <w:rPr>
          <w:noProof w:val="0"/>
        </w:rPr>
        <w:t>e Arbeit umstrukturiert werden.</w:t>
      </w:r>
      <w:r w:rsidR="00F00802" w:rsidRPr="007C45C9">
        <w:rPr>
          <w:noProof w:val="0"/>
        </w:rPr>
        <w:t xml:space="preserve"> </w:t>
      </w:r>
      <w:r w:rsidR="0000759D" w:rsidRPr="007C45C9">
        <w:rPr>
          <w:noProof w:val="0"/>
        </w:rPr>
        <w:t xml:space="preserve">Dabei wurde zuerst </w:t>
      </w:r>
      <w:del w:id="325" w:author="Lippmann, Daniel, NMU-CT" w:date="2018-07-06T09:20:00Z">
        <w:r w:rsidR="0000759D" w:rsidRPr="007C45C9" w:rsidDel="00FE2687">
          <w:rPr>
            <w:noProof w:val="0"/>
          </w:rPr>
          <w:delText>darüber nachgedacht</w:delText>
        </w:r>
      </w:del>
      <w:ins w:id="326" w:author="Lippmann, Daniel, NMU-CT" w:date="2018-07-06T09:20:00Z">
        <w:r w:rsidR="00FE2687">
          <w:rPr>
            <w:noProof w:val="0"/>
          </w:rPr>
          <w:t>erwägt</w:t>
        </w:r>
      </w:ins>
      <w:r w:rsidR="0000759D" w:rsidRPr="007C45C9">
        <w:rPr>
          <w:noProof w:val="0"/>
        </w:rPr>
        <w:t xml:space="preserve">, den Titel der Arbeit zu </w:t>
      </w:r>
      <w:r w:rsidR="00AB79BE" w:rsidRPr="007C45C9">
        <w:rPr>
          <w:noProof w:val="0"/>
        </w:rPr>
        <w:t>ä</w:t>
      </w:r>
      <w:r w:rsidR="0000759D" w:rsidRPr="007C45C9">
        <w:rPr>
          <w:noProof w:val="0"/>
        </w:rPr>
        <w:t>ndern und S/4 HANA zu evaluieren. Dies scheiterte jedoch daran, dass kein S/4-HANA-System für die Erstellung dieser Arbeit zur Verfügung stand.</w:t>
      </w:r>
      <w:r w:rsidR="00F00802" w:rsidRPr="007C45C9">
        <w:rPr>
          <w:noProof w:val="0"/>
        </w:rPr>
        <w:t xml:space="preserve"> Zudem war unsicher, ob die kostenlose Testversion des S/4-HANA-Systems in der Cloud-Version die benötigten Berech</w:t>
      </w:r>
      <w:r w:rsidR="003F251B" w:rsidRPr="007C45C9">
        <w:rPr>
          <w:noProof w:val="0"/>
        </w:rPr>
        <w:t>tigungen aufweisen würde</w:t>
      </w:r>
      <w:r w:rsidR="00AA60D9" w:rsidRPr="007C45C9">
        <w:rPr>
          <w:noProof w:val="0"/>
        </w:rPr>
        <w:t>,</w:t>
      </w:r>
      <w:r w:rsidR="00F00802" w:rsidRPr="007C45C9">
        <w:rPr>
          <w:noProof w:val="0"/>
        </w:rPr>
        <w:t xml:space="preserve"> um </w:t>
      </w:r>
      <w:r w:rsidR="00D94771" w:rsidRPr="007C45C9">
        <w:rPr>
          <w:noProof w:val="0"/>
        </w:rPr>
        <w:t>alle Aufgaben umzusetzen.</w:t>
      </w:r>
      <w:r w:rsidR="009F00EB" w:rsidRPr="007C45C9">
        <w:rPr>
          <w:noProof w:val="0"/>
        </w:rPr>
        <w:t xml:space="preserve"> </w:t>
      </w:r>
      <w:r w:rsidR="00AA60D9" w:rsidRPr="007C45C9">
        <w:rPr>
          <w:noProof w:val="0"/>
        </w:rPr>
        <w:t>Im Gespräch</w:t>
      </w:r>
      <w:r w:rsidR="009F00EB" w:rsidRPr="007C45C9">
        <w:rPr>
          <w:noProof w:val="0"/>
        </w:rPr>
        <w:t xml:space="preserve"> mit dem zuständigen Mitarbeiter bei </w:t>
      </w:r>
      <w:r w:rsidR="00AA60D9" w:rsidRPr="007C45C9">
        <w:rPr>
          <w:noProof w:val="0"/>
        </w:rPr>
        <w:t>ASP</w:t>
      </w:r>
      <w:r w:rsidR="009F00EB" w:rsidRPr="007C45C9">
        <w:rPr>
          <w:noProof w:val="0"/>
        </w:rPr>
        <w:t xml:space="preserve"> wurde daher der Arbeitsinh</w:t>
      </w:r>
      <w:r w:rsidR="00681BC6" w:rsidRPr="007C45C9">
        <w:rPr>
          <w:noProof w:val="0"/>
        </w:rPr>
        <w:t>alt so definiert, wie er in dieser Fassung</w:t>
      </w:r>
      <w:r w:rsidR="009F00EB" w:rsidRPr="007C45C9">
        <w:rPr>
          <w:noProof w:val="0"/>
        </w:rPr>
        <w:t xml:space="preserve"> vorliegt.</w:t>
      </w:r>
    </w:p>
    <w:p w14:paraId="63CCB302" w14:textId="40DC61A2" w:rsidR="00F63863" w:rsidRPr="007C45C9" w:rsidRDefault="00F00802" w:rsidP="00F63863">
      <w:pPr>
        <w:pStyle w:val="Flietext"/>
        <w:rPr>
          <w:noProof w:val="0"/>
        </w:rPr>
      </w:pPr>
      <w:r w:rsidRPr="007C45C9">
        <w:rPr>
          <w:noProof w:val="0"/>
        </w:rPr>
        <w:t xml:space="preserve">Eine Unsicherheit entstand durch den ständigen Wandel der SAP Cloud Platform und aller aktuellen SAP Produkte. Diese werden </w:t>
      </w:r>
      <w:r w:rsidR="003F251B" w:rsidRPr="007C45C9">
        <w:rPr>
          <w:noProof w:val="0"/>
        </w:rPr>
        <w:t xml:space="preserve">ständig </w:t>
      </w:r>
      <w:r w:rsidRPr="007C45C9">
        <w:rPr>
          <w:noProof w:val="0"/>
        </w:rPr>
        <w:t>modular weiterentwickelt und so kön</w:t>
      </w:r>
      <w:r w:rsidRPr="007C45C9">
        <w:rPr>
          <w:noProof w:val="0"/>
        </w:rPr>
        <w:lastRenderedPageBreak/>
        <w:t xml:space="preserve">nen Erkenntnisse, </w:t>
      </w:r>
      <w:r w:rsidR="0056221C" w:rsidRPr="007C45C9">
        <w:rPr>
          <w:noProof w:val="0"/>
        </w:rPr>
        <w:t>die</w:t>
      </w:r>
      <w:r w:rsidRPr="007C45C9">
        <w:rPr>
          <w:noProof w:val="0"/>
        </w:rPr>
        <w:t xml:space="preserve"> zu Beginn der Bearbeitung gewonnen wurden, bei Abschluss der Arbeit bereits veraltet sein.</w:t>
      </w:r>
      <w:bookmarkStart w:id="327" w:name="_Toc512245455"/>
      <w:bookmarkStart w:id="328" w:name="_Toc512808557"/>
      <w:r w:rsidR="004F68C7" w:rsidRPr="007C45C9">
        <w:rPr>
          <w:noProof w:val="0"/>
        </w:rPr>
        <w:t xml:space="preserve"> Dies ist auch ein generelles Problem für die Entwicklung und Anwendung der Produkte.</w:t>
      </w:r>
    </w:p>
    <w:p w14:paraId="76F45768" w14:textId="77777777" w:rsidR="00687C1D" w:rsidRPr="007C45C9" w:rsidRDefault="003D2250" w:rsidP="00F63863">
      <w:pPr>
        <w:pStyle w:val="berschrift2"/>
      </w:pPr>
      <w:bookmarkStart w:id="329" w:name="_Toc518556001"/>
      <w:r w:rsidRPr="007C45C9">
        <w:t>Ausblick</w:t>
      </w:r>
      <w:bookmarkEnd w:id="327"/>
      <w:bookmarkEnd w:id="328"/>
      <w:bookmarkEnd w:id="329"/>
    </w:p>
    <w:p w14:paraId="16CA29F1" w14:textId="13595701" w:rsidR="00DA60C4" w:rsidRPr="007C45C9" w:rsidRDefault="00E403D2" w:rsidP="0017392B">
      <w:pPr>
        <w:pStyle w:val="FlietextersterAbsatz"/>
        <w:rPr>
          <w:noProof w:val="0"/>
        </w:rPr>
      </w:pPr>
      <w:r w:rsidRPr="007C45C9">
        <w:rPr>
          <w:noProof w:val="0"/>
        </w:rPr>
        <w:t xml:space="preserve">Diese Arbeit kann </w:t>
      </w:r>
      <w:del w:id="330" w:author="Lippmann, Daniel, NMU-CT" w:date="2018-07-06T09:17:00Z">
        <w:r w:rsidRPr="007C45C9" w:rsidDel="00FE2687">
          <w:rPr>
            <w:noProof w:val="0"/>
          </w:rPr>
          <w:delText>Arvato Systems</w:delText>
        </w:r>
      </w:del>
      <w:ins w:id="331" w:author="Lippmann, Daniel, NMU-CT" w:date="2018-07-06T09:17:00Z">
        <w:r w:rsidR="00FE2687">
          <w:rPr>
            <w:noProof w:val="0"/>
          </w:rPr>
          <w:t>ASP</w:t>
        </w:r>
      </w:ins>
      <w:r w:rsidRPr="007C45C9">
        <w:rPr>
          <w:noProof w:val="0"/>
        </w:rPr>
        <w:t xml:space="preserve"> als Grundlage zur Klärung weiterer Fragen dienen.</w:t>
      </w:r>
      <w:r w:rsidR="003F251B" w:rsidRPr="007C45C9">
        <w:rPr>
          <w:noProof w:val="0"/>
        </w:rPr>
        <w:t xml:space="preserve"> </w:t>
      </w:r>
      <w:r w:rsidR="00F63863" w:rsidRPr="007C45C9">
        <w:rPr>
          <w:noProof w:val="0"/>
        </w:rPr>
        <w:t>In Bezug auf die Anwendung sollten</w:t>
      </w:r>
      <w:r w:rsidR="008B3D14" w:rsidRPr="007C45C9">
        <w:rPr>
          <w:noProof w:val="0"/>
        </w:rPr>
        <w:t xml:space="preserve"> zuerst das</w:t>
      </w:r>
      <w:r w:rsidR="00F63863" w:rsidRPr="007C45C9">
        <w:rPr>
          <w:noProof w:val="0"/>
        </w:rPr>
        <w:t xml:space="preserve"> in Abschnitt </w:t>
      </w:r>
      <w:r w:rsidR="00F63863" w:rsidRPr="007C45C9">
        <w:rPr>
          <w:noProof w:val="0"/>
        </w:rPr>
        <w:fldChar w:fldCharType="begin"/>
      </w:r>
      <w:r w:rsidR="00F63863" w:rsidRPr="007C45C9">
        <w:rPr>
          <w:noProof w:val="0"/>
        </w:rPr>
        <w:instrText xml:space="preserve"> REF _Ref516843610 \r \h </w:instrText>
      </w:r>
      <w:r w:rsidR="00F63863" w:rsidRPr="007C45C9">
        <w:rPr>
          <w:noProof w:val="0"/>
        </w:rPr>
      </w:r>
      <w:r w:rsidR="00F63863" w:rsidRPr="007C45C9">
        <w:rPr>
          <w:noProof w:val="0"/>
        </w:rPr>
        <w:fldChar w:fldCharType="separate"/>
      </w:r>
      <w:r w:rsidR="00BA22F1">
        <w:rPr>
          <w:noProof w:val="0"/>
        </w:rPr>
        <w:t>4.1.4</w:t>
      </w:r>
      <w:r w:rsidR="00F63863" w:rsidRPr="007C45C9">
        <w:rPr>
          <w:noProof w:val="0"/>
        </w:rPr>
        <w:fldChar w:fldCharType="end"/>
      </w:r>
      <w:r w:rsidR="008B3D14" w:rsidRPr="007C45C9">
        <w:rPr>
          <w:noProof w:val="0"/>
        </w:rPr>
        <w:t xml:space="preserve"> aufgetretenen Problem analysiert und, wenn möglich, behoben werden. Es wurde festgestellt, da</w:t>
      </w:r>
      <w:r w:rsidR="003F251B" w:rsidRPr="007C45C9">
        <w:rPr>
          <w:noProof w:val="0"/>
        </w:rPr>
        <w:t xml:space="preserve">ss die Kacheln, </w:t>
      </w:r>
      <w:r w:rsidR="00A115F8" w:rsidRPr="007C45C9">
        <w:rPr>
          <w:noProof w:val="0"/>
        </w:rPr>
        <w:t>die</w:t>
      </w:r>
      <w:r w:rsidR="003F251B" w:rsidRPr="007C45C9">
        <w:rPr>
          <w:noProof w:val="0"/>
        </w:rPr>
        <w:t xml:space="preserve"> in Fiori-</w:t>
      </w:r>
      <w:r w:rsidR="008B3D14" w:rsidRPr="007C45C9">
        <w:rPr>
          <w:noProof w:val="0"/>
        </w:rPr>
        <w:t>Launchpads zur Darstellung der Anwendungsverknüpfungen verwendet werden, nicht dynamisch beschriftet und</w:t>
      </w:r>
      <w:r w:rsidR="008115C2" w:rsidRPr="007C45C9">
        <w:rPr>
          <w:noProof w:val="0"/>
        </w:rPr>
        <w:t xml:space="preserve"> daher nicht übersetzt</w:t>
      </w:r>
      <w:r w:rsidR="008B3D14" w:rsidRPr="007C45C9">
        <w:rPr>
          <w:noProof w:val="0"/>
        </w:rPr>
        <w:t xml:space="preserve"> werden. Gerade auf der Übersichtsseite benötigt ein Anwender jedoch</w:t>
      </w:r>
      <w:r w:rsidR="003A56E7" w:rsidRPr="007C45C9">
        <w:rPr>
          <w:noProof w:val="0"/>
        </w:rPr>
        <w:t xml:space="preserve"> einen guten Überblick und für ihn</w:t>
      </w:r>
      <w:r w:rsidR="008B3D14" w:rsidRPr="007C45C9">
        <w:rPr>
          <w:noProof w:val="0"/>
        </w:rPr>
        <w:t xml:space="preserve"> verständliche Beschriftungen von Anwendungen.</w:t>
      </w:r>
      <w:r w:rsidR="0017392B" w:rsidRPr="007C45C9">
        <w:rPr>
          <w:noProof w:val="0"/>
        </w:rPr>
        <w:t xml:space="preserve"> </w:t>
      </w:r>
      <w:r w:rsidR="00676EEA" w:rsidRPr="007C45C9">
        <w:rPr>
          <w:noProof w:val="0"/>
        </w:rPr>
        <w:t xml:space="preserve">Eine Weiterentwicklung mit </w:t>
      </w:r>
      <w:r w:rsidR="0038752F" w:rsidRPr="007C45C9">
        <w:rPr>
          <w:noProof w:val="0"/>
        </w:rPr>
        <w:t xml:space="preserve">Umsetzung der in Abschnitt </w:t>
      </w:r>
      <w:r w:rsidR="0038752F" w:rsidRPr="007C45C9">
        <w:rPr>
          <w:noProof w:val="0"/>
        </w:rPr>
        <w:fldChar w:fldCharType="begin"/>
      </w:r>
      <w:r w:rsidR="0038752F" w:rsidRPr="007C45C9">
        <w:rPr>
          <w:noProof w:val="0"/>
        </w:rPr>
        <w:instrText xml:space="preserve"> REF _Ref516243248 \r \h </w:instrText>
      </w:r>
      <w:r w:rsidR="0038752F" w:rsidRPr="007C45C9">
        <w:rPr>
          <w:noProof w:val="0"/>
        </w:rPr>
      </w:r>
      <w:r w:rsidR="0038752F" w:rsidRPr="007C45C9">
        <w:rPr>
          <w:noProof w:val="0"/>
        </w:rPr>
        <w:fldChar w:fldCharType="separate"/>
      </w:r>
      <w:r w:rsidR="00BA22F1">
        <w:rPr>
          <w:noProof w:val="0"/>
        </w:rPr>
        <w:t>3.2</w:t>
      </w:r>
      <w:r w:rsidR="0038752F" w:rsidRPr="007C45C9">
        <w:rPr>
          <w:noProof w:val="0"/>
        </w:rPr>
        <w:fldChar w:fldCharType="end"/>
      </w:r>
      <w:r w:rsidR="0038752F" w:rsidRPr="007C45C9">
        <w:rPr>
          <w:noProof w:val="0"/>
        </w:rPr>
        <w:t xml:space="preserve"> definierten Soll- und Kann-Kriterien </w:t>
      </w:r>
      <w:r w:rsidR="00676EEA" w:rsidRPr="007C45C9">
        <w:rPr>
          <w:noProof w:val="0"/>
        </w:rPr>
        <w:t>ist möglich</w:t>
      </w:r>
      <w:r w:rsidR="0038752F" w:rsidRPr="007C45C9">
        <w:rPr>
          <w:noProof w:val="0"/>
        </w:rPr>
        <w:t xml:space="preserve">. </w:t>
      </w:r>
      <w:r w:rsidR="00DA60C4" w:rsidRPr="007C45C9">
        <w:rPr>
          <w:noProof w:val="0"/>
        </w:rPr>
        <w:t>Weiterführend ist zu klären, ob die entwickelte Anwendung auch Daten aus einem S/4-HANA-Backend anzeigen kann und wie dort die Erstellung und Veröffentlichung von OData-Diensten funktioniert.</w:t>
      </w:r>
    </w:p>
    <w:p w14:paraId="64B7D173" w14:textId="68E20F94" w:rsidR="00055A3D" w:rsidRPr="007C45C9" w:rsidRDefault="00D334F4" w:rsidP="00792624">
      <w:pPr>
        <w:pStyle w:val="Flietext"/>
        <w:rPr>
          <w:noProof w:val="0"/>
        </w:rPr>
      </w:pPr>
      <w:r w:rsidRPr="007C45C9">
        <w:rPr>
          <w:noProof w:val="0"/>
        </w:rPr>
        <w:t xml:space="preserve">In Bezug auf das SAPUI5-Framework und die SAP Web IDE konnte in dieser Arbeit nicht </w:t>
      </w:r>
      <w:r w:rsidR="005E3F8B" w:rsidRPr="007C45C9">
        <w:rPr>
          <w:noProof w:val="0"/>
        </w:rPr>
        <w:t>untersucht werden, welcher</w:t>
      </w:r>
      <w:r w:rsidRPr="007C45C9">
        <w:rPr>
          <w:noProof w:val="0"/>
        </w:rPr>
        <w:t xml:space="preserve"> </w:t>
      </w:r>
      <w:r w:rsidR="00C00095" w:rsidRPr="007C45C9">
        <w:rPr>
          <w:noProof w:val="0"/>
        </w:rPr>
        <w:t>Mehrwert</w:t>
      </w:r>
      <w:r w:rsidRPr="007C45C9">
        <w:rPr>
          <w:noProof w:val="0"/>
        </w:rPr>
        <w:t xml:space="preserve"> für erfahrene Webentwickler </w:t>
      </w:r>
      <w:r w:rsidR="005E3F8B" w:rsidRPr="007C45C9">
        <w:rPr>
          <w:noProof w:val="0"/>
        </w:rPr>
        <w:t xml:space="preserve">besteht. </w:t>
      </w:r>
      <w:r w:rsidR="00055A3D" w:rsidRPr="007C45C9">
        <w:rPr>
          <w:noProof w:val="0"/>
        </w:rPr>
        <w:t>Auch</w:t>
      </w:r>
      <w:r w:rsidR="004A64B0" w:rsidRPr="007C45C9">
        <w:rPr>
          <w:noProof w:val="0"/>
        </w:rPr>
        <w:t xml:space="preserve"> aus Kostengründen ist zu prüfen, ob</w:t>
      </w:r>
      <w:r w:rsidR="00B30B95" w:rsidRPr="007C45C9">
        <w:rPr>
          <w:noProof w:val="0"/>
        </w:rPr>
        <w:t xml:space="preserve"> bei der Entwicklung von Anwendungen für SAP-Systeme</w:t>
      </w:r>
      <w:r w:rsidR="004A64B0" w:rsidRPr="007C45C9">
        <w:rPr>
          <w:noProof w:val="0"/>
        </w:rPr>
        <w:t xml:space="preserve"> auf die SAP Cloud Platform verzichtet werden kann. </w:t>
      </w:r>
      <w:r w:rsidR="00B30B95" w:rsidRPr="007C45C9">
        <w:rPr>
          <w:noProof w:val="0"/>
        </w:rPr>
        <w:t xml:space="preserve">Die integrierte Entwicklungsumgebung </w:t>
      </w:r>
      <w:r w:rsidR="0036747A" w:rsidRPr="007C45C9">
        <w:rPr>
          <w:noProof w:val="0"/>
        </w:rPr>
        <w:t>WebS</w:t>
      </w:r>
      <w:r w:rsidR="00190AE4" w:rsidRPr="007C45C9">
        <w:rPr>
          <w:noProof w:val="0"/>
        </w:rPr>
        <w:t>torm</w:t>
      </w:r>
      <w:r w:rsidR="00B30B95" w:rsidRPr="007C45C9">
        <w:rPr>
          <w:noProof w:val="0"/>
        </w:rPr>
        <w:t xml:space="preserve"> der Firma JetBrains</w:t>
      </w:r>
      <w:r w:rsidR="00190AE4" w:rsidRPr="007C45C9">
        <w:rPr>
          <w:noProof w:val="0"/>
        </w:rPr>
        <w:t xml:space="preserve"> </w:t>
      </w:r>
      <w:r w:rsidR="00B30B95" w:rsidRPr="007C45C9">
        <w:rPr>
          <w:noProof w:val="0"/>
        </w:rPr>
        <w:t xml:space="preserve">wurde bereits in Abschnitt </w:t>
      </w:r>
      <w:r w:rsidR="00B30B95" w:rsidRPr="007C45C9">
        <w:rPr>
          <w:noProof w:val="0"/>
        </w:rPr>
        <w:fldChar w:fldCharType="begin"/>
      </w:r>
      <w:r w:rsidR="00B30B95" w:rsidRPr="007C45C9">
        <w:rPr>
          <w:noProof w:val="0"/>
        </w:rPr>
        <w:instrText xml:space="preserve"> REF _Ref516997703 \r \h </w:instrText>
      </w:r>
      <w:r w:rsidR="00B30B95" w:rsidRPr="007C45C9">
        <w:rPr>
          <w:noProof w:val="0"/>
        </w:rPr>
      </w:r>
      <w:r w:rsidR="00B30B95" w:rsidRPr="007C45C9">
        <w:rPr>
          <w:noProof w:val="0"/>
        </w:rPr>
        <w:fldChar w:fldCharType="separate"/>
      </w:r>
      <w:r w:rsidR="00BA22F1">
        <w:rPr>
          <w:noProof w:val="0"/>
        </w:rPr>
        <w:t>3.7</w:t>
      </w:r>
      <w:r w:rsidR="00B30B95" w:rsidRPr="007C45C9">
        <w:rPr>
          <w:noProof w:val="0"/>
        </w:rPr>
        <w:fldChar w:fldCharType="end"/>
      </w:r>
      <w:r w:rsidR="00B30B95" w:rsidRPr="007C45C9">
        <w:rPr>
          <w:noProof w:val="0"/>
        </w:rPr>
        <w:t xml:space="preserve"> erwähnt</w:t>
      </w:r>
      <w:r w:rsidR="006005DF" w:rsidRPr="007C45C9">
        <w:rPr>
          <w:noProof w:val="0"/>
        </w:rPr>
        <w:t xml:space="preserve"> und stellt eine kostengünstige Alternative</w:t>
      </w:r>
      <w:r w:rsidR="0017392B" w:rsidRPr="007C45C9">
        <w:rPr>
          <w:noProof w:val="0"/>
        </w:rPr>
        <w:t xml:space="preserve"> zur SAP Web IDE</w:t>
      </w:r>
      <w:r w:rsidR="006005DF" w:rsidRPr="007C45C9">
        <w:rPr>
          <w:noProof w:val="0"/>
        </w:rPr>
        <w:t xml:space="preserve"> dar</w:t>
      </w:r>
      <w:r w:rsidR="00B30B95" w:rsidRPr="007C45C9">
        <w:rPr>
          <w:noProof w:val="0"/>
        </w:rPr>
        <w:t>.</w:t>
      </w:r>
      <w:r w:rsidR="001614CB" w:rsidRPr="007C45C9">
        <w:rPr>
          <w:noProof w:val="0"/>
        </w:rPr>
        <w:t xml:space="preserve"> </w:t>
      </w:r>
      <w:ins w:id="332" w:author="Lippmann, Daniel, NMU-CT" w:date="2018-07-06T09:18:00Z">
        <w:r w:rsidR="00FE2687">
          <w:rPr>
            <w:noProof w:val="0"/>
          </w:rPr>
          <w:t xml:space="preserve">Weiterhin kann die SAP-Komponente SAP Netweaver Gateway verwendet werden, d. h. der Betrieb der Fiori-Apps findet in einem ERP- oder separaten Netweaver-System statt. </w:t>
        </w:r>
      </w:ins>
      <w:r w:rsidR="00792624" w:rsidRPr="007C45C9">
        <w:rPr>
          <w:noProof w:val="0"/>
        </w:rPr>
        <w:t>Die Schritte zur Einbindung</w:t>
      </w:r>
      <w:sdt>
        <w:sdtPr>
          <w:rPr>
            <w:noProof w:val="0"/>
          </w:rPr>
          <w:id w:val="-409074597"/>
          <w:citation/>
        </w:sdtPr>
        <w:sdtContent>
          <w:r w:rsidR="00792624" w:rsidRPr="007C45C9">
            <w:rPr>
              <w:noProof w:val="0"/>
            </w:rPr>
            <w:fldChar w:fldCharType="begin"/>
          </w:r>
          <w:r w:rsidR="00792624" w:rsidRPr="007C45C9">
            <w:rPr>
              <w:noProof w:val="0"/>
            </w:rPr>
            <w:instrText xml:space="preserve"> CITATION van14 \l 1031 </w:instrText>
          </w:r>
          <w:r w:rsidR="00792624" w:rsidRPr="007C45C9">
            <w:rPr>
              <w:noProof w:val="0"/>
            </w:rPr>
            <w:fldChar w:fldCharType="separate"/>
          </w:r>
          <w:r w:rsidR="000C5CB8">
            <w:t xml:space="preserve"> [106]</w:t>
          </w:r>
          <w:r w:rsidR="00792624" w:rsidRPr="007C45C9">
            <w:rPr>
              <w:noProof w:val="0"/>
            </w:rPr>
            <w:fldChar w:fldCharType="end"/>
          </w:r>
        </w:sdtContent>
      </w:sdt>
      <w:r w:rsidR="00530135" w:rsidRPr="007C45C9">
        <w:rPr>
          <w:noProof w:val="0"/>
        </w:rPr>
        <w:t xml:space="preserve"> des</w:t>
      </w:r>
      <w:r w:rsidR="006F229C" w:rsidRPr="007C45C9">
        <w:rPr>
          <w:noProof w:val="0"/>
        </w:rPr>
        <w:t xml:space="preserve"> quelloffenen</w:t>
      </w:r>
      <w:r w:rsidR="00792624" w:rsidRPr="007C45C9">
        <w:rPr>
          <w:noProof w:val="0"/>
        </w:rPr>
        <w:t xml:space="preserve"> </w:t>
      </w:r>
      <w:r w:rsidR="006F229C" w:rsidRPr="007C45C9">
        <w:rPr>
          <w:noProof w:val="0"/>
        </w:rPr>
        <w:t>Open</w:t>
      </w:r>
      <w:r w:rsidR="00792624" w:rsidRPr="007C45C9">
        <w:rPr>
          <w:noProof w:val="0"/>
        </w:rPr>
        <w:t>UI5</w:t>
      </w:r>
      <w:r w:rsidR="006F229C" w:rsidRPr="007C45C9">
        <w:rPr>
          <w:noProof w:val="0"/>
        </w:rPr>
        <w:t>-Frameworks</w:t>
      </w:r>
      <w:r w:rsidR="00792624" w:rsidRPr="007C45C9">
        <w:rPr>
          <w:noProof w:val="0"/>
        </w:rPr>
        <w:t xml:space="preserve"> und</w:t>
      </w:r>
      <w:r w:rsidR="00530135" w:rsidRPr="007C45C9">
        <w:rPr>
          <w:noProof w:val="0"/>
        </w:rPr>
        <w:t xml:space="preserve"> </w:t>
      </w:r>
      <w:r w:rsidR="008243BD" w:rsidRPr="007C45C9">
        <w:rPr>
          <w:noProof w:val="0"/>
        </w:rPr>
        <w:t>passender</w:t>
      </w:r>
      <w:r w:rsidR="00792624" w:rsidRPr="007C45C9">
        <w:rPr>
          <w:noProof w:val="0"/>
        </w:rPr>
        <w:t xml:space="preserve"> Werkzeugen</w:t>
      </w:r>
      <w:sdt>
        <w:sdtPr>
          <w:rPr>
            <w:noProof w:val="0"/>
          </w:rPr>
          <w:id w:val="-2124223697"/>
          <w:citation/>
        </w:sdtPr>
        <w:sdtContent>
          <w:r w:rsidR="00792624" w:rsidRPr="007C45C9">
            <w:rPr>
              <w:noProof w:val="0"/>
            </w:rPr>
            <w:fldChar w:fldCharType="begin"/>
          </w:r>
          <w:r w:rsidR="00792624" w:rsidRPr="007C45C9">
            <w:rPr>
              <w:noProof w:val="0"/>
            </w:rPr>
            <w:instrText xml:space="preserve"> CITATION Sch17 \l 1031 </w:instrText>
          </w:r>
          <w:r w:rsidR="00792624" w:rsidRPr="007C45C9">
            <w:rPr>
              <w:noProof w:val="0"/>
            </w:rPr>
            <w:fldChar w:fldCharType="separate"/>
          </w:r>
          <w:r w:rsidR="000C5CB8">
            <w:t xml:space="preserve"> [107]</w:t>
          </w:r>
          <w:r w:rsidR="00792624" w:rsidRPr="007C45C9">
            <w:rPr>
              <w:noProof w:val="0"/>
            </w:rPr>
            <w:fldChar w:fldCharType="end"/>
          </w:r>
        </w:sdtContent>
      </w:sdt>
      <w:r w:rsidR="00792624" w:rsidRPr="007C45C9">
        <w:rPr>
          <w:noProof w:val="0"/>
        </w:rPr>
        <w:t xml:space="preserve"> können im Internet nachvollzogen werden.</w:t>
      </w:r>
    </w:p>
    <w:p w14:paraId="7AEB0CE1" w14:textId="79C60079" w:rsidR="00667BF1" w:rsidRPr="007C45C9" w:rsidRDefault="00667BF1" w:rsidP="00792624">
      <w:pPr>
        <w:pStyle w:val="Flietext"/>
        <w:rPr>
          <w:noProof w:val="0"/>
        </w:rPr>
      </w:pPr>
      <w:r w:rsidRPr="007C45C9">
        <w:rPr>
          <w:noProof w:val="0"/>
        </w:rPr>
        <w:t>SAPUI5</w:t>
      </w:r>
      <w:r w:rsidR="00ED2F6A" w:rsidRPr="007C45C9">
        <w:rPr>
          <w:noProof w:val="0"/>
        </w:rPr>
        <w:t xml:space="preserve"> selbst </w:t>
      </w:r>
      <w:r w:rsidR="00442F51" w:rsidRPr="007C45C9">
        <w:rPr>
          <w:noProof w:val="0"/>
        </w:rPr>
        <w:t>basiert auf anderen</w:t>
      </w:r>
      <w:r w:rsidR="00ED2F6A" w:rsidRPr="007C45C9">
        <w:rPr>
          <w:noProof w:val="0"/>
        </w:rPr>
        <w:t xml:space="preserve"> Oberflä</w:t>
      </w:r>
      <w:r w:rsidRPr="007C45C9">
        <w:rPr>
          <w:noProof w:val="0"/>
        </w:rPr>
        <w:t xml:space="preserve">chen-Frameworks wie </w:t>
      </w:r>
      <w:r w:rsidRPr="007C45C9">
        <w:rPr>
          <w:i/>
          <w:noProof w:val="0"/>
        </w:rPr>
        <w:t>Bootstrap</w:t>
      </w:r>
      <w:r w:rsidRPr="007C45C9">
        <w:rPr>
          <w:noProof w:val="0"/>
        </w:rPr>
        <w:t xml:space="preserve"> und </w:t>
      </w:r>
      <w:r w:rsidRPr="007C45C9">
        <w:rPr>
          <w:i/>
          <w:noProof w:val="0"/>
        </w:rPr>
        <w:t>jQuery</w:t>
      </w:r>
      <w:r w:rsidRPr="007C45C9">
        <w:rPr>
          <w:noProof w:val="0"/>
        </w:rPr>
        <w:t>. Es stellt sich dah</w:t>
      </w:r>
      <w:r w:rsidR="00442F51" w:rsidRPr="007C45C9">
        <w:rPr>
          <w:noProof w:val="0"/>
        </w:rPr>
        <w:t>er die Frage, ob Fiori-ähnliche Anwendungen</w:t>
      </w:r>
      <w:r w:rsidRPr="007C45C9">
        <w:rPr>
          <w:noProof w:val="0"/>
        </w:rPr>
        <w:t xml:space="preserve"> nicht auch</w:t>
      </w:r>
      <w:r w:rsidR="00F44916" w:rsidRPr="007C45C9">
        <w:rPr>
          <w:noProof w:val="0"/>
        </w:rPr>
        <w:t xml:space="preserve"> ohne</w:t>
      </w:r>
      <w:r w:rsidR="00FD567B" w:rsidRPr="007C45C9">
        <w:rPr>
          <w:noProof w:val="0"/>
        </w:rPr>
        <w:t xml:space="preserve"> SAPUI5 </w:t>
      </w:r>
      <w:r w:rsidR="00EE59C2" w:rsidRPr="007C45C9">
        <w:rPr>
          <w:noProof w:val="0"/>
        </w:rPr>
        <w:t xml:space="preserve">mit anderen Frameworks </w:t>
      </w:r>
      <w:r w:rsidR="000E6B6F" w:rsidRPr="007C45C9">
        <w:rPr>
          <w:noProof w:val="0"/>
        </w:rPr>
        <w:t>erstellt</w:t>
      </w:r>
      <w:r w:rsidR="00F44916" w:rsidRPr="007C45C9">
        <w:rPr>
          <w:noProof w:val="0"/>
        </w:rPr>
        <w:t xml:space="preserve"> </w:t>
      </w:r>
      <w:r w:rsidRPr="007C45C9">
        <w:rPr>
          <w:noProof w:val="0"/>
        </w:rPr>
        <w:t>werden können. Während die grundlegende Entwicklung damit möglicherweise mehr Zeit in Anspruch nimmt, sind die Er</w:t>
      </w:r>
      <w:r w:rsidR="005916E8" w:rsidRPr="007C45C9">
        <w:rPr>
          <w:noProof w:val="0"/>
        </w:rPr>
        <w:t xml:space="preserve">gebnisse anschließend immer </w:t>
      </w:r>
      <w:r w:rsidRPr="007C45C9">
        <w:rPr>
          <w:noProof w:val="0"/>
        </w:rPr>
        <w:t>genau auf die Anforderungen zugeschnitten und bleiben anpa</w:t>
      </w:r>
      <w:r w:rsidR="0037659D" w:rsidRPr="007C45C9">
        <w:rPr>
          <w:noProof w:val="0"/>
        </w:rPr>
        <w:t>s</w:t>
      </w:r>
      <w:r w:rsidR="00B72627" w:rsidRPr="007C45C9">
        <w:rPr>
          <w:noProof w:val="0"/>
        </w:rPr>
        <w:t>sbar</w:t>
      </w:r>
      <w:r w:rsidR="009D4182" w:rsidRPr="007C45C9">
        <w:rPr>
          <w:noProof w:val="0"/>
        </w:rPr>
        <w:t xml:space="preserve"> </w:t>
      </w:r>
      <w:sdt>
        <w:sdtPr>
          <w:rPr>
            <w:noProof w:val="0"/>
          </w:rPr>
          <w:id w:val="-1889785398"/>
          <w:citation/>
        </w:sdtPr>
        <w:sdtContent>
          <w:r w:rsidR="009D4182" w:rsidRPr="007C45C9">
            <w:rPr>
              <w:noProof w:val="0"/>
            </w:rPr>
            <w:fldChar w:fldCharType="begin"/>
          </w:r>
          <w:r w:rsidR="009D4182" w:rsidRPr="007C45C9">
            <w:rPr>
              <w:noProof w:val="0"/>
            </w:rPr>
            <w:instrText xml:space="preserve"> CITATION Hir18 \l 1031 </w:instrText>
          </w:r>
          <w:r w:rsidR="009D4182" w:rsidRPr="007C45C9">
            <w:rPr>
              <w:noProof w:val="0"/>
            </w:rPr>
            <w:fldChar w:fldCharType="separate"/>
          </w:r>
          <w:r w:rsidR="000C5CB8">
            <w:t>[105]</w:t>
          </w:r>
          <w:r w:rsidR="009D4182" w:rsidRPr="007C45C9">
            <w:rPr>
              <w:noProof w:val="0"/>
            </w:rPr>
            <w:fldChar w:fldCharType="end"/>
          </w:r>
        </w:sdtContent>
      </w:sdt>
      <w:r w:rsidR="009D4182" w:rsidRPr="007C45C9">
        <w:rPr>
          <w:noProof w:val="0"/>
        </w:rPr>
        <w:t>.</w:t>
      </w:r>
    </w:p>
    <w:p w14:paraId="265A075B" w14:textId="7E119075" w:rsidR="00BC7174" w:rsidRPr="007C45C9" w:rsidRDefault="00984AF6" w:rsidP="002C37C9">
      <w:pPr>
        <w:pStyle w:val="Flietext"/>
        <w:rPr>
          <w:noProof w:val="0"/>
        </w:rPr>
      </w:pPr>
      <w:r w:rsidRPr="007C45C9">
        <w:rPr>
          <w:noProof w:val="0"/>
        </w:rPr>
        <w:t>In Bezug auf die SAP Clo</w:t>
      </w:r>
      <w:r w:rsidR="009143CB" w:rsidRPr="007C45C9">
        <w:rPr>
          <w:noProof w:val="0"/>
        </w:rPr>
        <w:t>ud Platform ist weitergehend zu</w:t>
      </w:r>
      <w:r w:rsidRPr="007C45C9">
        <w:rPr>
          <w:noProof w:val="0"/>
        </w:rPr>
        <w:t xml:space="preserve"> </w:t>
      </w:r>
      <w:r w:rsidR="009143CB" w:rsidRPr="007C45C9">
        <w:rPr>
          <w:noProof w:val="0"/>
        </w:rPr>
        <w:t xml:space="preserve">evaluieren, </w:t>
      </w:r>
      <w:r w:rsidRPr="007C45C9">
        <w:rPr>
          <w:noProof w:val="0"/>
        </w:rPr>
        <w:t>ob diese zur produktiven Auslieferung von Anwendungen genutzt werden kann. Der technische Aspek</w:t>
      </w:r>
      <w:r w:rsidR="006836BE" w:rsidRPr="007C45C9">
        <w:rPr>
          <w:noProof w:val="0"/>
        </w:rPr>
        <w:t>t wurde im Rahmen dieser Arbeit nur oberflächlich und nicht vollständig betrachtet. Das</w:t>
      </w:r>
      <w:r w:rsidR="002776E8" w:rsidRPr="007C45C9">
        <w:rPr>
          <w:noProof w:val="0"/>
        </w:rPr>
        <w:t xml:space="preserve"> gleiche trifft auf die </w:t>
      </w:r>
      <w:r w:rsidRPr="007C45C9">
        <w:rPr>
          <w:noProof w:val="0"/>
        </w:rPr>
        <w:t>fin</w:t>
      </w:r>
      <w:r w:rsidR="0011789A" w:rsidRPr="007C45C9">
        <w:rPr>
          <w:noProof w:val="0"/>
        </w:rPr>
        <w:t xml:space="preserve">anzielle Komponente </w:t>
      </w:r>
      <w:r w:rsidR="002776E8" w:rsidRPr="007C45C9">
        <w:rPr>
          <w:noProof w:val="0"/>
        </w:rPr>
        <w:t>zu.</w:t>
      </w:r>
    </w:p>
    <w:p w14:paraId="1F06464A" w14:textId="49370095" w:rsidR="00973352" w:rsidRPr="007C45C9" w:rsidRDefault="00973352" w:rsidP="00C914C7">
      <w:pPr>
        <w:pStyle w:val="Flietext"/>
        <w:rPr>
          <w:noProof w:val="0"/>
        </w:rPr>
      </w:pPr>
      <w:r w:rsidRPr="007C45C9">
        <w:rPr>
          <w:noProof w:val="0"/>
        </w:rPr>
        <w:lastRenderedPageBreak/>
        <w:t>Auch der Mehrwert der SAP Cloud Platform für Entwicklungen außerhalb des SAP-Umfeldes ist zukünftig für ASP von großem Interesse.</w:t>
      </w:r>
      <w:r w:rsidR="002E1097" w:rsidRPr="007C45C9">
        <w:rPr>
          <w:noProof w:val="0"/>
        </w:rPr>
        <w:t xml:space="preserve"> Für dessen Feststellung spielt die Betrachtung von Konkurrenzprodukten eine wichtige Rolle.</w:t>
      </w:r>
      <w:r w:rsidRPr="007C45C9">
        <w:rPr>
          <w:noProof w:val="0"/>
        </w:rPr>
        <w:t xml:space="preserve"> </w:t>
      </w:r>
    </w:p>
    <w:p w14:paraId="2AE38456" w14:textId="220759B4" w:rsidR="00940DE9" w:rsidRPr="007C45C9" w:rsidRDefault="00C914C7" w:rsidP="00940DE9">
      <w:pPr>
        <w:pStyle w:val="Flietext"/>
        <w:rPr>
          <w:noProof w:val="0"/>
        </w:rPr>
        <w:sectPr w:rsidR="00940DE9" w:rsidRPr="007C45C9" w:rsidSect="00A35A0B">
          <w:headerReference w:type="default" r:id="rId69"/>
          <w:pgSz w:w="11906" w:h="16838"/>
          <w:pgMar w:top="1134" w:right="851" w:bottom="851" w:left="1418" w:header="709" w:footer="709" w:gutter="0"/>
          <w:pgNumType w:start="1"/>
          <w:cols w:space="708"/>
          <w:docGrid w:linePitch="360"/>
        </w:sectPr>
      </w:pPr>
      <w:r w:rsidRPr="007C45C9">
        <w:rPr>
          <w:noProof w:val="0"/>
        </w:rPr>
        <w:t xml:space="preserve">Unabhängig </w:t>
      </w:r>
      <w:r w:rsidR="009846C0" w:rsidRPr="007C45C9">
        <w:rPr>
          <w:noProof w:val="0"/>
        </w:rPr>
        <w:t xml:space="preserve">von der SAP Cloud Platform ist </w:t>
      </w:r>
      <w:r w:rsidRPr="007C45C9">
        <w:rPr>
          <w:noProof w:val="0"/>
        </w:rPr>
        <w:t xml:space="preserve">in Zukunft eine bessere Absicherung der SAP-Backend-Systeme durch </w:t>
      </w:r>
      <w:r w:rsidRPr="007C45C9">
        <w:rPr>
          <w:i/>
          <w:noProof w:val="0"/>
        </w:rPr>
        <w:t>2-Faktor-Authentifizierung</w:t>
      </w:r>
      <w:r w:rsidRPr="007C45C9">
        <w:rPr>
          <w:noProof w:val="0"/>
        </w:rPr>
        <w:t xml:space="preserve"> oder die Implementierung von SS</w:t>
      </w:r>
      <w:r w:rsidR="00940DE9" w:rsidRPr="007C45C9">
        <w:rPr>
          <w:noProof w:val="0"/>
        </w:rPr>
        <w:t xml:space="preserve">O-Methoden </w:t>
      </w:r>
      <w:r w:rsidR="009846C0" w:rsidRPr="007C45C9">
        <w:rPr>
          <w:noProof w:val="0"/>
        </w:rPr>
        <w:t>empfehlenswert.</w:t>
      </w:r>
    </w:p>
    <w:p w14:paraId="526777AD" w14:textId="234CF1FB" w:rsidR="006D0306" w:rsidRPr="007C45C9" w:rsidRDefault="006D0306" w:rsidP="00B52230">
      <w:pPr>
        <w:pStyle w:val="berschriftrmisch"/>
        <w:spacing w:before="0"/>
        <w:ind w:left="357" w:hanging="357"/>
      </w:pPr>
      <w:bookmarkStart w:id="333" w:name="ersteSeiteRömisch"/>
      <w:bookmarkStart w:id="334" w:name="_Toc512245459"/>
      <w:bookmarkStart w:id="335" w:name="_Toc512808561"/>
      <w:bookmarkStart w:id="336" w:name="_Toc518556002"/>
      <w:bookmarkEnd w:id="333"/>
      <w:r w:rsidRPr="007C45C9">
        <w:lastRenderedPageBreak/>
        <w:t>Literaturverzeichnis</w:t>
      </w:r>
      <w:bookmarkEnd w:id="334"/>
      <w:bookmarkEnd w:id="335"/>
      <w:bookmarkEnd w:id="336"/>
    </w:p>
    <w:p w14:paraId="411E37E3" w14:textId="77777777" w:rsidR="000C5CB8" w:rsidRDefault="009F466B" w:rsidP="000C5CB8">
      <w:pPr>
        <w:pStyle w:val="Literaturverzeichnis"/>
        <w:rPr>
          <w:noProof/>
          <w:szCs w:val="24"/>
        </w:rPr>
      </w:pPr>
      <w:r w:rsidRPr="007C45C9">
        <w:rPr>
          <w:rFonts w:cs="Arial"/>
        </w:rPr>
        <w:fldChar w:fldCharType="begin"/>
      </w:r>
      <w:r w:rsidRPr="007C45C9">
        <w:rPr>
          <w:rFonts w:cs="Arial"/>
        </w:rPr>
        <w:instrText xml:space="preserve"> BIBLIOGRAPHY  \l 1031 </w:instrText>
      </w:r>
      <w:r w:rsidRPr="007C45C9">
        <w:rPr>
          <w:rFonts w:cs="Arial"/>
        </w:rPr>
        <w:fldChar w:fldCharType="separate"/>
      </w:r>
      <w:r w:rsidR="000C5CB8">
        <w:rPr>
          <w:noProof/>
        </w:rPr>
        <w:t xml:space="preserve">[1]. </w:t>
      </w:r>
      <w:r w:rsidR="000C5CB8">
        <w:rPr>
          <w:b/>
          <w:bCs/>
          <w:noProof/>
        </w:rPr>
        <w:t>Wikipedia.</w:t>
      </w:r>
      <w:r w:rsidR="000C5CB8">
        <w:rPr>
          <w:noProof/>
        </w:rPr>
        <w:t xml:space="preserve"> Funktion (Programmierung). [Online] 29. Mai 2018. [Zitat vom: 02. Juli 2018.] https://de.wikipedia.org/wiki/Funktion_(Programmierung).</w:t>
      </w:r>
    </w:p>
    <w:p w14:paraId="3F52DD5A" w14:textId="77777777" w:rsidR="000C5CB8" w:rsidRPr="00595E85" w:rsidRDefault="000C5CB8" w:rsidP="000C5CB8">
      <w:pPr>
        <w:pStyle w:val="Literaturverzeichnis"/>
        <w:rPr>
          <w:noProof/>
          <w:lang w:val="it-IT"/>
          <w:rPrChange w:id="337" w:author="Lippmann, Daniel, NMU-CT" w:date="2018-07-06T08:53:00Z">
            <w:rPr>
              <w:noProof/>
            </w:rPr>
          </w:rPrChange>
        </w:rPr>
      </w:pPr>
      <w:r w:rsidRPr="00595E85">
        <w:rPr>
          <w:noProof/>
          <w:lang w:val="nl-NL"/>
          <w:rPrChange w:id="338" w:author="Lippmann, Daniel, NMU-CT" w:date="2018-07-06T08:53:00Z">
            <w:rPr>
              <w:noProof/>
            </w:rPr>
          </w:rPrChange>
        </w:rPr>
        <w:t xml:space="preserve">[2]. SAP S/4 HANA. [Online] [Zitat vom: 08. </w:t>
      </w:r>
      <w:r w:rsidRPr="00595E85">
        <w:rPr>
          <w:noProof/>
          <w:lang w:val="it-IT"/>
          <w:rPrChange w:id="339" w:author="Lippmann, Daniel, NMU-CT" w:date="2018-07-06T08:53:00Z">
            <w:rPr>
              <w:noProof/>
            </w:rPr>
          </w:rPrChange>
        </w:rPr>
        <w:t>Mai 2017.] https://www.sap.com/germany/products/s4hana-erp.html.</w:t>
      </w:r>
    </w:p>
    <w:p w14:paraId="69029006" w14:textId="77777777" w:rsidR="000C5CB8" w:rsidRDefault="000C5CB8" w:rsidP="000C5CB8">
      <w:pPr>
        <w:pStyle w:val="Literaturverzeichnis"/>
        <w:rPr>
          <w:noProof/>
        </w:rPr>
      </w:pPr>
      <w:r>
        <w:rPr>
          <w:noProof/>
        </w:rPr>
        <w:t xml:space="preserve">[3]. </w:t>
      </w:r>
      <w:r>
        <w:rPr>
          <w:b/>
          <w:bCs/>
          <w:noProof/>
        </w:rPr>
        <w:t>SAP AG.</w:t>
      </w:r>
      <w:r>
        <w:rPr>
          <w:noProof/>
        </w:rPr>
        <w:t xml:space="preserve"> </w:t>
      </w:r>
      <w:r>
        <w:rPr>
          <w:i/>
          <w:iCs/>
          <w:noProof/>
        </w:rPr>
        <w:t xml:space="preserve">Teilnehmerhandbuch CRM Customizing - Grundlagen. </w:t>
      </w:r>
      <w:r>
        <w:rPr>
          <w:noProof/>
        </w:rPr>
        <w:t>2010.</w:t>
      </w:r>
    </w:p>
    <w:p w14:paraId="225C1737" w14:textId="77777777" w:rsidR="000C5CB8" w:rsidRDefault="000C5CB8" w:rsidP="000C5CB8">
      <w:pPr>
        <w:pStyle w:val="Literaturverzeichnis"/>
        <w:rPr>
          <w:noProof/>
        </w:rPr>
      </w:pPr>
      <w:r>
        <w:rPr>
          <w:noProof/>
        </w:rPr>
        <w:t xml:space="preserve">[4].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14:paraId="41F35513" w14:textId="77777777" w:rsidR="000C5CB8" w:rsidRDefault="000C5CB8" w:rsidP="000C5CB8">
      <w:pPr>
        <w:pStyle w:val="Literaturverzeichnis"/>
        <w:rPr>
          <w:noProof/>
        </w:rPr>
      </w:pPr>
      <w:r>
        <w:rPr>
          <w:noProof/>
        </w:rPr>
        <w:t xml:space="preserve">[5].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14:paraId="2F13874E" w14:textId="77777777" w:rsidR="000C5CB8" w:rsidRDefault="000C5CB8" w:rsidP="000C5CB8">
      <w:pPr>
        <w:pStyle w:val="Literaturverzeichnis"/>
        <w:rPr>
          <w:noProof/>
        </w:rPr>
      </w:pPr>
      <w:r>
        <w:rPr>
          <w:noProof/>
        </w:rPr>
        <w:t xml:space="preserve">[6].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14:paraId="1B3A872A" w14:textId="77777777" w:rsidR="000C5CB8" w:rsidRDefault="000C5CB8" w:rsidP="000C5CB8">
      <w:pPr>
        <w:pStyle w:val="Literaturverzeichnis"/>
        <w:rPr>
          <w:noProof/>
        </w:rPr>
      </w:pPr>
      <w:r>
        <w:rPr>
          <w:noProof/>
        </w:rPr>
        <w:t xml:space="preserve">[7]. SAP Support Portal. </w:t>
      </w:r>
      <w:r>
        <w:rPr>
          <w:i/>
          <w:iCs/>
          <w:noProof/>
        </w:rPr>
        <w:t xml:space="preserve">SAP Support Strategy. </w:t>
      </w:r>
      <w:r>
        <w:rPr>
          <w:noProof/>
        </w:rPr>
        <w:t>[Online] [Zitat vom: 05. April 2018.] https://support.sap.com/en/offerings-programs/strategy.html.</w:t>
      </w:r>
    </w:p>
    <w:p w14:paraId="2F602934" w14:textId="77777777" w:rsidR="000C5CB8" w:rsidRDefault="000C5CB8" w:rsidP="000C5CB8">
      <w:pPr>
        <w:pStyle w:val="Literaturverzeichnis"/>
        <w:rPr>
          <w:noProof/>
        </w:rPr>
      </w:pPr>
      <w:r>
        <w:rPr>
          <w:noProof/>
        </w:rPr>
        <w:t xml:space="preserve">[8]. </w:t>
      </w:r>
      <w:r>
        <w:rPr>
          <w:b/>
          <w:bCs/>
          <w:noProof/>
        </w:rPr>
        <w:t>Prof. Dr. Plattner,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14:paraId="17198CA8" w14:textId="77777777" w:rsidR="000C5CB8" w:rsidRDefault="000C5CB8" w:rsidP="000C5CB8">
      <w:pPr>
        <w:pStyle w:val="Literaturverzeichnis"/>
        <w:rPr>
          <w:noProof/>
        </w:rPr>
      </w:pPr>
      <w:r>
        <w:rPr>
          <w:noProof/>
        </w:rPr>
        <w:t xml:space="preserve">[9].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14:paraId="4A35B790" w14:textId="77777777" w:rsidR="000C5CB8" w:rsidRDefault="000C5CB8" w:rsidP="000C5CB8">
      <w:pPr>
        <w:pStyle w:val="Literaturverzeichnis"/>
        <w:rPr>
          <w:noProof/>
        </w:rPr>
      </w:pPr>
      <w:r>
        <w:rPr>
          <w:noProof/>
        </w:rPr>
        <w:t>[10]. SAP Fiori UX. [Online] März 2015. [Zitat vom: 08. Mai 2018.] https://www.sap.com/documents/2014/06/f6a44520-5a7c-0010-82c7-eda71af511fa.html.</w:t>
      </w:r>
    </w:p>
    <w:p w14:paraId="09CFE170" w14:textId="77777777" w:rsidR="000C5CB8" w:rsidRDefault="000C5CB8" w:rsidP="000C5CB8">
      <w:pPr>
        <w:pStyle w:val="Literaturverzeichnis"/>
        <w:rPr>
          <w:noProof/>
        </w:rPr>
      </w:pPr>
      <w:r>
        <w:rPr>
          <w:noProof/>
        </w:rPr>
        <w:lastRenderedPageBreak/>
        <w:t xml:space="preserve">[11]. Wikipedia. </w:t>
      </w:r>
      <w:r>
        <w:rPr>
          <w:i/>
          <w:iCs/>
          <w:noProof/>
        </w:rPr>
        <w:t xml:space="preserve">SAP Cloud Platform. </w:t>
      </w:r>
      <w:r>
        <w:rPr>
          <w:noProof/>
        </w:rPr>
        <w:t>[Online] 19. Januar 2018. [Zitat vom: 08. Mai 2018.] https://de.wikipedia.org/wiki/SAP_Cloud_Platform.</w:t>
      </w:r>
    </w:p>
    <w:p w14:paraId="07083C2A" w14:textId="77777777" w:rsidR="000C5CB8" w:rsidRDefault="000C5CB8" w:rsidP="000C5CB8">
      <w:pPr>
        <w:pStyle w:val="Literaturverzeichnis"/>
        <w:rPr>
          <w:noProof/>
        </w:rPr>
      </w:pPr>
      <w:r>
        <w:rPr>
          <w:noProof/>
        </w:rPr>
        <w:t xml:space="preserve">[12]. SAP SE. </w:t>
      </w:r>
      <w:r>
        <w:rPr>
          <w:i/>
          <w:iCs/>
          <w:noProof/>
        </w:rPr>
        <w:t xml:space="preserve">Geschichte. </w:t>
      </w:r>
      <w:r>
        <w:rPr>
          <w:noProof/>
        </w:rPr>
        <w:t>[Online] [Zitat vom: 07. April 2018.] https://www.sap.com/corporate/de/company/history/.</w:t>
      </w:r>
    </w:p>
    <w:p w14:paraId="61F8CCC1" w14:textId="77777777" w:rsidR="000C5CB8" w:rsidRDefault="000C5CB8" w:rsidP="000C5CB8">
      <w:pPr>
        <w:pStyle w:val="Literaturverzeichnis"/>
        <w:rPr>
          <w:noProof/>
        </w:rPr>
      </w:pPr>
      <w:r>
        <w:rPr>
          <w:noProof/>
        </w:rPr>
        <w:t xml:space="preserve">[13]. </w:t>
      </w:r>
      <w:r>
        <w:rPr>
          <w:b/>
          <w:bCs/>
          <w:noProof/>
        </w:rPr>
        <w:t>Autobild.</w:t>
      </w:r>
      <w:r>
        <w:rPr>
          <w:noProof/>
        </w:rPr>
        <w:t xml:space="preserve"> </w:t>
      </w:r>
      <w:r>
        <w:rPr>
          <w:i/>
          <w:iCs/>
          <w:noProof/>
        </w:rPr>
        <w:t xml:space="preserve">Drei auf einer Plattform. </w:t>
      </w:r>
      <w:r>
        <w:rPr>
          <w:noProof/>
        </w:rPr>
        <w:t>[Online] 05. April 2002. [Zitat vom: 11. April 2018.] http://www.autobild.de/artikel/seat-ibiza-gegen-skoda-fabia-und-vw-polo-36151.html.</w:t>
      </w:r>
    </w:p>
    <w:p w14:paraId="20D3FC7B" w14:textId="77777777" w:rsidR="000C5CB8" w:rsidRDefault="000C5CB8" w:rsidP="000C5CB8">
      <w:pPr>
        <w:pStyle w:val="Literaturverzeichnis"/>
        <w:rPr>
          <w:noProof/>
        </w:rPr>
      </w:pPr>
      <w:r w:rsidRPr="00595E85">
        <w:rPr>
          <w:noProof/>
          <w:lang w:val="fr-FR"/>
          <w:rPrChange w:id="340" w:author="Lippmann, Daniel, NMU-CT" w:date="2018-07-06T08:53:00Z">
            <w:rPr>
              <w:noProof/>
            </w:rPr>
          </w:rPrChange>
        </w:rPr>
        <w:t xml:space="preserve">[14]. </w:t>
      </w:r>
      <w:r w:rsidRPr="00595E85">
        <w:rPr>
          <w:b/>
          <w:bCs/>
          <w:noProof/>
          <w:lang w:val="fr-FR"/>
          <w:rPrChange w:id="341" w:author="Lippmann, Daniel, NMU-CT" w:date="2018-07-06T08:53:00Z">
            <w:rPr>
              <w:b/>
              <w:bCs/>
              <w:noProof/>
            </w:rPr>
          </w:rPrChange>
        </w:rPr>
        <w:t>Dr. Arnold, René, et al.</w:t>
      </w:r>
      <w:r w:rsidRPr="00595E85">
        <w:rPr>
          <w:noProof/>
          <w:lang w:val="fr-FR"/>
          <w:rPrChange w:id="342" w:author="Lippmann, Daniel, NMU-CT" w:date="2018-07-06T08:53:00Z">
            <w:rPr>
              <w:noProof/>
            </w:rPr>
          </w:rPrChange>
        </w:rPr>
        <w:t xml:space="preserve"> </w:t>
      </w:r>
      <w:r>
        <w:rPr>
          <w:i/>
          <w:iCs/>
          <w:noProof/>
        </w:rPr>
        <w:t xml:space="preserve">Internet-basierte Plattformen und ihre Bedeutung in Deutschland. </w:t>
      </w:r>
      <w:r>
        <w:rPr>
          <w:noProof/>
        </w:rPr>
        <w:t>Bad Honnef : Wissenschaftliches Institut für Infrastruktur und Kommunikationsdienste, 2016.</w:t>
      </w:r>
    </w:p>
    <w:p w14:paraId="7F89B187" w14:textId="77777777" w:rsidR="000C5CB8" w:rsidRDefault="000C5CB8" w:rsidP="000C5CB8">
      <w:pPr>
        <w:pStyle w:val="Literaturverzeichnis"/>
        <w:rPr>
          <w:noProof/>
        </w:rPr>
      </w:pPr>
      <w:r>
        <w:rPr>
          <w:noProof/>
        </w:rPr>
        <w:t xml:space="preserve">[15].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14:paraId="606C86BF" w14:textId="77777777" w:rsidR="000C5CB8" w:rsidRDefault="000C5CB8" w:rsidP="000C5CB8">
      <w:pPr>
        <w:pStyle w:val="Literaturverzeichnis"/>
        <w:rPr>
          <w:noProof/>
        </w:rPr>
      </w:pPr>
      <w:r>
        <w:rPr>
          <w:noProof/>
        </w:rPr>
        <w:t xml:space="preserve">[16].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14:paraId="3E7A2D38" w14:textId="77777777" w:rsidR="000C5CB8" w:rsidRDefault="000C5CB8" w:rsidP="000C5CB8">
      <w:pPr>
        <w:pStyle w:val="Literaturverzeichnis"/>
        <w:rPr>
          <w:noProof/>
        </w:rPr>
      </w:pPr>
      <w:r>
        <w:rPr>
          <w:noProof/>
        </w:rPr>
        <w:t xml:space="preserve">[17].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14:paraId="7025A365" w14:textId="77777777" w:rsidR="000C5CB8" w:rsidRPr="00595E85" w:rsidRDefault="000C5CB8" w:rsidP="000C5CB8">
      <w:pPr>
        <w:pStyle w:val="Literaturverzeichnis"/>
        <w:rPr>
          <w:noProof/>
          <w:lang w:val="en-US"/>
          <w:rPrChange w:id="343" w:author="Lippmann, Daniel, NMU-CT" w:date="2018-07-06T08:53:00Z">
            <w:rPr>
              <w:noProof/>
            </w:rPr>
          </w:rPrChange>
        </w:rPr>
      </w:pPr>
      <w:r>
        <w:rPr>
          <w:noProof/>
        </w:rPr>
        <w:t xml:space="preserve">[18]. </w:t>
      </w:r>
      <w:r>
        <w:rPr>
          <w:b/>
          <w:bCs/>
          <w:noProof/>
        </w:rPr>
        <w:t>Mell, Peter M. und Grance, Timothy.</w:t>
      </w:r>
      <w:r>
        <w:rPr>
          <w:noProof/>
        </w:rPr>
        <w:t xml:space="preserve"> </w:t>
      </w:r>
      <w:r w:rsidRPr="00595E85">
        <w:rPr>
          <w:i/>
          <w:iCs/>
          <w:noProof/>
          <w:lang w:val="en-US"/>
          <w:rPrChange w:id="344" w:author="Lippmann, Daniel, NMU-CT" w:date="2018-07-06T08:53:00Z">
            <w:rPr>
              <w:i/>
              <w:iCs/>
              <w:noProof/>
            </w:rPr>
          </w:rPrChange>
        </w:rPr>
        <w:t xml:space="preserve">The NIST definition of cloud computing. </w:t>
      </w:r>
      <w:r w:rsidRPr="00595E85">
        <w:rPr>
          <w:noProof/>
          <w:lang w:val="en-US"/>
          <w:rPrChange w:id="345" w:author="Lippmann, Daniel, NMU-CT" w:date="2018-07-06T08:53:00Z">
            <w:rPr>
              <w:noProof/>
            </w:rPr>
          </w:rPrChange>
        </w:rPr>
        <w:t>Gaithersburg, MD : National Institute of Standards and Technology, 2011. S. 7.</w:t>
      </w:r>
    </w:p>
    <w:p w14:paraId="6EFA42AA" w14:textId="77777777" w:rsidR="000C5CB8" w:rsidRDefault="000C5CB8" w:rsidP="000C5CB8">
      <w:pPr>
        <w:pStyle w:val="Literaturverzeichnis"/>
        <w:rPr>
          <w:noProof/>
        </w:rPr>
      </w:pPr>
      <w:r w:rsidRPr="00595E85">
        <w:rPr>
          <w:noProof/>
          <w:lang w:val="en-US"/>
          <w:rPrChange w:id="346" w:author="Lippmann, Daniel, NMU-CT" w:date="2018-07-06T08:53:00Z">
            <w:rPr>
              <w:noProof/>
            </w:rPr>
          </w:rPrChange>
        </w:rPr>
        <w:t xml:space="preserve">[19]. </w:t>
      </w:r>
      <w:r w:rsidRPr="00595E85">
        <w:rPr>
          <w:b/>
          <w:bCs/>
          <w:noProof/>
          <w:lang w:val="en-US"/>
          <w:rPrChange w:id="347" w:author="Lippmann, Daniel, NMU-CT" w:date="2018-07-06T08:53:00Z">
            <w:rPr>
              <w:b/>
              <w:bCs/>
              <w:noProof/>
            </w:rPr>
          </w:rPrChange>
        </w:rPr>
        <w:t>Gilbert, Salina.</w:t>
      </w:r>
      <w:r w:rsidRPr="00595E85">
        <w:rPr>
          <w:noProof/>
          <w:lang w:val="en-US"/>
          <w:rPrChange w:id="348" w:author="Lippmann, Daniel, NMU-CT" w:date="2018-07-06T08:53:00Z">
            <w:rPr>
              <w:noProof/>
            </w:rPr>
          </w:rPrChange>
        </w:rPr>
        <w:t xml:space="preserve"> </w:t>
      </w:r>
      <w:r>
        <w:rPr>
          <w:noProof/>
        </w:rPr>
        <w:t xml:space="preserve">Cloudikon. </w:t>
      </w:r>
      <w:r>
        <w:rPr>
          <w:i/>
          <w:iCs/>
          <w:noProof/>
        </w:rPr>
        <w:t xml:space="preserve">Wolkige Aussichten - Die Zeit des Cloud Computings. </w:t>
      </w:r>
      <w:r>
        <w:rPr>
          <w:noProof/>
        </w:rPr>
        <w:t>[Online] 23. November 2015. [Zitat vom: 12. April 2018.] https://cloudikon.de/wolkige-aussichten-die-zeit-des-cloud-computings/.</w:t>
      </w:r>
    </w:p>
    <w:p w14:paraId="11DC6008" w14:textId="77777777" w:rsidR="000C5CB8" w:rsidRDefault="000C5CB8" w:rsidP="000C5CB8">
      <w:pPr>
        <w:pStyle w:val="Literaturverzeichnis"/>
        <w:rPr>
          <w:noProof/>
        </w:rPr>
      </w:pPr>
      <w:r>
        <w:rPr>
          <w:noProof/>
        </w:rPr>
        <w:t xml:space="preserve">[20]. </w:t>
      </w:r>
      <w:r>
        <w:rPr>
          <w:b/>
          <w:bCs/>
          <w:noProof/>
        </w:rPr>
        <w:t>Baun, Christian, et al.</w:t>
      </w:r>
      <w:r>
        <w:rPr>
          <w:noProof/>
        </w:rPr>
        <w:t xml:space="preserve"> Cloud Computing - Web-basierte dynamische IT-Services. 2. Auflage, 2011.</w:t>
      </w:r>
    </w:p>
    <w:p w14:paraId="4E5CD884" w14:textId="77777777" w:rsidR="000C5CB8" w:rsidRDefault="000C5CB8" w:rsidP="000C5CB8">
      <w:pPr>
        <w:pStyle w:val="Literaturverzeichnis"/>
        <w:rPr>
          <w:noProof/>
        </w:rPr>
      </w:pPr>
      <w:r>
        <w:rPr>
          <w:noProof/>
        </w:rPr>
        <w:t xml:space="preserve">[21].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14:paraId="5AEB0FFA" w14:textId="77777777" w:rsidR="000C5CB8" w:rsidRDefault="000C5CB8" w:rsidP="000C5CB8">
      <w:pPr>
        <w:pStyle w:val="Literaturverzeichnis"/>
        <w:rPr>
          <w:noProof/>
        </w:rPr>
      </w:pPr>
      <w:r>
        <w:rPr>
          <w:noProof/>
        </w:rPr>
        <w:t xml:space="preserve">[22].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14:paraId="06D0C35D" w14:textId="77777777" w:rsidR="000C5CB8" w:rsidRDefault="000C5CB8" w:rsidP="000C5CB8">
      <w:pPr>
        <w:pStyle w:val="Literaturverzeichnis"/>
        <w:rPr>
          <w:noProof/>
        </w:rPr>
      </w:pPr>
      <w:r>
        <w:rPr>
          <w:noProof/>
        </w:rPr>
        <w:lastRenderedPageBreak/>
        <w:t xml:space="preserve">[23]. </w:t>
      </w:r>
      <w:r>
        <w:rPr>
          <w:b/>
          <w:bCs/>
          <w:noProof/>
        </w:rPr>
        <w:t>Fettke, Peter.</w:t>
      </w:r>
      <w:r>
        <w:rPr>
          <w:noProof/>
        </w:rPr>
        <w:t xml:space="preserve"> Enzyklopädie der Wirtschaftsinformatik. </w:t>
      </w:r>
      <w:r>
        <w:rPr>
          <w:i/>
          <w:iCs/>
          <w:noProof/>
        </w:rPr>
        <w:t xml:space="preserve">Client-Server-Architektur. </w:t>
      </w:r>
      <w:r>
        <w:rPr>
          <w:noProof/>
        </w:rPr>
        <w:t>[Online] 23. September 2016. [Zitat vom: 26. Juni 2018.] http://www.enzyklopaedie-der-wirtschaftsinformatik.de/lexikon/is-management/Systementwicklung/Softwarearchitektur/Architekturparadigmen/Client-Server-Architektur.</w:t>
      </w:r>
    </w:p>
    <w:p w14:paraId="11E37C96" w14:textId="77777777" w:rsidR="000C5CB8" w:rsidRDefault="000C5CB8" w:rsidP="000C5CB8">
      <w:pPr>
        <w:pStyle w:val="Literaturverzeichnis"/>
        <w:rPr>
          <w:noProof/>
        </w:rPr>
      </w:pPr>
      <w:r w:rsidRPr="00595E85">
        <w:rPr>
          <w:noProof/>
          <w:lang w:val="sv-SE"/>
          <w:rPrChange w:id="349" w:author="Lippmann, Daniel, NMU-CT" w:date="2018-07-06T08:53:00Z">
            <w:rPr>
              <w:noProof/>
            </w:rPr>
          </w:rPrChange>
        </w:rPr>
        <w:t xml:space="preserve">[24]. </w:t>
      </w:r>
      <w:r w:rsidRPr="00595E85">
        <w:rPr>
          <w:b/>
          <w:bCs/>
          <w:noProof/>
          <w:lang w:val="sv-SE"/>
          <w:rPrChange w:id="350" w:author="Lippmann, Daniel, NMU-CT" w:date="2018-07-06T08:53:00Z">
            <w:rPr>
              <w:b/>
              <w:bCs/>
              <w:noProof/>
            </w:rPr>
          </w:rPrChange>
        </w:rPr>
        <w:t>Densborn, Frank, et al.</w:t>
      </w:r>
      <w:r w:rsidRPr="00595E85">
        <w:rPr>
          <w:noProof/>
          <w:lang w:val="sv-SE"/>
          <w:rPrChange w:id="351" w:author="Lippmann, Daniel, NMU-CT" w:date="2018-07-06T08:53:00Z">
            <w:rPr>
              <w:noProof/>
            </w:rPr>
          </w:rPrChange>
        </w:rPr>
        <w:t xml:space="preserve"> </w:t>
      </w:r>
      <w:r w:rsidRPr="00595E85">
        <w:rPr>
          <w:i/>
          <w:iCs/>
          <w:noProof/>
          <w:lang w:val="sv-SE"/>
          <w:rPrChange w:id="352" w:author="Lippmann, Daniel, NMU-CT" w:date="2018-07-06T08:53:00Z">
            <w:rPr>
              <w:i/>
              <w:iCs/>
              <w:noProof/>
            </w:rPr>
          </w:rPrChange>
        </w:rPr>
        <w:t xml:space="preserve">Migration nach SAP S/4 HANA. </w:t>
      </w:r>
      <w:r>
        <w:rPr>
          <w:noProof/>
        </w:rPr>
        <w:t>Bonn : Rheinwerk Verlag GmbH, 2017.</w:t>
      </w:r>
    </w:p>
    <w:p w14:paraId="5F2F4A00" w14:textId="77777777" w:rsidR="000C5CB8" w:rsidRDefault="000C5CB8" w:rsidP="000C5CB8">
      <w:pPr>
        <w:pStyle w:val="Literaturverzeichnis"/>
        <w:rPr>
          <w:noProof/>
        </w:rPr>
      </w:pPr>
      <w:r>
        <w:rPr>
          <w:noProof/>
        </w:rPr>
        <w:t xml:space="preserve">[25]. SAP Help Portal. </w:t>
      </w:r>
      <w:r>
        <w:rPr>
          <w:i/>
          <w:iCs/>
          <w:noProof/>
        </w:rPr>
        <w:t xml:space="preserve">Dokumentation der SAP Cloud Platform. </w:t>
      </w:r>
      <w:r>
        <w:rPr>
          <w:noProof/>
        </w:rPr>
        <w:t>[Online] [Zitat vom: 16. April 2018.] https://help.sap.com/doc/bd6250c40c9c4c5391e3009a6f26dc3b/Cloud/en-US/SAP_Cloud_Platform.pdf.</w:t>
      </w:r>
    </w:p>
    <w:p w14:paraId="3436D517" w14:textId="77777777" w:rsidR="000C5CB8" w:rsidRDefault="000C5CB8" w:rsidP="000C5CB8">
      <w:pPr>
        <w:pStyle w:val="Literaturverzeichnis"/>
        <w:rPr>
          <w:noProof/>
        </w:rPr>
      </w:pPr>
      <w:r w:rsidRPr="00595E85">
        <w:rPr>
          <w:noProof/>
          <w:lang w:val="sv-SE"/>
          <w:rPrChange w:id="353" w:author="Lippmann, Daniel, NMU-CT" w:date="2018-07-06T08:53:00Z">
            <w:rPr>
              <w:noProof/>
            </w:rPr>
          </w:rPrChange>
        </w:rPr>
        <w:t xml:space="preserve">[26]. </w:t>
      </w:r>
      <w:r w:rsidRPr="00595E85">
        <w:rPr>
          <w:b/>
          <w:bCs/>
          <w:noProof/>
          <w:lang w:val="sv-SE"/>
          <w:rPrChange w:id="354" w:author="Lippmann, Daniel, NMU-CT" w:date="2018-07-06T08:53:00Z">
            <w:rPr>
              <w:b/>
              <w:bCs/>
              <w:noProof/>
            </w:rPr>
          </w:rPrChange>
        </w:rPr>
        <w:t>Steiner, Matthias.</w:t>
      </w:r>
      <w:r w:rsidRPr="00595E85">
        <w:rPr>
          <w:noProof/>
          <w:lang w:val="sv-SE"/>
          <w:rPrChange w:id="355" w:author="Lippmann, Daniel, NMU-CT" w:date="2018-07-06T08:53:00Z">
            <w:rPr>
              <w:noProof/>
            </w:rPr>
          </w:rPrChange>
        </w:rPr>
        <w:t xml:space="preserve"> SAP HANA Blog. </w:t>
      </w:r>
      <w:r w:rsidRPr="00595E85">
        <w:rPr>
          <w:i/>
          <w:iCs/>
          <w:noProof/>
          <w:lang w:val="en-US"/>
          <w:rPrChange w:id="356" w:author="Lippmann, Daniel, NMU-CT" w:date="2018-07-06T08:53:00Z">
            <w:rPr>
              <w:i/>
              <w:iCs/>
              <w:noProof/>
            </w:rPr>
          </w:rPrChange>
        </w:rPr>
        <w:t xml:space="preserve">The SAP HANA &amp; Cloud Symbiosis. </w:t>
      </w:r>
      <w:r>
        <w:rPr>
          <w:noProof/>
        </w:rPr>
        <w:t>[Online] 14. Oktober 2013. [Zitat vom: 19. April 2018.] https://blogs.saphana.com/2013/10/14/the-sap-hana-cloud-platform-symbiosis/.</w:t>
      </w:r>
    </w:p>
    <w:p w14:paraId="3699AD32" w14:textId="77777777" w:rsidR="000C5CB8" w:rsidRDefault="000C5CB8" w:rsidP="000C5CB8">
      <w:pPr>
        <w:pStyle w:val="Literaturverzeichnis"/>
        <w:rPr>
          <w:noProof/>
        </w:rPr>
      </w:pPr>
      <w:r>
        <w:rPr>
          <w:noProof/>
        </w:rPr>
        <w:t xml:space="preserve">[27]. </w:t>
      </w:r>
      <w:r>
        <w:rPr>
          <w:b/>
          <w:bCs/>
          <w:noProof/>
        </w:rPr>
        <w:t>Geierhos, Michaela und Bäumer, Frederik S.</w:t>
      </w:r>
      <w:r>
        <w:rPr>
          <w:noProof/>
        </w:rPr>
        <w:t xml:space="preserve"> Enzyklopädie der Wirtschaftsinformatik. </w:t>
      </w:r>
      <w:r>
        <w:rPr>
          <w:i/>
          <w:iCs/>
          <w:noProof/>
        </w:rPr>
        <w:t xml:space="preserve">Text Mining. </w:t>
      </w:r>
      <w:r>
        <w:rPr>
          <w:noProof/>
        </w:rPr>
        <w:t>[Online] 04. Februar 2018. [Zitat vom: 02. Juli 2018.] http://www.enzyklopaedie-der-wirtschaftsinformatik.de/lexikon/technologien-methoden/KI-und-Softcomputing/text-mining.</w:t>
      </w:r>
    </w:p>
    <w:p w14:paraId="409628D6" w14:textId="77777777" w:rsidR="000C5CB8" w:rsidRDefault="000C5CB8" w:rsidP="000C5CB8">
      <w:pPr>
        <w:pStyle w:val="Literaturverzeichnis"/>
        <w:rPr>
          <w:noProof/>
        </w:rPr>
      </w:pPr>
      <w:r w:rsidRPr="00595E85">
        <w:rPr>
          <w:noProof/>
          <w:lang w:val="en-US"/>
          <w:rPrChange w:id="357" w:author="Lippmann, Daniel, NMU-CT" w:date="2018-07-06T08:53:00Z">
            <w:rPr>
              <w:noProof/>
            </w:rPr>
          </w:rPrChange>
        </w:rPr>
        <w:t xml:space="preserve">[28]. SAP Cloud Platform. </w:t>
      </w:r>
      <w:r w:rsidRPr="00595E85">
        <w:rPr>
          <w:i/>
          <w:iCs/>
          <w:noProof/>
          <w:lang w:val="en-US"/>
          <w:rPrChange w:id="358" w:author="Lippmann, Daniel, NMU-CT" w:date="2018-07-06T08:53:00Z">
            <w:rPr>
              <w:i/>
              <w:iCs/>
              <w:noProof/>
            </w:rPr>
          </w:rPrChange>
        </w:rPr>
        <w:t xml:space="preserve">Success Stories. </w:t>
      </w:r>
      <w:r>
        <w:rPr>
          <w:noProof/>
        </w:rPr>
        <w:t>[Online] [Zitat vom: 20. April 2018.] https://cloudplatform.sap.com/content/skywalker/website/en_us/success.html.</w:t>
      </w:r>
    </w:p>
    <w:p w14:paraId="5BA97321" w14:textId="77777777" w:rsidR="000C5CB8" w:rsidRDefault="000C5CB8" w:rsidP="000C5CB8">
      <w:pPr>
        <w:pStyle w:val="Literaturverzeichnis"/>
        <w:rPr>
          <w:noProof/>
        </w:rPr>
      </w:pPr>
      <w:r w:rsidRPr="00595E85">
        <w:rPr>
          <w:noProof/>
          <w:lang w:val="en-US"/>
          <w:rPrChange w:id="359" w:author="Lippmann, Daniel, NMU-CT" w:date="2018-07-06T08:53:00Z">
            <w:rPr>
              <w:noProof/>
            </w:rPr>
          </w:rPrChange>
        </w:rPr>
        <w:t xml:space="preserve">[29]. </w:t>
      </w:r>
      <w:r w:rsidRPr="00595E85">
        <w:rPr>
          <w:b/>
          <w:bCs/>
          <w:noProof/>
          <w:lang w:val="en-US"/>
          <w:rPrChange w:id="360" w:author="Lippmann, Daniel, NMU-CT" w:date="2018-07-06T08:53:00Z">
            <w:rPr>
              <w:b/>
              <w:bCs/>
              <w:noProof/>
            </w:rPr>
          </w:rPrChange>
        </w:rPr>
        <w:t>Geall, Marc.</w:t>
      </w:r>
      <w:r w:rsidRPr="00595E85">
        <w:rPr>
          <w:noProof/>
          <w:lang w:val="en-US"/>
          <w:rPrChange w:id="361" w:author="Lippmann, Daniel, NMU-CT" w:date="2018-07-06T08:53:00Z">
            <w:rPr>
              <w:noProof/>
            </w:rPr>
          </w:rPrChange>
        </w:rPr>
        <w:t xml:space="preserve"> SAP News Center. </w:t>
      </w:r>
      <w:r w:rsidRPr="00595E85">
        <w:rPr>
          <w:i/>
          <w:iCs/>
          <w:noProof/>
          <w:lang w:val="en-US"/>
          <w:rPrChange w:id="362" w:author="Lippmann, Daniel, NMU-CT" w:date="2018-07-06T08:53:00Z">
            <w:rPr>
              <w:i/>
              <w:iCs/>
              <w:noProof/>
            </w:rPr>
          </w:rPrChange>
        </w:rPr>
        <w:t xml:space="preserve">SAP Cloud Platform and Cloud Foundry: What Does It Mean for Partners? </w:t>
      </w:r>
      <w:r>
        <w:rPr>
          <w:noProof/>
        </w:rPr>
        <w:t>[Online] 11. Juli 2017. https://news.sap.com/sap-leonardo-live-sap-cloud-platform-and-cloud-foundry-what-does-it-mean-for-partners/.</w:t>
      </w:r>
    </w:p>
    <w:p w14:paraId="0EB2AD94" w14:textId="77777777" w:rsidR="000C5CB8" w:rsidRDefault="000C5CB8" w:rsidP="000C5CB8">
      <w:pPr>
        <w:pStyle w:val="Literaturverzeichnis"/>
        <w:rPr>
          <w:noProof/>
        </w:rPr>
      </w:pPr>
      <w:r>
        <w:rPr>
          <w:noProof/>
        </w:rPr>
        <w:t xml:space="preserve">[30].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14:paraId="77B9D284" w14:textId="77777777" w:rsidR="000C5CB8" w:rsidRDefault="000C5CB8" w:rsidP="000C5CB8">
      <w:pPr>
        <w:pStyle w:val="Literaturverzeichnis"/>
        <w:rPr>
          <w:noProof/>
        </w:rPr>
      </w:pPr>
      <w:r>
        <w:rPr>
          <w:noProof/>
        </w:rPr>
        <w:t xml:space="preserve">[31]. </w:t>
      </w:r>
      <w:r>
        <w:rPr>
          <w:b/>
          <w:bCs/>
          <w:noProof/>
        </w:rPr>
        <w:t>Klose, Ann-Cathrin.</w:t>
      </w:r>
      <w:r>
        <w:rPr>
          <w:noProof/>
        </w:rPr>
        <w:t xml:space="preserve"> entwickler.de. </w:t>
      </w:r>
      <w:r>
        <w:rPr>
          <w:i/>
          <w:iCs/>
          <w:noProof/>
        </w:rPr>
        <w:t xml:space="preserve">Mit dem 12 Factor App Manifest zur guten Cloud-App. </w:t>
      </w:r>
      <w:r>
        <w:rPr>
          <w:noProof/>
        </w:rPr>
        <w:t>[Online] 13. November 2015. [Zitat vom: 26. Juni 2018.] https://entwickler.de/online/development/12-factor-app-manifest-cloud-189818.html.</w:t>
      </w:r>
    </w:p>
    <w:p w14:paraId="2ECE044C" w14:textId="77777777" w:rsidR="000C5CB8" w:rsidRPr="00595E85" w:rsidRDefault="000C5CB8" w:rsidP="000C5CB8">
      <w:pPr>
        <w:pStyle w:val="Literaturverzeichnis"/>
        <w:rPr>
          <w:noProof/>
          <w:lang w:val="sv-SE"/>
          <w:rPrChange w:id="363" w:author="Lippmann, Daniel, NMU-CT" w:date="2018-07-06T08:53:00Z">
            <w:rPr>
              <w:noProof/>
            </w:rPr>
          </w:rPrChange>
        </w:rPr>
      </w:pPr>
      <w:r>
        <w:rPr>
          <w:noProof/>
        </w:rPr>
        <w:t xml:space="preserve">[32]. </w:t>
      </w:r>
      <w:r>
        <w:rPr>
          <w:b/>
          <w:bCs/>
          <w:noProof/>
        </w:rPr>
        <w:t>il1411.</w:t>
      </w:r>
      <w:r>
        <w:rPr>
          <w:noProof/>
        </w:rPr>
        <w:t xml:space="preserve"> Dev Insider. </w:t>
      </w:r>
      <w:r w:rsidRPr="00595E85">
        <w:rPr>
          <w:i/>
          <w:iCs/>
          <w:noProof/>
          <w:lang w:val="en-US"/>
          <w:rPrChange w:id="364" w:author="Lippmann, Daniel, NMU-CT" w:date="2018-07-06T08:53:00Z">
            <w:rPr>
              <w:i/>
              <w:iCs/>
              <w:noProof/>
            </w:rPr>
          </w:rPrChange>
        </w:rPr>
        <w:t xml:space="preserve">Was sind Microservices? </w:t>
      </w:r>
      <w:r w:rsidRPr="00595E85">
        <w:rPr>
          <w:noProof/>
          <w:lang w:val="en-US"/>
          <w:rPrChange w:id="365" w:author="Lippmann, Daniel, NMU-CT" w:date="2018-07-06T08:53:00Z">
            <w:rPr>
              <w:noProof/>
            </w:rPr>
          </w:rPrChange>
        </w:rPr>
        <w:t xml:space="preserve">[Online] 25. August 2017. </w:t>
      </w:r>
      <w:r w:rsidRPr="00595E85">
        <w:rPr>
          <w:noProof/>
          <w:lang w:val="sv-SE"/>
          <w:rPrChange w:id="366" w:author="Lippmann, Daniel, NMU-CT" w:date="2018-07-06T08:53:00Z">
            <w:rPr>
              <w:noProof/>
            </w:rPr>
          </w:rPrChange>
        </w:rPr>
        <w:t>[Zitat vom: 26. Juni 2018.] https://www.dev-insider.de/was-sind-microservices-a-634583/.</w:t>
      </w:r>
    </w:p>
    <w:p w14:paraId="30879248" w14:textId="77777777" w:rsidR="000C5CB8" w:rsidRDefault="000C5CB8" w:rsidP="000C5CB8">
      <w:pPr>
        <w:pStyle w:val="Literaturverzeichnis"/>
        <w:rPr>
          <w:noProof/>
        </w:rPr>
      </w:pPr>
      <w:r>
        <w:rPr>
          <w:noProof/>
        </w:rPr>
        <w:lastRenderedPageBreak/>
        <w:t xml:space="preserve">[33]. </w:t>
      </w:r>
      <w:r>
        <w:rPr>
          <w:b/>
          <w:bCs/>
          <w:noProof/>
        </w:rPr>
        <w:t>App Entwickler Verzeichnis.</w:t>
      </w:r>
      <w:r>
        <w:rPr>
          <w:noProof/>
        </w:rPr>
        <w:t xml:space="preserve"> </w:t>
      </w:r>
      <w:r>
        <w:rPr>
          <w:i/>
          <w:iCs/>
          <w:noProof/>
        </w:rPr>
        <w:t xml:space="preserve">Native Apps vs. Web Apps - Unterschiede und Vorteile. </w:t>
      </w:r>
      <w:r>
        <w:rPr>
          <w:noProof/>
        </w:rPr>
        <w:t>[Online] 28. April 2017. [Zitat vom: 26. Juni 2018.] https://app-entwickler-verzeichnis.de/faq-app-entwicklung/11-definitionen/586-unterschiede-und-vergleich-native-apps-vs-web-apps-2.</w:t>
      </w:r>
    </w:p>
    <w:p w14:paraId="5C03903F" w14:textId="77777777" w:rsidR="000C5CB8" w:rsidRDefault="000C5CB8" w:rsidP="000C5CB8">
      <w:pPr>
        <w:pStyle w:val="Literaturverzeichnis"/>
        <w:rPr>
          <w:noProof/>
        </w:rPr>
      </w:pPr>
      <w:r>
        <w:rPr>
          <w:noProof/>
        </w:rPr>
        <w:t xml:space="preserve">[34]. </w:t>
      </w:r>
      <w:r>
        <w:rPr>
          <w:b/>
          <w:bCs/>
          <w:noProof/>
        </w:rPr>
        <w:t>Kaufmann, Timothy.</w:t>
      </w:r>
      <w:r>
        <w:rPr>
          <w:noProof/>
        </w:rPr>
        <w:t xml:space="preserve"> </w:t>
      </w:r>
      <w:r>
        <w:rPr>
          <w:i/>
          <w:iCs/>
          <w:noProof/>
        </w:rPr>
        <w:t xml:space="preserve">Geschäftsmodelle in Industrie 4.0 und dem Internet der Dinge. </w:t>
      </w:r>
      <w:r>
        <w:rPr>
          <w:noProof/>
        </w:rPr>
        <w:t>Wiesbaden : Springer Fachmedien, 2015.</w:t>
      </w:r>
    </w:p>
    <w:p w14:paraId="0FC1B4A7" w14:textId="77777777" w:rsidR="000C5CB8" w:rsidRDefault="000C5CB8" w:rsidP="000C5CB8">
      <w:pPr>
        <w:pStyle w:val="Literaturverzeichnis"/>
        <w:rPr>
          <w:noProof/>
        </w:rPr>
      </w:pPr>
      <w:r>
        <w:rPr>
          <w:noProof/>
        </w:rPr>
        <w:t xml:space="preserve">[35].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14:paraId="153C3680" w14:textId="77777777" w:rsidR="000C5CB8" w:rsidRDefault="000C5CB8" w:rsidP="000C5CB8">
      <w:pPr>
        <w:pStyle w:val="Literaturverzeichnis"/>
        <w:rPr>
          <w:noProof/>
        </w:rPr>
      </w:pPr>
      <w:r>
        <w:rPr>
          <w:noProof/>
        </w:rPr>
        <w:t xml:space="preserve">[36]. </w:t>
      </w:r>
      <w:r>
        <w:rPr>
          <w:b/>
          <w:bCs/>
          <w:noProof/>
        </w:rPr>
        <w:t>Rentrop, Christian.</w:t>
      </w:r>
      <w:r>
        <w:rPr>
          <w:noProof/>
        </w:rPr>
        <w:t xml:space="preserve"> Dev Insider. </w:t>
      </w:r>
      <w:r>
        <w:rPr>
          <w:i/>
          <w:iCs/>
          <w:noProof/>
        </w:rPr>
        <w:t xml:space="preserve">Was ist Java-Programmierung? </w:t>
      </w:r>
      <w:r>
        <w:rPr>
          <w:noProof/>
        </w:rPr>
        <w:t>[Online] 06. Januar 2017. [Zitat vom: 29. Juni 2018.] https://www.dev-insider.de/was-ist-java-programmierung-a-569186/.</w:t>
      </w:r>
    </w:p>
    <w:p w14:paraId="42037915" w14:textId="77777777" w:rsidR="000C5CB8" w:rsidRPr="00595E85" w:rsidRDefault="000C5CB8" w:rsidP="000C5CB8">
      <w:pPr>
        <w:pStyle w:val="Literaturverzeichnis"/>
        <w:rPr>
          <w:noProof/>
          <w:lang w:val="sv-SE"/>
          <w:rPrChange w:id="367" w:author="Lippmann, Daniel, NMU-CT" w:date="2018-07-06T08:53:00Z">
            <w:rPr>
              <w:noProof/>
            </w:rPr>
          </w:rPrChange>
        </w:rPr>
      </w:pPr>
      <w:r>
        <w:rPr>
          <w:noProof/>
        </w:rPr>
        <w:t xml:space="preserve">[37]. </w:t>
      </w:r>
      <w:r>
        <w:rPr>
          <w:b/>
          <w:bCs/>
          <w:noProof/>
        </w:rPr>
        <w:t>Drilling, Thomas.</w:t>
      </w:r>
      <w:r>
        <w:rPr>
          <w:noProof/>
        </w:rPr>
        <w:t xml:space="preserve"> Dev Insider. </w:t>
      </w:r>
      <w:r>
        <w:rPr>
          <w:i/>
          <w:iCs/>
          <w:noProof/>
        </w:rPr>
        <w:t xml:space="preserve">Die JavaScript-Laufzeitumgebung Node.js. </w:t>
      </w:r>
      <w:r>
        <w:rPr>
          <w:noProof/>
        </w:rPr>
        <w:t xml:space="preserve">[Online] 02. </w:t>
      </w:r>
      <w:r w:rsidRPr="00595E85">
        <w:rPr>
          <w:noProof/>
          <w:lang w:val="sv-SE"/>
          <w:rPrChange w:id="368" w:author="Lippmann, Daniel, NMU-CT" w:date="2018-07-06T08:53:00Z">
            <w:rPr>
              <w:noProof/>
            </w:rPr>
          </w:rPrChange>
        </w:rPr>
        <w:t>April 2018. [Zitat vom: 29. Juni 2018.] https://www.dev-insider.de/die-javascript-laufzeitumgebung-nodejs-a-695744/.</w:t>
      </w:r>
    </w:p>
    <w:p w14:paraId="1A48F765" w14:textId="77777777" w:rsidR="000C5CB8" w:rsidRDefault="000C5CB8" w:rsidP="000C5CB8">
      <w:pPr>
        <w:pStyle w:val="Literaturverzeichnis"/>
        <w:rPr>
          <w:noProof/>
        </w:rPr>
      </w:pPr>
      <w:r w:rsidRPr="00595E85">
        <w:rPr>
          <w:noProof/>
          <w:lang w:val="en-US"/>
          <w:rPrChange w:id="369" w:author="Lippmann, Daniel, NMU-CT" w:date="2018-07-06T08:53:00Z">
            <w:rPr>
              <w:noProof/>
            </w:rPr>
          </w:rPrChange>
        </w:rPr>
        <w:t xml:space="preserve">[38]. </w:t>
      </w:r>
      <w:r w:rsidRPr="00595E85">
        <w:rPr>
          <w:b/>
          <w:bCs/>
          <w:noProof/>
          <w:lang w:val="en-US"/>
          <w:rPrChange w:id="370" w:author="Lippmann, Daniel, NMU-CT" w:date="2018-07-06T08:53:00Z">
            <w:rPr>
              <w:b/>
              <w:bCs/>
              <w:noProof/>
            </w:rPr>
          </w:rPrChange>
        </w:rPr>
        <w:t>Ramamoorthy, Hariprasauth.</w:t>
      </w:r>
      <w:r w:rsidRPr="00595E85">
        <w:rPr>
          <w:noProof/>
          <w:lang w:val="en-US"/>
          <w:rPrChange w:id="371" w:author="Lippmann, Daniel, NMU-CT" w:date="2018-07-06T08:53:00Z">
            <w:rPr>
              <w:noProof/>
            </w:rPr>
          </w:rPrChange>
        </w:rPr>
        <w:t xml:space="preserve"> SAP Community. </w:t>
      </w:r>
      <w:r w:rsidRPr="00595E85">
        <w:rPr>
          <w:i/>
          <w:iCs/>
          <w:noProof/>
          <w:lang w:val="en-US"/>
          <w:rPrChange w:id="372" w:author="Lippmann, Daniel, NMU-CT" w:date="2018-07-06T08:53:00Z">
            <w:rPr>
              <w:i/>
              <w:iCs/>
              <w:noProof/>
            </w:rPr>
          </w:rPrChange>
        </w:rPr>
        <w:t xml:space="preserve">Getting started with Python development – Bring Your Own Language. </w:t>
      </w:r>
      <w:r>
        <w:rPr>
          <w:noProof/>
        </w:rPr>
        <w:t>[Online] 17. Mai 2017. [Zitat vom: 23. April 2018.] https://blogs.sap.com/2017/05/17/getting-started-with-python-development-bring-your-own-language.</w:t>
      </w:r>
    </w:p>
    <w:p w14:paraId="7C478C38" w14:textId="77777777" w:rsidR="000C5CB8" w:rsidRDefault="000C5CB8" w:rsidP="000C5CB8">
      <w:pPr>
        <w:pStyle w:val="Literaturverzeichnis"/>
        <w:rPr>
          <w:noProof/>
        </w:rPr>
      </w:pPr>
      <w:r>
        <w:rPr>
          <w:noProof/>
        </w:rPr>
        <w:t xml:space="preserve">[39].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14:paraId="5FDB38D4" w14:textId="77777777" w:rsidR="000C5CB8" w:rsidRDefault="000C5CB8" w:rsidP="000C5CB8">
      <w:pPr>
        <w:pStyle w:val="Literaturverzeichnis"/>
        <w:rPr>
          <w:noProof/>
        </w:rPr>
      </w:pPr>
      <w:r w:rsidRPr="00595E85">
        <w:rPr>
          <w:noProof/>
          <w:lang w:val="it-IT"/>
          <w:rPrChange w:id="373" w:author="Lippmann, Daniel, NMU-CT" w:date="2018-07-06T08:53:00Z">
            <w:rPr>
              <w:noProof/>
            </w:rPr>
          </w:rPrChange>
        </w:rPr>
        <w:t xml:space="preserve">[40]. </w:t>
      </w:r>
      <w:r w:rsidRPr="00595E85">
        <w:rPr>
          <w:b/>
          <w:bCs/>
          <w:noProof/>
          <w:lang w:val="it-IT"/>
          <w:rPrChange w:id="374" w:author="Lippmann, Daniel, NMU-CT" w:date="2018-07-06T08:53:00Z">
            <w:rPr>
              <w:b/>
              <w:bCs/>
              <w:noProof/>
            </w:rPr>
          </w:rPrChange>
        </w:rPr>
        <w:t>Kazi, Aiaz.</w:t>
      </w:r>
      <w:r w:rsidRPr="00595E85">
        <w:rPr>
          <w:noProof/>
          <w:lang w:val="it-IT"/>
          <w:rPrChange w:id="375" w:author="Lippmann, Daniel, NMU-CT" w:date="2018-07-06T08:53:00Z">
            <w:rPr>
              <w:noProof/>
            </w:rPr>
          </w:rPrChange>
        </w:rPr>
        <w:t xml:space="preserve"> SAP HANA Blog. </w:t>
      </w:r>
      <w:r w:rsidRPr="00595E85">
        <w:rPr>
          <w:i/>
          <w:iCs/>
          <w:noProof/>
          <w:lang w:val="en-US"/>
          <w:rPrChange w:id="376" w:author="Lippmann, Daniel, NMU-CT" w:date="2018-07-06T08:53:00Z">
            <w:rPr>
              <w:i/>
              <w:iCs/>
              <w:noProof/>
            </w:rPr>
          </w:rPrChange>
        </w:rPr>
        <w:t xml:space="preserve">Evolution of the SAP HANA Cloud Platform. </w:t>
      </w:r>
      <w:r>
        <w:rPr>
          <w:noProof/>
        </w:rPr>
        <w:t>[Online] 10. Mai 2013. [Zitat vom: 23. April 2018.] https://blogs.saphana.com/2013/05/10/evolution-of-the-sap-hana-cloud-platform.</w:t>
      </w:r>
    </w:p>
    <w:p w14:paraId="781FF9D9" w14:textId="77777777" w:rsidR="000C5CB8" w:rsidRDefault="000C5CB8" w:rsidP="000C5CB8">
      <w:pPr>
        <w:pStyle w:val="Literaturverzeichnis"/>
        <w:rPr>
          <w:noProof/>
        </w:rPr>
      </w:pPr>
      <w:r>
        <w:rPr>
          <w:noProof/>
        </w:rPr>
        <w:t xml:space="preserve">[41]. </w:t>
      </w:r>
      <w:r>
        <w:rPr>
          <w:b/>
          <w:bCs/>
          <w:noProof/>
        </w:rPr>
        <w:t>Masiero, Manuel.</w:t>
      </w:r>
      <w:r>
        <w:rPr>
          <w:noProof/>
        </w:rPr>
        <w:t xml:space="preserve"> Chip. </w:t>
      </w:r>
      <w:r>
        <w:rPr>
          <w:i/>
          <w:iCs/>
          <w:noProof/>
        </w:rPr>
        <w:t xml:space="preserve">Die Plattform: SAP NetWeaver Cloud. </w:t>
      </w:r>
      <w:r>
        <w:rPr>
          <w:noProof/>
        </w:rPr>
        <w:t>[Online] 08. Oktober 2012. [Zitat vom: 23. April 2018.] http://www.chip.de/artikel/Artikelserie-Cloud-Computing-SAP-4_57786088.html.</w:t>
      </w:r>
    </w:p>
    <w:p w14:paraId="7DC0FC0E" w14:textId="77777777" w:rsidR="000C5CB8" w:rsidRDefault="000C5CB8" w:rsidP="000C5CB8">
      <w:pPr>
        <w:pStyle w:val="Literaturverzeichnis"/>
        <w:rPr>
          <w:noProof/>
        </w:rPr>
      </w:pPr>
      <w:r w:rsidRPr="00595E85">
        <w:rPr>
          <w:noProof/>
          <w:lang w:val="en-US"/>
          <w:rPrChange w:id="377" w:author="Lippmann, Daniel, NMU-CT" w:date="2018-07-06T08:53:00Z">
            <w:rPr>
              <w:noProof/>
            </w:rPr>
          </w:rPrChange>
        </w:rPr>
        <w:lastRenderedPageBreak/>
        <w:t xml:space="preserve">[42]. SapHanaTutorial.com. </w:t>
      </w:r>
      <w:r w:rsidRPr="00595E85">
        <w:rPr>
          <w:i/>
          <w:iCs/>
          <w:noProof/>
          <w:lang w:val="en-US"/>
          <w:rPrChange w:id="378" w:author="Lippmann, Daniel, NMU-CT" w:date="2018-07-06T08:53:00Z">
            <w:rPr>
              <w:i/>
              <w:iCs/>
              <w:noProof/>
            </w:rPr>
          </w:rPrChange>
        </w:rPr>
        <w:t xml:space="preserve">Introduction to SAP HANA XS. </w:t>
      </w:r>
      <w:r>
        <w:rPr>
          <w:noProof/>
        </w:rPr>
        <w:t>[Online] [Zitat vom: 29. Juni 2018.] http://saphanatutorial.com/sap-hana-xs-sap-hana-extended-application-services/.</w:t>
      </w:r>
    </w:p>
    <w:p w14:paraId="6F929999" w14:textId="77777777" w:rsidR="000C5CB8" w:rsidRDefault="000C5CB8" w:rsidP="000C5CB8">
      <w:pPr>
        <w:pStyle w:val="Literaturverzeichnis"/>
        <w:rPr>
          <w:noProof/>
        </w:rPr>
      </w:pPr>
      <w:r>
        <w:rPr>
          <w:noProof/>
        </w:rPr>
        <w:t xml:space="preserve">[43]. </w:t>
      </w:r>
      <w:r>
        <w:rPr>
          <w:b/>
          <w:bCs/>
          <w:noProof/>
        </w:rPr>
        <w:t>tutanch.</w:t>
      </w:r>
      <w:r>
        <w:rPr>
          <w:noProof/>
        </w:rPr>
        <w:t xml:space="preserve"> Dev Insider. </w:t>
      </w:r>
      <w:r>
        <w:rPr>
          <w:i/>
          <w:iCs/>
          <w:noProof/>
        </w:rPr>
        <w:t xml:space="preserve">Was ist HTML5? </w:t>
      </w:r>
      <w:r>
        <w:rPr>
          <w:noProof/>
        </w:rPr>
        <w:t>[Online] 10. März 2017. [Zitat vom: 29. Juni 2018.] https://www.dev-insider.de/was-ist-html5-a-584719/.</w:t>
      </w:r>
    </w:p>
    <w:p w14:paraId="661B6DCD" w14:textId="77777777" w:rsidR="000C5CB8" w:rsidRDefault="000C5CB8" w:rsidP="000C5CB8">
      <w:pPr>
        <w:pStyle w:val="Literaturverzeichnis"/>
        <w:rPr>
          <w:noProof/>
        </w:rPr>
      </w:pPr>
      <w:r>
        <w:rPr>
          <w:noProof/>
        </w:rPr>
        <w:t xml:space="preserve">[44]. SAP Cloud Platform. </w:t>
      </w:r>
      <w:r>
        <w:rPr>
          <w:i/>
          <w:iCs/>
          <w:noProof/>
        </w:rPr>
        <w:t xml:space="preserve">Capabilities. </w:t>
      </w:r>
      <w:r>
        <w:rPr>
          <w:noProof/>
        </w:rPr>
        <w:t>[Online] [Zitat vom: 20. April 2018.] https://cloudplatform.sap.com/capabilities.html.</w:t>
      </w:r>
    </w:p>
    <w:p w14:paraId="45504EFA" w14:textId="77777777" w:rsidR="000C5CB8" w:rsidRPr="00595E85" w:rsidRDefault="000C5CB8" w:rsidP="000C5CB8">
      <w:pPr>
        <w:pStyle w:val="Literaturverzeichnis"/>
        <w:rPr>
          <w:noProof/>
          <w:lang w:val="nl-NL"/>
          <w:rPrChange w:id="379" w:author="Lippmann, Daniel, NMU-CT" w:date="2018-07-06T08:53:00Z">
            <w:rPr>
              <w:noProof/>
            </w:rPr>
          </w:rPrChange>
        </w:rPr>
      </w:pPr>
      <w:r>
        <w:rPr>
          <w:noProof/>
        </w:rPr>
        <w:t xml:space="preserve">[45]. Wikipedia. </w:t>
      </w:r>
      <w:r w:rsidRPr="00595E85">
        <w:rPr>
          <w:i/>
          <w:iCs/>
          <w:noProof/>
          <w:lang w:val="nl-NL"/>
          <w:rPrChange w:id="380" w:author="Lippmann, Daniel, NMU-CT" w:date="2018-07-06T08:53:00Z">
            <w:rPr>
              <w:i/>
              <w:iCs/>
              <w:noProof/>
            </w:rPr>
          </w:rPrChange>
        </w:rPr>
        <w:t xml:space="preserve">DevOps. </w:t>
      </w:r>
      <w:r w:rsidRPr="00595E85">
        <w:rPr>
          <w:noProof/>
          <w:lang w:val="nl-NL"/>
          <w:rPrChange w:id="381" w:author="Lippmann, Daniel, NMU-CT" w:date="2018-07-06T08:53:00Z">
            <w:rPr>
              <w:noProof/>
            </w:rPr>
          </w:rPrChange>
        </w:rPr>
        <w:t>[Online] 15. Juni 2018. [Zitat vom: 15. Juni 2018.] https://de.wikipedia.org/wiki/DevOps.</w:t>
      </w:r>
    </w:p>
    <w:p w14:paraId="34F2B02D" w14:textId="77777777" w:rsidR="000C5CB8" w:rsidRDefault="000C5CB8" w:rsidP="000C5CB8">
      <w:pPr>
        <w:pStyle w:val="Literaturverzeichnis"/>
        <w:rPr>
          <w:noProof/>
        </w:rPr>
      </w:pPr>
      <w:r w:rsidRPr="00595E85">
        <w:rPr>
          <w:noProof/>
          <w:lang w:val="en-US"/>
          <w:rPrChange w:id="382" w:author="Lippmann, Daniel, NMU-CT" w:date="2018-07-06T08:53:00Z">
            <w:rPr>
              <w:noProof/>
            </w:rPr>
          </w:rPrChange>
        </w:rPr>
        <w:t xml:space="preserve">[46]. </w:t>
      </w:r>
      <w:r w:rsidRPr="00595E85">
        <w:rPr>
          <w:b/>
          <w:bCs/>
          <w:noProof/>
          <w:lang w:val="en-US"/>
          <w:rPrChange w:id="383" w:author="Lippmann, Daniel, NMU-CT" w:date="2018-07-06T08:53:00Z">
            <w:rPr>
              <w:b/>
              <w:bCs/>
              <w:noProof/>
            </w:rPr>
          </w:rPrChange>
        </w:rPr>
        <w:t>Keidar, Michal.</w:t>
      </w:r>
      <w:r w:rsidRPr="00595E85">
        <w:rPr>
          <w:noProof/>
          <w:lang w:val="en-US"/>
          <w:rPrChange w:id="384" w:author="Lippmann, Daniel, NMU-CT" w:date="2018-07-06T08:53:00Z">
            <w:rPr>
              <w:noProof/>
            </w:rPr>
          </w:rPrChange>
        </w:rPr>
        <w:t xml:space="preserve"> SAP Blog. </w:t>
      </w:r>
      <w:r w:rsidRPr="00595E85">
        <w:rPr>
          <w:i/>
          <w:iCs/>
          <w:noProof/>
          <w:lang w:val="en-US"/>
          <w:rPrChange w:id="385" w:author="Lippmann, Daniel, NMU-CT" w:date="2018-07-06T08:53:00Z">
            <w:rPr>
              <w:i/>
              <w:iCs/>
              <w:noProof/>
            </w:rPr>
          </w:rPrChange>
        </w:rPr>
        <w:t xml:space="preserve">SAP Web IDE Versions… Which do I use…? </w:t>
      </w:r>
      <w:r>
        <w:rPr>
          <w:noProof/>
        </w:rPr>
        <w:t>[Online] 19. September 2017. [Zitat vom: 28. Mai 2018.] https://blogs.sap.com/2017/09/19/sap-web-ide-versions...-which-do-i-use.../.</w:t>
      </w:r>
    </w:p>
    <w:p w14:paraId="5D5D82A4" w14:textId="77777777" w:rsidR="000C5CB8" w:rsidRPr="00595E85" w:rsidRDefault="000C5CB8" w:rsidP="000C5CB8">
      <w:pPr>
        <w:pStyle w:val="Literaturverzeichnis"/>
        <w:rPr>
          <w:noProof/>
          <w:lang w:val="en-US"/>
          <w:rPrChange w:id="386" w:author="Lippmann, Daniel, NMU-CT" w:date="2018-07-06T08:53:00Z">
            <w:rPr>
              <w:noProof/>
            </w:rPr>
          </w:rPrChange>
        </w:rPr>
      </w:pPr>
      <w:r w:rsidRPr="00595E85">
        <w:rPr>
          <w:noProof/>
          <w:lang w:val="en-US"/>
          <w:rPrChange w:id="387" w:author="Lippmann, Daniel, NMU-CT" w:date="2018-07-06T08:53:00Z">
            <w:rPr>
              <w:noProof/>
            </w:rPr>
          </w:rPrChange>
        </w:rPr>
        <w:t>[47]. SAP Development Tools. [Online] [Zitat vom: 28. Mai 2018.] https://tools.hana.ondemand.com.</w:t>
      </w:r>
    </w:p>
    <w:p w14:paraId="6769B4AD" w14:textId="77777777" w:rsidR="000C5CB8" w:rsidRDefault="000C5CB8" w:rsidP="000C5CB8">
      <w:pPr>
        <w:pStyle w:val="Literaturverzeichnis"/>
        <w:rPr>
          <w:noProof/>
        </w:rPr>
      </w:pPr>
      <w:r w:rsidRPr="00595E85">
        <w:rPr>
          <w:noProof/>
          <w:lang w:val="en-US"/>
          <w:rPrChange w:id="388" w:author="Lippmann, Daniel, NMU-CT" w:date="2018-07-06T08:53:00Z">
            <w:rPr>
              <w:noProof/>
            </w:rPr>
          </w:rPrChange>
        </w:rPr>
        <w:t xml:space="preserve">[48]. SAP Help Portal. </w:t>
      </w:r>
      <w:r w:rsidRPr="00595E85">
        <w:rPr>
          <w:i/>
          <w:iCs/>
          <w:noProof/>
          <w:lang w:val="en-US"/>
          <w:rPrChange w:id="389" w:author="Lippmann, Daniel, NMU-CT" w:date="2018-07-06T08:53:00Z">
            <w:rPr>
              <w:i/>
              <w:iCs/>
              <w:noProof/>
            </w:rPr>
          </w:rPrChange>
        </w:rPr>
        <w:t xml:space="preserve">SAP Web IDE Full-Stack. </w:t>
      </w:r>
      <w:r w:rsidRPr="00595E85">
        <w:rPr>
          <w:noProof/>
          <w:lang w:val="en-US"/>
          <w:rPrChange w:id="390" w:author="Lippmann, Daniel, NMU-CT" w:date="2018-07-06T08:53:00Z">
            <w:rPr>
              <w:noProof/>
            </w:rPr>
          </w:rPrChange>
        </w:rPr>
        <w:t xml:space="preserve">[Online] 23. </w:t>
      </w:r>
      <w:r>
        <w:rPr>
          <w:noProof/>
        </w:rPr>
        <w:t>Mai 2018. [Zitat vom: 28. Mai 2018.] https://help.sap.com/doc/97abfdee97f744ed8987154fe3a78c0f/CF/en-US/SAP_Web_IDE_en.pdf.</w:t>
      </w:r>
    </w:p>
    <w:p w14:paraId="5D454EA7" w14:textId="77777777" w:rsidR="000C5CB8" w:rsidRPr="00595E85" w:rsidRDefault="000C5CB8" w:rsidP="000C5CB8">
      <w:pPr>
        <w:pStyle w:val="Literaturverzeichnis"/>
        <w:rPr>
          <w:noProof/>
          <w:lang w:val="nl-NL"/>
          <w:rPrChange w:id="391" w:author="Lippmann, Daniel, NMU-CT" w:date="2018-07-06T08:53:00Z">
            <w:rPr>
              <w:noProof/>
            </w:rPr>
          </w:rPrChange>
        </w:rPr>
      </w:pPr>
      <w:r>
        <w:rPr>
          <w:noProof/>
        </w:rPr>
        <w:t xml:space="preserve">[49]. TechTarget. </w:t>
      </w:r>
      <w:r>
        <w:rPr>
          <w:i/>
          <w:iCs/>
          <w:noProof/>
        </w:rPr>
        <w:t xml:space="preserve">deploy. </w:t>
      </w:r>
      <w:r>
        <w:rPr>
          <w:noProof/>
        </w:rPr>
        <w:t xml:space="preserve">[Online] 2008. [Zitat vom: 28. </w:t>
      </w:r>
      <w:r w:rsidRPr="00595E85">
        <w:rPr>
          <w:noProof/>
          <w:lang w:val="nl-NL"/>
          <w:rPrChange w:id="392" w:author="Lippmann, Daniel, NMU-CT" w:date="2018-07-06T08:53:00Z">
            <w:rPr>
              <w:noProof/>
            </w:rPr>
          </w:rPrChange>
        </w:rPr>
        <w:t>Juni 2018.] https://whatis.techtarget.com/definition/deploy.</w:t>
      </w:r>
    </w:p>
    <w:p w14:paraId="46E73588" w14:textId="77777777" w:rsidR="000C5CB8" w:rsidRPr="00595E85" w:rsidRDefault="000C5CB8" w:rsidP="000C5CB8">
      <w:pPr>
        <w:pStyle w:val="Literaturverzeichnis"/>
        <w:rPr>
          <w:noProof/>
          <w:lang w:val="nl-NL"/>
          <w:rPrChange w:id="393" w:author="Lippmann, Daniel, NMU-CT" w:date="2018-07-06T08:53:00Z">
            <w:rPr>
              <w:noProof/>
            </w:rPr>
          </w:rPrChange>
        </w:rPr>
      </w:pPr>
      <w:r w:rsidRPr="00595E85">
        <w:rPr>
          <w:noProof/>
          <w:lang w:val="nl-NL"/>
          <w:rPrChange w:id="394" w:author="Lippmann, Daniel, NMU-CT" w:date="2018-07-06T08:53:00Z">
            <w:rPr>
              <w:noProof/>
            </w:rPr>
          </w:rPrChange>
        </w:rPr>
        <w:t xml:space="preserve">[50]. SAP Help Portal. </w:t>
      </w:r>
      <w:r>
        <w:rPr>
          <w:i/>
          <w:iCs/>
          <w:noProof/>
        </w:rPr>
        <w:t xml:space="preserve">SAP Translation Hub. </w:t>
      </w:r>
      <w:r>
        <w:rPr>
          <w:noProof/>
        </w:rPr>
        <w:t xml:space="preserve">[Online] [Zitat vom: 15. </w:t>
      </w:r>
      <w:r w:rsidRPr="00595E85">
        <w:rPr>
          <w:noProof/>
          <w:lang w:val="nl-NL"/>
          <w:rPrChange w:id="395" w:author="Lippmann, Daniel, NMU-CT" w:date="2018-07-06T08:53:00Z">
            <w:rPr>
              <w:noProof/>
            </w:rPr>
          </w:rPrChange>
        </w:rPr>
        <w:t>Juni 2018.] https://help.sap.com/viewer/ed6ce7a29bdd42169f5f0d7868bce6eb/Cloud/en-US/1b15cf69580449c0bd8525696c97b90d.html.</w:t>
      </w:r>
    </w:p>
    <w:p w14:paraId="2EFD8C95" w14:textId="77777777" w:rsidR="000C5CB8" w:rsidRPr="00595E85" w:rsidRDefault="000C5CB8" w:rsidP="000C5CB8">
      <w:pPr>
        <w:pStyle w:val="Literaturverzeichnis"/>
        <w:rPr>
          <w:noProof/>
          <w:lang w:val="nl-NL"/>
          <w:rPrChange w:id="396" w:author="Lippmann, Daniel, NMU-CT" w:date="2018-07-06T08:53:00Z">
            <w:rPr>
              <w:noProof/>
            </w:rPr>
          </w:rPrChange>
        </w:rPr>
      </w:pPr>
      <w:r w:rsidRPr="00595E85">
        <w:rPr>
          <w:noProof/>
          <w:lang w:val="nl-NL"/>
          <w:rPrChange w:id="397" w:author="Lippmann, Daniel, NMU-CT" w:date="2018-07-06T08:53:00Z">
            <w:rPr>
              <w:noProof/>
            </w:rPr>
          </w:rPrChange>
        </w:rPr>
        <w:t xml:space="preserve">[51]. Wikipedia. </w:t>
      </w:r>
      <w:r w:rsidRPr="00595E85">
        <w:rPr>
          <w:i/>
          <w:iCs/>
          <w:noProof/>
          <w:lang w:val="nl-NL"/>
          <w:rPrChange w:id="398" w:author="Lippmann, Daniel, NMU-CT" w:date="2018-07-06T08:53:00Z">
            <w:rPr>
              <w:i/>
              <w:iCs/>
              <w:noProof/>
            </w:rPr>
          </w:rPrChange>
        </w:rPr>
        <w:t xml:space="preserve">Git. </w:t>
      </w:r>
      <w:r w:rsidRPr="00595E85">
        <w:rPr>
          <w:noProof/>
          <w:lang w:val="nl-NL"/>
          <w:rPrChange w:id="399" w:author="Lippmann, Daniel, NMU-CT" w:date="2018-07-06T08:53:00Z">
            <w:rPr>
              <w:noProof/>
            </w:rPr>
          </w:rPrChange>
        </w:rPr>
        <w:t>[Online] 05. Juni 2018. [Zitat vom: 26. Juni 2018.] https://de.wikipedia.org/wiki/Git.</w:t>
      </w:r>
    </w:p>
    <w:p w14:paraId="5006F25D" w14:textId="77777777" w:rsidR="000C5CB8" w:rsidRPr="00595E85" w:rsidRDefault="000C5CB8" w:rsidP="000C5CB8">
      <w:pPr>
        <w:pStyle w:val="Literaturverzeichnis"/>
        <w:rPr>
          <w:noProof/>
          <w:lang w:val="sv-SE"/>
          <w:rPrChange w:id="400" w:author="Lippmann, Daniel, NMU-CT" w:date="2018-07-06T08:53:00Z">
            <w:rPr>
              <w:noProof/>
            </w:rPr>
          </w:rPrChange>
        </w:rPr>
      </w:pPr>
      <w:r w:rsidRPr="00595E85">
        <w:rPr>
          <w:noProof/>
          <w:lang w:val="nl-NL"/>
          <w:rPrChange w:id="401" w:author="Lippmann, Daniel, NMU-CT" w:date="2018-07-06T08:53:00Z">
            <w:rPr>
              <w:noProof/>
            </w:rPr>
          </w:rPrChange>
        </w:rPr>
        <w:t xml:space="preserve">[52]. Wikipedia. </w:t>
      </w:r>
      <w:r w:rsidRPr="00595E85">
        <w:rPr>
          <w:i/>
          <w:iCs/>
          <w:noProof/>
          <w:lang w:val="en-US"/>
          <w:rPrChange w:id="402" w:author="Lippmann, Daniel, NMU-CT" w:date="2018-07-06T08:53:00Z">
            <w:rPr>
              <w:i/>
              <w:iCs/>
              <w:noProof/>
            </w:rPr>
          </w:rPrChange>
        </w:rPr>
        <w:t xml:space="preserve">Representational State Transfer. </w:t>
      </w:r>
      <w:r w:rsidRPr="00595E85">
        <w:rPr>
          <w:noProof/>
          <w:lang w:val="en-US"/>
          <w:rPrChange w:id="403" w:author="Lippmann, Daniel, NMU-CT" w:date="2018-07-06T08:53:00Z">
            <w:rPr>
              <w:noProof/>
            </w:rPr>
          </w:rPrChange>
        </w:rPr>
        <w:t xml:space="preserve">[Online] 23. Juni 2018. </w:t>
      </w:r>
      <w:r w:rsidRPr="00595E85">
        <w:rPr>
          <w:noProof/>
          <w:lang w:val="sv-SE"/>
          <w:rPrChange w:id="404" w:author="Lippmann, Daniel, NMU-CT" w:date="2018-07-06T08:53:00Z">
            <w:rPr>
              <w:noProof/>
            </w:rPr>
          </w:rPrChange>
        </w:rPr>
        <w:t>[Zitat vom: 27. Juni 2018.] https://de.wikipedia.org/wiki/Representational_State_Transfer.</w:t>
      </w:r>
    </w:p>
    <w:p w14:paraId="358CC981" w14:textId="77777777" w:rsidR="000C5CB8" w:rsidRPr="00595E85" w:rsidRDefault="000C5CB8" w:rsidP="000C5CB8">
      <w:pPr>
        <w:pStyle w:val="Literaturverzeichnis"/>
        <w:rPr>
          <w:noProof/>
          <w:lang w:val="sv-SE"/>
          <w:rPrChange w:id="405" w:author="Lippmann, Daniel, NMU-CT" w:date="2018-07-06T08:53:00Z">
            <w:rPr>
              <w:noProof/>
            </w:rPr>
          </w:rPrChange>
        </w:rPr>
      </w:pPr>
      <w:r w:rsidRPr="00595E85">
        <w:rPr>
          <w:noProof/>
          <w:lang w:val="sv-SE"/>
          <w:rPrChange w:id="406" w:author="Lippmann, Daniel, NMU-CT" w:date="2018-07-06T08:53:00Z">
            <w:rPr>
              <w:noProof/>
            </w:rPr>
          </w:rPrChange>
        </w:rPr>
        <w:t xml:space="preserve">[53]. </w:t>
      </w:r>
      <w:r w:rsidRPr="00595E85">
        <w:rPr>
          <w:b/>
          <w:bCs/>
          <w:noProof/>
          <w:lang w:val="sv-SE"/>
          <w:rPrChange w:id="407" w:author="Lippmann, Daniel, NMU-CT" w:date="2018-07-06T08:53:00Z">
            <w:rPr>
              <w:b/>
              <w:bCs/>
              <w:noProof/>
            </w:rPr>
          </w:rPrChange>
        </w:rPr>
        <w:t>Bönnen, Carsten, et al.</w:t>
      </w:r>
      <w:r w:rsidRPr="00595E85">
        <w:rPr>
          <w:noProof/>
          <w:lang w:val="sv-SE"/>
          <w:rPrChange w:id="408" w:author="Lippmann, Daniel, NMU-CT" w:date="2018-07-06T08:53:00Z">
            <w:rPr>
              <w:noProof/>
            </w:rPr>
          </w:rPrChange>
        </w:rPr>
        <w:t xml:space="preserve"> </w:t>
      </w:r>
      <w:r w:rsidRPr="00595E85">
        <w:rPr>
          <w:i/>
          <w:iCs/>
          <w:noProof/>
          <w:lang w:val="sv-SE"/>
          <w:rPrChange w:id="409" w:author="Lippmann, Daniel, NMU-CT" w:date="2018-07-06T08:53:00Z">
            <w:rPr>
              <w:i/>
              <w:iCs/>
              <w:noProof/>
            </w:rPr>
          </w:rPrChange>
        </w:rPr>
        <w:t xml:space="preserve">OData und SAP Gateway. </w:t>
      </w:r>
      <w:r w:rsidRPr="00595E85">
        <w:rPr>
          <w:noProof/>
          <w:lang w:val="sv-SE"/>
          <w:rPrChange w:id="410" w:author="Lippmann, Daniel, NMU-CT" w:date="2018-07-06T08:53:00Z">
            <w:rPr>
              <w:noProof/>
            </w:rPr>
          </w:rPrChange>
        </w:rPr>
        <w:t>Bonn : Galileo Press, 2014.</w:t>
      </w:r>
    </w:p>
    <w:p w14:paraId="751B2D08" w14:textId="77777777" w:rsidR="000C5CB8" w:rsidRPr="00595E85" w:rsidRDefault="000C5CB8" w:rsidP="000C5CB8">
      <w:pPr>
        <w:pStyle w:val="Literaturverzeichnis"/>
        <w:rPr>
          <w:noProof/>
          <w:lang w:val="it-IT"/>
          <w:rPrChange w:id="411" w:author="Lippmann, Daniel, NMU-CT" w:date="2018-07-06T08:53:00Z">
            <w:rPr>
              <w:noProof/>
            </w:rPr>
          </w:rPrChange>
        </w:rPr>
      </w:pPr>
      <w:r>
        <w:rPr>
          <w:noProof/>
        </w:rPr>
        <w:t xml:space="preserve">[54]. </w:t>
      </w:r>
      <w:r>
        <w:rPr>
          <w:b/>
          <w:bCs/>
          <w:noProof/>
        </w:rPr>
        <w:t>Plessner, Christoph.</w:t>
      </w:r>
      <w:r>
        <w:rPr>
          <w:noProof/>
        </w:rPr>
        <w:t xml:space="preserve"> Computerwoche. </w:t>
      </w:r>
      <w:r>
        <w:rPr>
          <w:i/>
          <w:iCs/>
          <w:noProof/>
        </w:rPr>
        <w:t xml:space="preserve">Self-Service-Portale in CRM integrieren. </w:t>
      </w:r>
      <w:r>
        <w:rPr>
          <w:noProof/>
        </w:rPr>
        <w:t xml:space="preserve">[Online] 09. Juli 2013. [Zitat vom: 07. </w:t>
      </w:r>
      <w:r w:rsidRPr="00595E85">
        <w:rPr>
          <w:noProof/>
          <w:lang w:val="it-IT"/>
          <w:rPrChange w:id="412" w:author="Lippmann, Daniel, NMU-CT" w:date="2018-07-06T08:53:00Z">
            <w:rPr>
              <w:noProof/>
            </w:rPr>
          </w:rPrChange>
        </w:rPr>
        <w:t>Mai 2018.] https://www.computerwoche.de/a/self-service-portale-in-crm-integrieren,2541839.</w:t>
      </w:r>
    </w:p>
    <w:p w14:paraId="2E9B7D93" w14:textId="77777777" w:rsidR="000C5CB8" w:rsidRPr="00595E85" w:rsidRDefault="000C5CB8" w:rsidP="000C5CB8">
      <w:pPr>
        <w:pStyle w:val="Literaturverzeichnis"/>
        <w:rPr>
          <w:noProof/>
          <w:lang w:val="en-US"/>
          <w:rPrChange w:id="413" w:author="Lippmann, Daniel, NMU-CT" w:date="2018-07-06T08:53:00Z">
            <w:rPr>
              <w:noProof/>
            </w:rPr>
          </w:rPrChange>
        </w:rPr>
      </w:pPr>
      <w:r w:rsidRPr="00595E85">
        <w:rPr>
          <w:noProof/>
          <w:lang w:val="en-US"/>
          <w:rPrChange w:id="414" w:author="Lippmann, Daniel, NMU-CT" w:date="2018-07-06T08:53:00Z">
            <w:rPr>
              <w:noProof/>
            </w:rPr>
          </w:rPrChange>
        </w:rPr>
        <w:lastRenderedPageBreak/>
        <w:t xml:space="preserve">[55]. SAP Cloud Platform. </w:t>
      </w:r>
      <w:r w:rsidRPr="00595E85">
        <w:rPr>
          <w:i/>
          <w:iCs/>
          <w:noProof/>
          <w:lang w:val="en-US"/>
          <w:rPrChange w:id="415" w:author="Lippmann, Daniel, NMU-CT" w:date="2018-07-06T08:53:00Z">
            <w:rPr>
              <w:i/>
              <w:iCs/>
              <w:noProof/>
            </w:rPr>
          </w:rPrChange>
        </w:rPr>
        <w:t xml:space="preserve">Pricing. </w:t>
      </w:r>
      <w:r w:rsidRPr="00595E85">
        <w:rPr>
          <w:noProof/>
          <w:lang w:val="en-US"/>
          <w:rPrChange w:id="416" w:author="Lippmann, Daniel, NMU-CT" w:date="2018-07-06T08:53:00Z">
            <w:rPr>
              <w:noProof/>
            </w:rPr>
          </w:rPrChange>
        </w:rPr>
        <w:t>[Online] [Zitat vom: 20. April 2017.] https://cloudplatform.sap.com/pricing.html.</w:t>
      </w:r>
    </w:p>
    <w:p w14:paraId="1E2D3903" w14:textId="77777777" w:rsidR="000C5CB8" w:rsidRDefault="000C5CB8" w:rsidP="000C5CB8">
      <w:pPr>
        <w:pStyle w:val="Literaturverzeichnis"/>
        <w:rPr>
          <w:noProof/>
        </w:rPr>
      </w:pPr>
      <w:r w:rsidRPr="00595E85">
        <w:rPr>
          <w:noProof/>
          <w:lang w:val="en-US"/>
          <w:rPrChange w:id="417" w:author="Lippmann, Daniel, NMU-CT" w:date="2018-07-06T08:53:00Z">
            <w:rPr>
              <w:noProof/>
            </w:rPr>
          </w:rPrChange>
        </w:rPr>
        <w:t xml:space="preserve">[56]. SAP Cloud Platform. </w:t>
      </w:r>
      <w:r w:rsidRPr="00595E85">
        <w:rPr>
          <w:i/>
          <w:iCs/>
          <w:noProof/>
          <w:lang w:val="en-US"/>
          <w:rPrChange w:id="418" w:author="Lippmann, Daniel, NMU-CT" w:date="2018-07-06T08:53:00Z">
            <w:rPr>
              <w:i/>
              <w:iCs/>
              <w:noProof/>
            </w:rPr>
          </w:rPrChange>
        </w:rPr>
        <w:t xml:space="preserve">Pricing and Packages. </w:t>
      </w:r>
      <w:r>
        <w:rPr>
          <w:noProof/>
        </w:rPr>
        <w:t>[Online] 2017. [Zitat vom: 20. April 2018.] https://cloudplatform.sap.com/content/dam/website/skywalker/en_us/PDFs/SAP_CP_Pricing_PDF_2_21.pdf.</w:t>
      </w:r>
    </w:p>
    <w:p w14:paraId="47F0DBF1" w14:textId="77777777" w:rsidR="000C5CB8" w:rsidRDefault="000C5CB8" w:rsidP="000C5CB8">
      <w:pPr>
        <w:pStyle w:val="Literaturverzeichnis"/>
        <w:rPr>
          <w:noProof/>
        </w:rPr>
      </w:pPr>
      <w:r>
        <w:rPr>
          <w:noProof/>
        </w:rPr>
        <w:t xml:space="preserve">[57]. </w:t>
      </w:r>
      <w:r>
        <w:rPr>
          <w:b/>
          <w:bCs/>
          <w:noProof/>
        </w:rPr>
        <w:t>Krämer, Hr.</w:t>
      </w:r>
      <w:r>
        <w:rPr>
          <w:noProof/>
        </w:rPr>
        <w:t xml:space="preserve"> Support-Chat auf SAP.de. 2018.</w:t>
      </w:r>
    </w:p>
    <w:p w14:paraId="7E327AB3" w14:textId="77777777" w:rsidR="000C5CB8" w:rsidRPr="00595E85" w:rsidRDefault="000C5CB8" w:rsidP="000C5CB8">
      <w:pPr>
        <w:pStyle w:val="Literaturverzeichnis"/>
        <w:rPr>
          <w:noProof/>
          <w:lang w:val="it-IT"/>
          <w:rPrChange w:id="419" w:author="Lippmann, Daniel, NMU-CT" w:date="2018-07-06T08:53:00Z">
            <w:rPr>
              <w:noProof/>
            </w:rPr>
          </w:rPrChange>
        </w:rPr>
      </w:pPr>
      <w:r>
        <w:rPr>
          <w:noProof/>
        </w:rPr>
        <w:t xml:space="preserve">[58]. </w:t>
      </w:r>
      <w:r>
        <w:rPr>
          <w:b/>
          <w:bCs/>
          <w:noProof/>
        </w:rPr>
        <w:t>Esch, Sebastian.</w:t>
      </w:r>
      <w:r>
        <w:rPr>
          <w:noProof/>
        </w:rPr>
        <w:t xml:space="preserve"> [Online] IBsolution GmbH, 27. OOktober 2016. [Zitat vom: 17. </w:t>
      </w:r>
      <w:r w:rsidRPr="00595E85">
        <w:rPr>
          <w:noProof/>
          <w:lang w:val="it-IT"/>
          <w:rPrChange w:id="420" w:author="Lippmann, Daniel, NMU-CT" w:date="2018-07-06T08:53:00Z">
            <w:rPr>
              <w:noProof/>
            </w:rPr>
          </w:rPrChange>
        </w:rPr>
        <w:t>Mai 2018.] https://www.slideshare.net/IBSolutionGmbH/integration-von-cloud-und-onpremise-mit-der-sap-hana-cloud-platform.</w:t>
      </w:r>
    </w:p>
    <w:p w14:paraId="719A102C" w14:textId="77777777" w:rsidR="000C5CB8" w:rsidRDefault="000C5CB8" w:rsidP="000C5CB8">
      <w:pPr>
        <w:pStyle w:val="Literaturverzeichnis"/>
        <w:rPr>
          <w:noProof/>
        </w:rPr>
      </w:pPr>
      <w:r>
        <w:rPr>
          <w:noProof/>
        </w:rPr>
        <w:t xml:space="preserve">[59]. </w:t>
      </w:r>
      <w:r>
        <w:rPr>
          <w:b/>
          <w:bCs/>
          <w:noProof/>
        </w:rPr>
        <w:t>Malenkovich, Serge.</w:t>
      </w:r>
      <w:r>
        <w:rPr>
          <w:noProof/>
        </w:rPr>
        <w:t xml:space="preserve"> Kaspersky. </w:t>
      </w:r>
      <w:r>
        <w:rPr>
          <w:i/>
          <w:iCs/>
          <w:noProof/>
        </w:rPr>
        <w:t xml:space="preserve">Was ist eine Man-in-the-Middle-Attacke? </w:t>
      </w:r>
      <w:r>
        <w:rPr>
          <w:noProof/>
        </w:rPr>
        <w:t>[Online] 10. April 2013. [Zitat vom: 26. Juni 2018.] https://www.kaspersky.de/blog/was-ist-eine-man-in-the-middle-attacke/905/.</w:t>
      </w:r>
    </w:p>
    <w:p w14:paraId="3E6B5E99" w14:textId="77777777" w:rsidR="000C5CB8" w:rsidRDefault="000C5CB8" w:rsidP="000C5CB8">
      <w:pPr>
        <w:pStyle w:val="Literaturverzeichnis"/>
        <w:rPr>
          <w:noProof/>
        </w:rPr>
      </w:pPr>
      <w:r w:rsidRPr="00595E85">
        <w:rPr>
          <w:noProof/>
          <w:lang w:val="en-US"/>
          <w:rPrChange w:id="421" w:author="Lippmann, Daniel, NMU-CT" w:date="2018-07-06T08:53:00Z">
            <w:rPr>
              <w:noProof/>
            </w:rPr>
          </w:rPrChange>
        </w:rPr>
        <w:t xml:space="preserve">[60]. SAP Cloud Trust Center. </w:t>
      </w:r>
      <w:r w:rsidRPr="00595E85">
        <w:rPr>
          <w:i/>
          <w:iCs/>
          <w:noProof/>
          <w:lang w:val="en-US"/>
          <w:rPrChange w:id="422" w:author="Lippmann, Daniel, NMU-CT" w:date="2018-07-06T08:53:00Z">
            <w:rPr>
              <w:i/>
              <w:iCs/>
              <w:noProof/>
            </w:rPr>
          </w:rPrChange>
        </w:rPr>
        <w:t xml:space="preserve">Cloud Services. </w:t>
      </w:r>
      <w:r>
        <w:rPr>
          <w:noProof/>
        </w:rPr>
        <w:t>[Online] [Zitat vom: 15. Juni 2018.] https://www.sap.com/about/cloud-trust-center/cloud-service-level-agreements/cloud-services.html.</w:t>
      </w:r>
    </w:p>
    <w:p w14:paraId="3818DBBD" w14:textId="77777777" w:rsidR="000C5CB8" w:rsidRPr="00595E85" w:rsidRDefault="000C5CB8" w:rsidP="000C5CB8">
      <w:pPr>
        <w:pStyle w:val="Literaturverzeichnis"/>
        <w:rPr>
          <w:noProof/>
          <w:lang w:val="it-IT"/>
          <w:rPrChange w:id="423" w:author="Lippmann, Daniel, NMU-CT" w:date="2018-07-06T08:53:00Z">
            <w:rPr>
              <w:noProof/>
            </w:rPr>
          </w:rPrChange>
        </w:rPr>
      </w:pPr>
      <w:r>
        <w:rPr>
          <w:noProof/>
        </w:rPr>
        <w:t xml:space="preserve">[61]. RheinEnergie. </w:t>
      </w:r>
      <w:r>
        <w:rPr>
          <w:i/>
          <w:iCs/>
          <w:noProof/>
        </w:rPr>
        <w:t xml:space="preserve">Energielexikon. </w:t>
      </w:r>
      <w:r>
        <w:rPr>
          <w:noProof/>
        </w:rPr>
        <w:t xml:space="preserve">[Online] [Zitat vom: 06. </w:t>
      </w:r>
      <w:r w:rsidRPr="00595E85">
        <w:rPr>
          <w:noProof/>
          <w:lang w:val="it-IT"/>
          <w:rPrChange w:id="424" w:author="Lippmann, Daniel, NMU-CT" w:date="2018-07-06T08:53:00Z">
            <w:rPr>
              <w:noProof/>
            </w:rPr>
          </w:rPrChange>
        </w:rPr>
        <w:t>Mai 2018.] https://www.rheinenergie.com/de/privatkundenportal/service_1/energielexikon/index.php?letter=B.</w:t>
      </w:r>
    </w:p>
    <w:p w14:paraId="2CB2B86E" w14:textId="77777777" w:rsidR="000C5CB8" w:rsidRDefault="000C5CB8" w:rsidP="000C5CB8">
      <w:pPr>
        <w:pStyle w:val="Literaturverzeichnis"/>
        <w:rPr>
          <w:noProof/>
        </w:rPr>
      </w:pPr>
      <w:r>
        <w:rPr>
          <w:noProof/>
        </w:rPr>
        <w:t xml:space="preserve">[62]. </w:t>
      </w:r>
      <w:r>
        <w:rPr>
          <w:b/>
          <w:bCs/>
          <w:noProof/>
        </w:rPr>
        <w:t>Prof. Knabe,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14:paraId="5F5A1479" w14:textId="77777777" w:rsidR="000C5CB8" w:rsidRDefault="000C5CB8" w:rsidP="000C5CB8">
      <w:pPr>
        <w:pStyle w:val="Literaturverzeichnis"/>
        <w:rPr>
          <w:noProof/>
        </w:rPr>
      </w:pPr>
      <w:r>
        <w:rPr>
          <w:noProof/>
        </w:rPr>
        <w:t xml:space="preserve">[63].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14:paraId="1DD04EDC" w14:textId="77777777" w:rsidR="000C5CB8" w:rsidRDefault="000C5CB8" w:rsidP="000C5CB8">
      <w:pPr>
        <w:pStyle w:val="Literaturverzeichnis"/>
        <w:rPr>
          <w:noProof/>
        </w:rPr>
      </w:pPr>
      <w:r>
        <w:rPr>
          <w:noProof/>
        </w:rPr>
        <w:t xml:space="preserve">[64]. </w:t>
      </w:r>
      <w:r>
        <w:rPr>
          <w:b/>
          <w:bCs/>
          <w:noProof/>
        </w:rPr>
        <w:t>Duden.</w:t>
      </w:r>
      <w:r>
        <w:rPr>
          <w:noProof/>
        </w:rPr>
        <w:t xml:space="preserve"> </w:t>
      </w:r>
      <w:r>
        <w:rPr>
          <w:i/>
          <w:iCs/>
          <w:noProof/>
        </w:rPr>
        <w:t xml:space="preserve">Look-and-feel, Look-and-Feel, das. </w:t>
      </w:r>
      <w:r>
        <w:rPr>
          <w:noProof/>
        </w:rPr>
        <w:t>[Online] [Zitat vom: 27. Juni 2018.] https://www.duden.de/rechtschreibung/Look_and_feel.</w:t>
      </w:r>
    </w:p>
    <w:p w14:paraId="5B6E0CC9" w14:textId="77777777" w:rsidR="000C5CB8" w:rsidRPr="00595E85" w:rsidRDefault="000C5CB8" w:rsidP="000C5CB8">
      <w:pPr>
        <w:pStyle w:val="Literaturverzeichnis"/>
        <w:rPr>
          <w:noProof/>
          <w:lang w:val="en-US"/>
          <w:rPrChange w:id="425" w:author="Lippmann, Daniel, NMU-CT" w:date="2018-07-06T08:53:00Z">
            <w:rPr>
              <w:noProof/>
            </w:rPr>
          </w:rPrChange>
        </w:rPr>
      </w:pPr>
      <w:r w:rsidRPr="00595E85">
        <w:rPr>
          <w:noProof/>
          <w:lang w:val="en-US"/>
          <w:rPrChange w:id="426" w:author="Lippmann, Daniel, NMU-CT" w:date="2018-07-06T08:53:00Z">
            <w:rPr>
              <w:noProof/>
            </w:rPr>
          </w:rPrChange>
        </w:rPr>
        <w:t xml:space="preserve">[65]. </w:t>
      </w:r>
      <w:r w:rsidRPr="00595E85">
        <w:rPr>
          <w:b/>
          <w:bCs/>
          <w:noProof/>
          <w:lang w:val="en-US"/>
          <w:rPrChange w:id="427" w:author="Lippmann, Daniel, NMU-CT" w:date="2018-07-06T08:53:00Z">
            <w:rPr>
              <w:b/>
              <w:bCs/>
              <w:noProof/>
            </w:rPr>
          </w:rPrChange>
        </w:rPr>
        <w:t>Gorshkova, E.A., et al.</w:t>
      </w:r>
      <w:r w:rsidRPr="00595E85">
        <w:rPr>
          <w:noProof/>
          <w:lang w:val="en-US"/>
          <w:rPrChange w:id="428" w:author="Lippmann, Daniel, NMU-CT" w:date="2018-07-06T08:53:00Z">
            <w:rPr>
              <w:noProof/>
            </w:rPr>
          </w:rPrChange>
        </w:rPr>
        <w:t xml:space="preserve"> A UML-Based Modeling of Web Application Controller. </w:t>
      </w:r>
      <w:r w:rsidRPr="00595E85">
        <w:rPr>
          <w:i/>
          <w:iCs/>
          <w:noProof/>
          <w:lang w:val="en-US"/>
          <w:rPrChange w:id="429" w:author="Lippmann, Daniel, NMU-CT" w:date="2018-07-06T08:53:00Z">
            <w:rPr>
              <w:i/>
              <w:iCs/>
              <w:noProof/>
            </w:rPr>
          </w:rPrChange>
        </w:rPr>
        <w:t xml:space="preserve">Programming and Computer Software. </w:t>
      </w:r>
      <w:r w:rsidRPr="00595E85">
        <w:rPr>
          <w:noProof/>
          <w:lang w:val="en-US"/>
          <w:rPrChange w:id="430" w:author="Lippmann, Daniel, NMU-CT" w:date="2018-07-06T08:53:00Z">
            <w:rPr>
              <w:noProof/>
            </w:rPr>
          </w:rPrChange>
        </w:rPr>
        <w:t>2005, Bd. Vol. 31, Nr. 1, S. 29-33.</w:t>
      </w:r>
    </w:p>
    <w:p w14:paraId="27ED6412" w14:textId="77777777" w:rsidR="000C5CB8" w:rsidRPr="00595E85" w:rsidRDefault="000C5CB8" w:rsidP="000C5CB8">
      <w:pPr>
        <w:pStyle w:val="Literaturverzeichnis"/>
        <w:rPr>
          <w:noProof/>
          <w:lang w:val="it-IT"/>
          <w:rPrChange w:id="431" w:author="Lippmann, Daniel, NMU-CT" w:date="2018-07-06T08:53:00Z">
            <w:rPr>
              <w:noProof/>
            </w:rPr>
          </w:rPrChange>
        </w:rPr>
      </w:pPr>
      <w:r w:rsidRPr="00595E85">
        <w:rPr>
          <w:noProof/>
          <w:lang w:val="en-US"/>
          <w:rPrChange w:id="432" w:author="Lippmann, Daniel, NMU-CT" w:date="2018-07-06T08:53:00Z">
            <w:rPr>
              <w:noProof/>
            </w:rPr>
          </w:rPrChange>
        </w:rPr>
        <w:t xml:space="preserve">[66]. </w:t>
      </w:r>
      <w:r w:rsidRPr="00595E85">
        <w:rPr>
          <w:b/>
          <w:bCs/>
          <w:noProof/>
          <w:lang w:val="en-US"/>
          <w:rPrChange w:id="433" w:author="Lippmann, Daniel, NMU-CT" w:date="2018-07-06T08:53:00Z">
            <w:rPr>
              <w:b/>
              <w:bCs/>
              <w:noProof/>
            </w:rPr>
          </w:rPrChange>
        </w:rPr>
        <w:t>Kunz, Andreas.</w:t>
      </w:r>
      <w:r w:rsidRPr="00595E85">
        <w:rPr>
          <w:noProof/>
          <w:lang w:val="en-US"/>
          <w:rPrChange w:id="434" w:author="Lippmann, Daniel, NMU-CT" w:date="2018-07-06T08:53:00Z">
            <w:rPr>
              <w:noProof/>
            </w:rPr>
          </w:rPrChange>
        </w:rPr>
        <w:t xml:space="preserve"> SAP Blog. </w:t>
      </w:r>
      <w:r w:rsidRPr="00595E85">
        <w:rPr>
          <w:i/>
          <w:iCs/>
          <w:noProof/>
          <w:lang w:val="en-US"/>
          <w:rPrChange w:id="435" w:author="Lippmann, Daniel, NMU-CT" w:date="2018-07-06T08:53:00Z">
            <w:rPr>
              <w:i/>
              <w:iCs/>
              <w:noProof/>
            </w:rPr>
          </w:rPrChange>
        </w:rPr>
        <w:t xml:space="preserve">What is OpenUI5 / SAPUI5 ? </w:t>
      </w:r>
      <w:r w:rsidRPr="00595E85">
        <w:rPr>
          <w:noProof/>
          <w:lang w:val="en-US"/>
          <w:rPrChange w:id="436" w:author="Lippmann, Daniel, NMU-CT" w:date="2018-07-06T08:53:00Z">
            <w:rPr>
              <w:noProof/>
            </w:rPr>
          </w:rPrChange>
        </w:rPr>
        <w:t xml:space="preserve">[Online] 11. Dezember 2013. [Zitat vom: 15. </w:t>
      </w:r>
      <w:r w:rsidRPr="00595E85">
        <w:rPr>
          <w:noProof/>
          <w:lang w:val="it-IT"/>
          <w:rPrChange w:id="437" w:author="Lippmann, Daniel, NMU-CT" w:date="2018-07-06T08:53:00Z">
            <w:rPr>
              <w:noProof/>
            </w:rPr>
          </w:rPrChange>
        </w:rPr>
        <w:t>Juni 2018.] https://blogs.sap.com/2013/12/11/what-is-openui5-sapui5.</w:t>
      </w:r>
    </w:p>
    <w:p w14:paraId="5924D357" w14:textId="77777777" w:rsidR="000C5CB8" w:rsidRDefault="000C5CB8" w:rsidP="000C5CB8">
      <w:pPr>
        <w:pStyle w:val="Literaturverzeichnis"/>
        <w:rPr>
          <w:noProof/>
        </w:rPr>
      </w:pPr>
      <w:r w:rsidRPr="00595E85">
        <w:rPr>
          <w:noProof/>
          <w:lang w:val="it-IT"/>
          <w:rPrChange w:id="438" w:author="Lippmann, Daniel, NMU-CT" w:date="2018-07-06T08:53:00Z">
            <w:rPr>
              <w:noProof/>
            </w:rPr>
          </w:rPrChange>
        </w:rPr>
        <w:lastRenderedPageBreak/>
        <w:t xml:space="preserve">[67]. Fiori Design Guidelines. </w:t>
      </w:r>
      <w:r>
        <w:rPr>
          <w:noProof/>
        </w:rPr>
        <w:t>[Online] [Zitat vom: 12. Juni 2018.] https://experience.sap.com/fiori-design/.</w:t>
      </w:r>
    </w:p>
    <w:p w14:paraId="74CC9169" w14:textId="77777777" w:rsidR="000C5CB8" w:rsidRDefault="000C5CB8" w:rsidP="000C5CB8">
      <w:pPr>
        <w:pStyle w:val="Literaturverzeichnis"/>
        <w:rPr>
          <w:noProof/>
        </w:rPr>
      </w:pPr>
      <w:r w:rsidRPr="00595E85">
        <w:rPr>
          <w:noProof/>
          <w:lang w:val="fr-FR"/>
          <w:rPrChange w:id="439" w:author="Lippmann, Daniel, NMU-CT" w:date="2018-07-06T08:53:00Z">
            <w:rPr>
              <w:noProof/>
            </w:rPr>
          </w:rPrChange>
        </w:rPr>
        <w:t xml:space="preserve">[68]. </w:t>
      </w:r>
      <w:r w:rsidRPr="00595E85">
        <w:rPr>
          <w:b/>
          <w:bCs/>
          <w:noProof/>
          <w:lang w:val="fr-FR"/>
          <w:rPrChange w:id="440" w:author="Lippmann, Daniel, NMU-CT" w:date="2018-07-06T08:53:00Z">
            <w:rPr>
              <w:b/>
              <w:bCs/>
              <w:noProof/>
            </w:rPr>
          </w:rPrChange>
        </w:rPr>
        <w:t>Taté Tsiledze, Jean-Francois.</w:t>
      </w:r>
      <w:r w:rsidRPr="00595E85">
        <w:rPr>
          <w:noProof/>
          <w:lang w:val="fr-FR"/>
          <w:rPrChange w:id="441" w:author="Lippmann, Daniel, NMU-CT" w:date="2018-07-06T08:53:00Z">
            <w:rPr>
              <w:noProof/>
            </w:rPr>
          </w:rPrChange>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14:paraId="66F35D0E" w14:textId="77777777" w:rsidR="000C5CB8" w:rsidRDefault="000C5CB8" w:rsidP="000C5CB8">
      <w:pPr>
        <w:pStyle w:val="Literaturverzeichnis"/>
        <w:rPr>
          <w:noProof/>
        </w:rPr>
      </w:pPr>
      <w:r w:rsidRPr="00595E85">
        <w:rPr>
          <w:noProof/>
          <w:lang w:val="en-US"/>
          <w:rPrChange w:id="442" w:author="Lippmann, Daniel, NMU-CT" w:date="2018-07-06T08:53:00Z">
            <w:rPr>
              <w:noProof/>
            </w:rPr>
          </w:rPrChange>
        </w:rPr>
        <w:t xml:space="preserve">[69]. Fiori App Reference Library. </w:t>
      </w:r>
      <w:r w:rsidRPr="00595E85">
        <w:rPr>
          <w:i/>
          <w:iCs/>
          <w:noProof/>
          <w:lang w:val="en-US"/>
          <w:rPrChange w:id="443" w:author="Lippmann, Daniel, NMU-CT" w:date="2018-07-06T08:53:00Z">
            <w:rPr>
              <w:i/>
              <w:iCs/>
              <w:noProof/>
            </w:rPr>
          </w:rPrChange>
        </w:rPr>
        <w:t xml:space="preserve">Display Business Partners. </w:t>
      </w:r>
      <w:r>
        <w:rPr>
          <w:noProof/>
        </w:rPr>
        <w:t>[Online] [Zitat vom: 07. Mai 2018.] https://fioriappslibrary.hana.ondemand.com/sap/fix/externalViewer/#/detail/Apps('BUP3')/S10OP.</w:t>
      </w:r>
    </w:p>
    <w:p w14:paraId="2145E24A" w14:textId="77777777" w:rsidR="000C5CB8" w:rsidRDefault="000C5CB8" w:rsidP="000C5CB8">
      <w:pPr>
        <w:pStyle w:val="Literaturverzeichnis"/>
        <w:rPr>
          <w:noProof/>
        </w:rPr>
      </w:pPr>
      <w:r w:rsidRPr="00595E85">
        <w:rPr>
          <w:noProof/>
          <w:lang w:val="en-US"/>
          <w:rPrChange w:id="444" w:author="Lippmann, Daniel, NMU-CT" w:date="2018-07-06T08:53:00Z">
            <w:rPr>
              <w:noProof/>
            </w:rPr>
          </w:rPrChange>
        </w:rPr>
        <w:t xml:space="preserve">[70]. </w:t>
      </w:r>
      <w:r w:rsidRPr="00595E85">
        <w:rPr>
          <w:b/>
          <w:bCs/>
          <w:noProof/>
          <w:lang w:val="en-US"/>
          <w:rPrChange w:id="445" w:author="Lippmann, Daniel, NMU-CT" w:date="2018-07-06T08:53:00Z">
            <w:rPr>
              <w:b/>
              <w:bCs/>
              <w:noProof/>
            </w:rPr>
          </w:rPrChange>
        </w:rPr>
        <w:t>Shanmugham, Murali.</w:t>
      </w:r>
      <w:r w:rsidRPr="00595E85">
        <w:rPr>
          <w:noProof/>
          <w:lang w:val="en-US"/>
          <w:rPrChange w:id="446" w:author="Lippmann, Daniel, NMU-CT" w:date="2018-07-06T08:53:00Z">
            <w:rPr>
              <w:noProof/>
            </w:rPr>
          </w:rPrChange>
        </w:rPr>
        <w:t xml:space="preserve"> Fiori Cloud and supported landscape scenarios. </w:t>
      </w:r>
      <w:r>
        <w:rPr>
          <w:noProof/>
        </w:rPr>
        <w:t>[Online] 06. Juli 2017. [Zitat vom: 03. Mai 2018.] https://blogs.sap.com/2017/07/06/fiori-cloud-and-supported-landscape-scenarios/.</w:t>
      </w:r>
    </w:p>
    <w:p w14:paraId="1107028F" w14:textId="77777777" w:rsidR="000C5CB8" w:rsidRDefault="000C5CB8" w:rsidP="000C5CB8">
      <w:pPr>
        <w:pStyle w:val="Literaturverzeichnis"/>
        <w:rPr>
          <w:noProof/>
        </w:rPr>
      </w:pPr>
      <w:r w:rsidRPr="00595E85">
        <w:rPr>
          <w:noProof/>
          <w:lang w:val="en-US"/>
          <w:rPrChange w:id="447" w:author="Lippmann, Daniel, NMU-CT" w:date="2018-07-06T08:53:00Z">
            <w:rPr>
              <w:noProof/>
            </w:rPr>
          </w:rPrChange>
        </w:rPr>
        <w:t xml:space="preserve">[71]. SAP Documentation. </w:t>
      </w:r>
      <w:r w:rsidRPr="00595E85">
        <w:rPr>
          <w:i/>
          <w:iCs/>
          <w:noProof/>
          <w:lang w:val="en-US"/>
          <w:rPrChange w:id="448" w:author="Lippmann, Daniel, NMU-CT" w:date="2018-07-06T08:53:00Z">
            <w:rPr>
              <w:i/>
              <w:iCs/>
              <w:noProof/>
            </w:rPr>
          </w:rPrChange>
        </w:rPr>
        <w:t xml:space="preserve">Business Enablement Provisioning (IW_BEP). </w:t>
      </w:r>
      <w:r>
        <w:rPr>
          <w:noProof/>
        </w:rPr>
        <w:t>[Online] 15. Februar 2018. [Zitat vom: 22. Mai 2018.] https://help.sap.com/saphelp_gateway20sp12/helpdata/en/a2/15f0b42f2948f6bb9e51f98e8c39e9/frameset.htm.</w:t>
      </w:r>
    </w:p>
    <w:p w14:paraId="54F9DAF9" w14:textId="77777777" w:rsidR="000C5CB8" w:rsidRDefault="000C5CB8" w:rsidP="000C5CB8">
      <w:pPr>
        <w:pStyle w:val="Literaturverzeichnis"/>
        <w:rPr>
          <w:noProof/>
        </w:rPr>
      </w:pPr>
      <w:r w:rsidRPr="00595E85">
        <w:rPr>
          <w:noProof/>
          <w:lang w:val="en-US"/>
          <w:rPrChange w:id="449" w:author="Lippmann, Daniel, NMU-CT" w:date="2018-07-06T08:53:00Z">
            <w:rPr>
              <w:noProof/>
            </w:rPr>
          </w:rPrChange>
        </w:rPr>
        <w:t xml:space="preserve">[72]. </w:t>
      </w:r>
      <w:r w:rsidRPr="00595E85">
        <w:rPr>
          <w:b/>
          <w:bCs/>
          <w:noProof/>
          <w:lang w:val="en-US"/>
          <w:rPrChange w:id="450" w:author="Lippmann, Daniel, NMU-CT" w:date="2018-07-06T08:53:00Z">
            <w:rPr>
              <w:b/>
              <w:bCs/>
              <w:noProof/>
            </w:rPr>
          </w:rPrChange>
        </w:rPr>
        <w:t>Fischer, Andre.</w:t>
      </w:r>
      <w:r w:rsidRPr="00595E85">
        <w:rPr>
          <w:noProof/>
          <w:lang w:val="en-US"/>
          <w:rPrChange w:id="451" w:author="Lippmann, Daniel, NMU-CT" w:date="2018-07-06T08:53:00Z">
            <w:rPr>
              <w:noProof/>
            </w:rPr>
          </w:rPrChange>
        </w:rPr>
        <w:t xml:space="preserve"> SAP Blog. </w:t>
      </w:r>
      <w:r w:rsidRPr="00595E85">
        <w:rPr>
          <w:i/>
          <w:iCs/>
          <w:noProof/>
          <w:lang w:val="en-US"/>
          <w:rPrChange w:id="452" w:author="Lippmann, Daniel, NMU-CT" w:date="2018-07-06T08:53:00Z">
            <w:rPr>
              <w:i/>
              <w:iCs/>
              <w:noProof/>
            </w:rPr>
          </w:rPrChange>
        </w:rPr>
        <w:t xml:space="preserve">SAP Gateway deployment options in a nutshell. </w:t>
      </w:r>
      <w:r>
        <w:rPr>
          <w:noProof/>
        </w:rPr>
        <w:t>[Online] 27. Mai 2013. [Zitat vom: 08. Mai 2018.] https://blogs.sap.com/2013/05/27/sap-netweaver-gateway-deployment-options-in-a-nutshell/.</w:t>
      </w:r>
    </w:p>
    <w:p w14:paraId="1052770C" w14:textId="77777777" w:rsidR="000C5CB8" w:rsidRPr="00595E85" w:rsidRDefault="000C5CB8" w:rsidP="000C5CB8">
      <w:pPr>
        <w:pStyle w:val="Literaturverzeichnis"/>
        <w:rPr>
          <w:noProof/>
          <w:lang w:val="sv-SE"/>
          <w:rPrChange w:id="453" w:author="Lippmann, Daniel, NMU-CT" w:date="2018-07-06T08:53:00Z">
            <w:rPr>
              <w:noProof/>
            </w:rPr>
          </w:rPrChange>
        </w:rPr>
      </w:pPr>
      <w:r w:rsidRPr="00595E85">
        <w:rPr>
          <w:noProof/>
          <w:lang w:val="en-US"/>
          <w:rPrChange w:id="454" w:author="Lippmann, Daniel, NMU-CT" w:date="2018-07-06T08:53:00Z">
            <w:rPr>
              <w:noProof/>
            </w:rPr>
          </w:rPrChange>
        </w:rPr>
        <w:t xml:space="preserve">[73]. Wikipedia. </w:t>
      </w:r>
      <w:r w:rsidRPr="00595E85">
        <w:rPr>
          <w:i/>
          <w:iCs/>
          <w:noProof/>
          <w:lang w:val="en-US"/>
          <w:rPrChange w:id="455" w:author="Lippmann, Daniel, NMU-CT" w:date="2018-07-06T08:53:00Z">
            <w:rPr>
              <w:i/>
              <w:iCs/>
              <w:noProof/>
            </w:rPr>
          </w:rPrChange>
        </w:rPr>
        <w:t xml:space="preserve">Remote Function Call. </w:t>
      </w:r>
      <w:r w:rsidRPr="00595E85">
        <w:rPr>
          <w:noProof/>
          <w:lang w:val="en-US"/>
          <w:rPrChange w:id="456" w:author="Lippmann, Daniel, NMU-CT" w:date="2018-07-06T08:53:00Z">
            <w:rPr>
              <w:noProof/>
            </w:rPr>
          </w:rPrChange>
        </w:rPr>
        <w:t xml:space="preserve">[Online] 23. </w:t>
      </w:r>
      <w:r w:rsidRPr="00595E85">
        <w:rPr>
          <w:noProof/>
          <w:lang w:val="sv-SE"/>
          <w:rPrChange w:id="457" w:author="Lippmann, Daniel, NMU-CT" w:date="2018-07-06T08:53:00Z">
            <w:rPr>
              <w:noProof/>
            </w:rPr>
          </w:rPrChange>
        </w:rPr>
        <w:t>April 2018. [Zitat vom: 28. Juni 2018.] https://de.wikipedia.org/wiki/Remote_Function_Call.</w:t>
      </w:r>
    </w:p>
    <w:p w14:paraId="46ADD31D" w14:textId="77777777" w:rsidR="000C5CB8" w:rsidRDefault="000C5CB8" w:rsidP="000C5CB8">
      <w:pPr>
        <w:pStyle w:val="Literaturverzeichnis"/>
        <w:rPr>
          <w:noProof/>
        </w:rPr>
      </w:pPr>
      <w:r>
        <w:rPr>
          <w:noProof/>
        </w:rPr>
        <w:t xml:space="preserve">[74].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14:paraId="1588CB84" w14:textId="77777777" w:rsidR="000C5CB8" w:rsidRDefault="000C5CB8" w:rsidP="000C5CB8">
      <w:pPr>
        <w:pStyle w:val="Literaturverzeichnis"/>
        <w:rPr>
          <w:noProof/>
        </w:rPr>
      </w:pPr>
      <w:r>
        <w:rPr>
          <w:noProof/>
        </w:rPr>
        <w:t xml:space="preserve">[75]. SAP Dokumentation. </w:t>
      </w:r>
      <w:r>
        <w:rPr>
          <w:i/>
          <w:iCs/>
          <w:noProof/>
        </w:rPr>
        <w:t xml:space="preserve">Single Sign-On für Web-basierten Zugriff. </w:t>
      </w:r>
      <w:r>
        <w:rPr>
          <w:noProof/>
        </w:rPr>
        <w:t>[Online] [Zitat vom: 03. Juni 2018.] https://help.sap.com/saphelp_nw73ehp1/helpdata/de/4f/991d85b10c16c7e10000000a42189d/frameset.htm.</w:t>
      </w:r>
    </w:p>
    <w:p w14:paraId="3BF44179" w14:textId="77777777" w:rsidR="000C5CB8" w:rsidRPr="00595E85" w:rsidRDefault="000C5CB8" w:rsidP="000C5CB8">
      <w:pPr>
        <w:pStyle w:val="Literaturverzeichnis"/>
        <w:rPr>
          <w:noProof/>
          <w:lang w:val="sv-SE"/>
          <w:rPrChange w:id="458" w:author="Lippmann, Daniel, NMU-CT" w:date="2018-07-06T08:53:00Z">
            <w:rPr>
              <w:noProof/>
            </w:rPr>
          </w:rPrChange>
        </w:rPr>
      </w:pPr>
      <w:r>
        <w:rPr>
          <w:noProof/>
        </w:rPr>
        <w:t xml:space="preserve">[76]. Wikipedia. </w:t>
      </w:r>
      <w:r>
        <w:rPr>
          <w:i/>
          <w:iCs/>
          <w:noProof/>
        </w:rPr>
        <w:t xml:space="preserve">Sitzung (Informatik). </w:t>
      </w:r>
      <w:r>
        <w:rPr>
          <w:noProof/>
        </w:rPr>
        <w:t xml:space="preserve">[Online] 03. April 2018. </w:t>
      </w:r>
      <w:r w:rsidRPr="00595E85">
        <w:rPr>
          <w:noProof/>
          <w:lang w:val="sv-SE"/>
          <w:rPrChange w:id="459" w:author="Lippmann, Daniel, NMU-CT" w:date="2018-07-06T08:53:00Z">
            <w:rPr>
              <w:noProof/>
            </w:rPr>
          </w:rPrChange>
        </w:rPr>
        <w:t>[Zitat vom: 28. Juni 2018.] https://de.wikipedia.org/wiki/Sitzung_(Informatik).</w:t>
      </w:r>
    </w:p>
    <w:p w14:paraId="2480937A" w14:textId="77777777" w:rsidR="000C5CB8" w:rsidRPr="00595E85" w:rsidRDefault="000C5CB8" w:rsidP="000C5CB8">
      <w:pPr>
        <w:pStyle w:val="Literaturverzeichnis"/>
        <w:rPr>
          <w:noProof/>
          <w:lang w:val="pt-BR"/>
          <w:rPrChange w:id="460" w:author="Lippmann, Daniel, NMU-CT" w:date="2018-07-06T08:53:00Z">
            <w:rPr>
              <w:noProof/>
            </w:rPr>
          </w:rPrChange>
        </w:rPr>
      </w:pPr>
      <w:r w:rsidRPr="00595E85">
        <w:rPr>
          <w:noProof/>
          <w:lang w:val="sv-SE"/>
          <w:rPrChange w:id="461" w:author="Lippmann, Daniel, NMU-CT" w:date="2018-07-06T08:53:00Z">
            <w:rPr>
              <w:noProof/>
            </w:rPr>
          </w:rPrChange>
        </w:rPr>
        <w:lastRenderedPageBreak/>
        <w:t xml:space="preserve">[77]. </w:t>
      </w:r>
      <w:r w:rsidRPr="00595E85">
        <w:rPr>
          <w:b/>
          <w:bCs/>
          <w:noProof/>
          <w:lang w:val="sv-SE"/>
          <w:rPrChange w:id="462" w:author="Lippmann, Daniel, NMU-CT" w:date="2018-07-06T08:53:00Z">
            <w:rPr>
              <w:b/>
              <w:bCs/>
              <w:noProof/>
            </w:rPr>
          </w:rPrChange>
        </w:rPr>
        <w:t>Rieschel, Sebastian.</w:t>
      </w:r>
      <w:r w:rsidRPr="00595E85">
        <w:rPr>
          <w:noProof/>
          <w:lang w:val="sv-SE"/>
          <w:rPrChange w:id="463" w:author="Lippmann, Daniel, NMU-CT" w:date="2018-07-06T08:53:00Z">
            <w:rPr>
              <w:noProof/>
            </w:rPr>
          </w:rPrChange>
        </w:rPr>
        <w:t xml:space="preserve"> GS Lexikon. </w:t>
      </w:r>
      <w:r w:rsidRPr="00595E85">
        <w:rPr>
          <w:i/>
          <w:iCs/>
          <w:noProof/>
          <w:lang w:val="sv-SE"/>
          <w:rPrChange w:id="464" w:author="Lippmann, Daniel, NMU-CT" w:date="2018-07-06T08:53:00Z">
            <w:rPr>
              <w:i/>
              <w:iCs/>
              <w:noProof/>
            </w:rPr>
          </w:rPrChange>
        </w:rPr>
        <w:t xml:space="preserve">Cookie. </w:t>
      </w:r>
      <w:r w:rsidRPr="00595E85">
        <w:rPr>
          <w:noProof/>
          <w:lang w:val="sv-SE"/>
          <w:rPrChange w:id="465" w:author="Lippmann, Daniel, NMU-CT" w:date="2018-07-06T08:53:00Z">
            <w:rPr>
              <w:noProof/>
            </w:rPr>
          </w:rPrChange>
        </w:rPr>
        <w:t xml:space="preserve">[Online] [Zitat vom: 28. </w:t>
      </w:r>
      <w:r w:rsidRPr="00595E85">
        <w:rPr>
          <w:noProof/>
          <w:lang w:val="pt-BR"/>
          <w:rPrChange w:id="466" w:author="Lippmann, Daniel, NMU-CT" w:date="2018-07-06T08:53:00Z">
            <w:rPr>
              <w:noProof/>
            </w:rPr>
          </w:rPrChange>
        </w:rPr>
        <w:t>Juni 2018.] https://www.gruenderszene.de/lexikon/begriffe/cookie.</w:t>
      </w:r>
    </w:p>
    <w:p w14:paraId="73A684F6" w14:textId="77777777" w:rsidR="000C5CB8" w:rsidRDefault="000C5CB8" w:rsidP="000C5CB8">
      <w:pPr>
        <w:pStyle w:val="Literaturverzeichnis"/>
        <w:rPr>
          <w:noProof/>
        </w:rPr>
      </w:pPr>
      <w:r w:rsidRPr="00595E85">
        <w:rPr>
          <w:noProof/>
          <w:lang w:val="pt-BR"/>
          <w:rPrChange w:id="467" w:author="Lippmann, Daniel, NMU-CT" w:date="2018-07-06T08:53:00Z">
            <w:rPr>
              <w:noProof/>
            </w:rPr>
          </w:rPrChange>
        </w:rPr>
        <w:t xml:space="preserve">[78]. Wikipedia. </w:t>
      </w:r>
      <w:r w:rsidRPr="00595E85">
        <w:rPr>
          <w:i/>
          <w:iCs/>
          <w:noProof/>
          <w:lang w:val="pt-BR"/>
          <w:rPrChange w:id="468" w:author="Lippmann, Daniel, NMU-CT" w:date="2018-07-06T08:53:00Z">
            <w:rPr>
              <w:i/>
              <w:iCs/>
              <w:noProof/>
            </w:rPr>
          </w:rPrChange>
        </w:rPr>
        <w:t xml:space="preserve">Hypertext Transfer Protocol. </w:t>
      </w:r>
      <w:r>
        <w:rPr>
          <w:noProof/>
        </w:rPr>
        <w:t>[Online] 22. Mai 2018. [Zitat vom: 29. Juni 2018.] https://de.wikipedia.org/wiki/Hypertext_Transfer_Protocol.</w:t>
      </w:r>
    </w:p>
    <w:p w14:paraId="5647C2CF" w14:textId="77777777" w:rsidR="000C5CB8" w:rsidRDefault="000C5CB8" w:rsidP="000C5CB8">
      <w:pPr>
        <w:pStyle w:val="Literaturverzeichnis"/>
        <w:rPr>
          <w:noProof/>
        </w:rPr>
      </w:pPr>
      <w:r w:rsidRPr="00595E85">
        <w:rPr>
          <w:noProof/>
          <w:lang w:val="en-US"/>
          <w:rPrChange w:id="469" w:author="Lippmann, Daniel, NMU-CT" w:date="2018-07-06T08:53:00Z">
            <w:rPr>
              <w:noProof/>
            </w:rPr>
          </w:rPrChange>
        </w:rPr>
        <w:t xml:space="preserve">[79]. SAP Help Portal. </w:t>
      </w:r>
      <w:r w:rsidRPr="00595E85">
        <w:rPr>
          <w:i/>
          <w:iCs/>
          <w:noProof/>
          <w:lang w:val="en-US"/>
          <w:rPrChange w:id="470" w:author="Lippmann, Daniel, NMU-CT" w:date="2018-07-06T08:53:00Z">
            <w:rPr>
              <w:i/>
              <w:iCs/>
              <w:noProof/>
            </w:rPr>
          </w:rPrChange>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14:paraId="1A095957" w14:textId="77777777" w:rsidR="000C5CB8" w:rsidRDefault="000C5CB8" w:rsidP="000C5CB8">
      <w:pPr>
        <w:pStyle w:val="Literaturverzeichnis"/>
        <w:rPr>
          <w:noProof/>
        </w:rPr>
      </w:pPr>
      <w:r>
        <w:rPr>
          <w:noProof/>
        </w:rPr>
        <w:t xml:space="preserve">[80]. ralfzosel.de Mandatsakquisistion. </w:t>
      </w:r>
      <w:r>
        <w:rPr>
          <w:i/>
          <w:iCs/>
          <w:noProof/>
        </w:rPr>
        <w:t xml:space="preserve">Zwei-Faktor-Authentifizierung. </w:t>
      </w:r>
      <w:r>
        <w:rPr>
          <w:noProof/>
        </w:rPr>
        <w:t>[Online] [Zitat vom: 29. Juni 2018.] https://ralfzosel.de/lexikon/zwei-faktor-authentifizierung/.</w:t>
      </w:r>
    </w:p>
    <w:p w14:paraId="73B525C9" w14:textId="77777777" w:rsidR="000C5CB8" w:rsidRDefault="000C5CB8" w:rsidP="000C5CB8">
      <w:pPr>
        <w:pStyle w:val="Literaturverzeichnis"/>
        <w:rPr>
          <w:noProof/>
        </w:rPr>
      </w:pPr>
      <w:r>
        <w:rPr>
          <w:noProof/>
        </w:rPr>
        <w:t xml:space="preserve">[81].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14:paraId="07777F4B" w14:textId="77777777" w:rsidR="000C5CB8" w:rsidRPr="00595E85" w:rsidRDefault="000C5CB8" w:rsidP="000C5CB8">
      <w:pPr>
        <w:pStyle w:val="Literaturverzeichnis"/>
        <w:rPr>
          <w:noProof/>
          <w:lang w:val="it-IT"/>
          <w:rPrChange w:id="471" w:author="Lippmann, Daniel, NMU-CT" w:date="2018-07-06T08:53:00Z">
            <w:rPr>
              <w:noProof/>
            </w:rPr>
          </w:rPrChange>
        </w:rPr>
      </w:pPr>
      <w:r>
        <w:rPr>
          <w:noProof/>
        </w:rPr>
        <w:t xml:space="preserve">[82]. SAP-Datenschutzerklärung. [Online] 22. Januar 2018. [Zitat vom: 31. </w:t>
      </w:r>
      <w:r w:rsidRPr="00595E85">
        <w:rPr>
          <w:noProof/>
          <w:lang w:val="it-IT"/>
          <w:rPrChange w:id="472" w:author="Lippmann, Daniel, NMU-CT" w:date="2018-07-06T08:53:00Z">
            <w:rPr>
              <w:noProof/>
            </w:rPr>
          </w:rPrChange>
        </w:rPr>
        <w:t>Mai 2018.] https://www.sap.com/germany/about/legal/privacy.html.</w:t>
      </w:r>
    </w:p>
    <w:p w14:paraId="0E5B09AF" w14:textId="77777777" w:rsidR="000C5CB8" w:rsidRDefault="000C5CB8" w:rsidP="000C5CB8">
      <w:pPr>
        <w:pStyle w:val="Literaturverzeichnis"/>
        <w:rPr>
          <w:noProof/>
        </w:rPr>
      </w:pPr>
      <w:r w:rsidRPr="00595E85">
        <w:rPr>
          <w:noProof/>
          <w:lang w:val="en-US"/>
          <w:rPrChange w:id="473" w:author="Lippmann, Daniel, NMU-CT" w:date="2018-07-06T08:53:00Z">
            <w:rPr>
              <w:noProof/>
            </w:rPr>
          </w:rPrChange>
        </w:rPr>
        <w:t xml:space="preserve">[83]. Terms of Use Agreement for the SAP Cloud Platform Site. </w:t>
      </w:r>
      <w:r>
        <w:rPr>
          <w:noProof/>
        </w:rPr>
        <w:t>[Online] [Zitat vom: 31. Mai 2018.] https://help.hana.ondemand.com/terms_of_use.html.</w:t>
      </w:r>
    </w:p>
    <w:p w14:paraId="558F4335" w14:textId="77777777" w:rsidR="000C5CB8" w:rsidRDefault="000C5CB8" w:rsidP="000C5CB8">
      <w:pPr>
        <w:pStyle w:val="Literaturverzeichnis"/>
        <w:rPr>
          <w:noProof/>
        </w:rPr>
      </w:pPr>
      <w:r>
        <w:rPr>
          <w:noProof/>
        </w:rPr>
        <w:t xml:space="preserve">[84]. </w:t>
      </w:r>
      <w:r>
        <w:rPr>
          <w:b/>
          <w:bCs/>
          <w:noProof/>
        </w:rPr>
        <w:t>Prof. Dr. Neumann, Gustaf.</w:t>
      </w:r>
      <w:r>
        <w:rPr>
          <w:noProof/>
        </w:rPr>
        <w:t xml:space="preserve"> Enzyklopädie der Wirtschaftsinformatik. </w:t>
      </w:r>
      <w:r>
        <w:rPr>
          <w:i/>
          <w:iCs/>
          <w:noProof/>
        </w:rPr>
        <w:t xml:space="preserve">XML. </w:t>
      </w:r>
      <w:r>
        <w:rPr>
          <w:noProof/>
        </w:rPr>
        <w:t>[Online] 26. September 2014. [Zitat vom: 29. Juni 2018.] http://www.enzyklopaedie-der-wirtschaftsinformatik.de/lexikon/technologien-methoden/Sprache/Auszeichnungssprache/XML/index.html.</w:t>
      </w:r>
    </w:p>
    <w:p w14:paraId="741230C7" w14:textId="77777777" w:rsidR="000C5CB8" w:rsidRDefault="000C5CB8" w:rsidP="000C5CB8">
      <w:pPr>
        <w:pStyle w:val="Literaturverzeichnis"/>
        <w:rPr>
          <w:noProof/>
        </w:rPr>
      </w:pPr>
      <w:r>
        <w:rPr>
          <w:noProof/>
        </w:rPr>
        <w:t xml:space="preserve">[85]. MDN web docs. </w:t>
      </w:r>
      <w:r>
        <w:rPr>
          <w:i/>
          <w:iCs/>
          <w:noProof/>
        </w:rPr>
        <w:t xml:space="preserve">Über JavaScript. </w:t>
      </w:r>
      <w:r>
        <w:rPr>
          <w:noProof/>
        </w:rPr>
        <w:t>[Online] 27. Mai 2018. [Zitat vom: 29. Juni 2018.] https://developer.mozilla.org/de/docs/Web/JavaScript/About_JavaScript.</w:t>
      </w:r>
    </w:p>
    <w:p w14:paraId="78E62B0A" w14:textId="77777777" w:rsidR="000C5CB8" w:rsidRDefault="000C5CB8" w:rsidP="000C5CB8">
      <w:pPr>
        <w:pStyle w:val="Literaturverzeichnis"/>
        <w:rPr>
          <w:noProof/>
        </w:rPr>
      </w:pPr>
      <w:r>
        <w:rPr>
          <w:noProof/>
        </w:rPr>
        <w:t xml:space="preserve">[86]. </w:t>
      </w:r>
      <w:r>
        <w:rPr>
          <w:b/>
          <w:bCs/>
          <w:noProof/>
        </w:rPr>
        <w:t>Dr. Schwichtenberg, Holger.</w:t>
      </w:r>
      <w:r>
        <w:rPr>
          <w:noProof/>
        </w:rPr>
        <w:t xml:space="preserve"> IT-Visions. </w:t>
      </w:r>
      <w:r>
        <w:rPr>
          <w:i/>
          <w:iCs/>
          <w:noProof/>
        </w:rPr>
        <w:t xml:space="preserve">Erklärung des Begriffs: Ressourcendatei. </w:t>
      </w:r>
      <w:r>
        <w:rPr>
          <w:noProof/>
        </w:rPr>
        <w:t>[Online] [Zitat vom: 29. Juni 2018.] https://www.it-visions.de/glossar/alle/4133/Ressourcendatei.aspx.</w:t>
      </w:r>
    </w:p>
    <w:p w14:paraId="310E1C70" w14:textId="77777777" w:rsidR="000C5CB8" w:rsidRDefault="000C5CB8" w:rsidP="000C5CB8">
      <w:pPr>
        <w:pStyle w:val="Literaturverzeichnis"/>
        <w:rPr>
          <w:noProof/>
        </w:rPr>
      </w:pPr>
      <w:r>
        <w:rPr>
          <w:noProof/>
        </w:rPr>
        <w:t xml:space="preserve">[87]. </w:t>
      </w:r>
      <w:r>
        <w:rPr>
          <w:b/>
          <w:bCs/>
          <w:noProof/>
        </w:rPr>
        <w:t>o.V.</w:t>
      </w:r>
      <w:r>
        <w:rPr>
          <w:noProof/>
        </w:rPr>
        <w:t xml:space="preserve"> Einführung in JSON. [Online] [Zitat vom: 29. Juni 2018.] https://www.json.org/json-de.html.</w:t>
      </w:r>
    </w:p>
    <w:p w14:paraId="0565CDA2" w14:textId="77777777" w:rsidR="000C5CB8" w:rsidRDefault="000C5CB8" w:rsidP="000C5CB8">
      <w:pPr>
        <w:pStyle w:val="Literaturverzeichnis"/>
        <w:rPr>
          <w:noProof/>
        </w:rPr>
      </w:pPr>
      <w:r w:rsidRPr="00595E85">
        <w:rPr>
          <w:noProof/>
          <w:lang w:val="en-US"/>
          <w:rPrChange w:id="474" w:author="Lippmann, Daniel, NMU-CT" w:date="2018-07-06T08:53:00Z">
            <w:rPr>
              <w:noProof/>
            </w:rPr>
          </w:rPrChange>
        </w:rPr>
        <w:t xml:space="preserve">[88]. </w:t>
      </w:r>
      <w:r w:rsidRPr="00595E85">
        <w:rPr>
          <w:b/>
          <w:bCs/>
          <w:noProof/>
          <w:lang w:val="en-US"/>
          <w:rPrChange w:id="475" w:author="Lippmann, Daniel, NMU-CT" w:date="2018-07-06T08:53:00Z">
            <w:rPr>
              <w:b/>
              <w:bCs/>
              <w:noProof/>
            </w:rPr>
          </w:rPrChange>
        </w:rPr>
        <w:t>Schäfer, Holger.</w:t>
      </w:r>
      <w:r w:rsidRPr="00595E85">
        <w:rPr>
          <w:noProof/>
          <w:lang w:val="en-US"/>
          <w:rPrChange w:id="476" w:author="Lippmann, Daniel, NMU-CT" w:date="2018-07-06T08:53:00Z">
            <w:rPr>
              <w:noProof/>
            </w:rPr>
          </w:rPrChange>
        </w:rPr>
        <w:t xml:space="preserve"> OpenUI Developer. </w:t>
      </w:r>
      <w:r w:rsidRPr="00595E85">
        <w:rPr>
          <w:i/>
          <w:iCs/>
          <w:noProof/>
          <w:lang w:val="en-US"/>
          <w:rPrChange w:id="477" w:author="Lippmann, Daniel, NMU-CT" w:date="2018-07-06T08:53:00Z">
            <w:rPr>
              <w:i/>
              <w:iCs/>
              <w:noProof/>
            </w:rPr>
          </w:rPrChange>
        </w:rPr>
        <w:t xml:space="preserve">The Swiss Knife for UI5 Developers. </w:t>
      </w:r>
      <w:r>
        <w:rPr>
          <w:noProof/>
        </w:rPr>
        <w:t>[Online] 2014. [Zitat vom: 15. Juni 2018.] https://openui5.blogspot.com/p/ide.html.</w:t>
      </w:r>
    </w:p>
    <w:p w14:paraId="2D8E6445" w14:textId="77777777" w:rsidR="000C5CB8" w:rsidRPr="00595E85" w:rsidRDefault="000C5CB8" w:rsidP="000C5CB8">
      <w:pPr>
        <w:pStyle w:val="Literaturverzeichnis"/>
        <w:rPr>
          <w:noProof/>
          <w:lang w:val="en-US"/>
          <w:rPrChange w:id="478" w:author="Lippmann, Daniel, NMU-CT" w:date="2018-07-06T08:53:00Z">
            <w:rPr>
              <w:noProof/>
            </w:rPr>
          </w:rPrChange>
        </w:rPr>
      </w:pPr>
      <w:r w:rsidRPr="00595E85">
        <w:rPr>
          <w:noProof/>
          <w:lang w:val="en-US"/>
          <w:rPrChange w:id="479" w:author="Lippmann, Daniel, NMU-CT" w:date="2018-07-06T08:53:00Z">
            <w:rPr>
              <w:noProof/>
            </w:rPr>
          </w:rPrChange>
        </w:rPr>
        <w:lastRenderedPageBreak/>
        <w:t xml:space="preserve">[89]. </w:t>
      </w:r>
      <w:r w:rsidRPr="00595E85">
        <w:rPr>
          <w:b/>
          <w:bCs/>
          <w:noProof/>
          <w:lang w:val="en-US"/>
          <w:rPrChange w:id="480" w:author="Lippmann, Daniel, NMU-CT" w:date="2018-07-06T08:53:00Z">
            <w:rPr>
              <w:b/>
              <w:bCs/>
              <w:noProof/>
            </w:rPr>
          </w:rPrChange>
        </w:rPr>
        <w:t>o.V.</w:t>
      </w:r>
      <w:r w:rsidRPr="00595E85">
        <w:rPr>
          <w:noProof/>
          <w:lang w:val="en-US"/>
          <w:rPrChange w:id="481" w:author="Lippmann, Daniel, NMU-CT" w:date="2018-07-06T08:53:00Z">
            <w:rPr>
              <w:noProof/>
            </w:rPr>
          </w:rPrChange>
        </w:rPr>
        <w:t xml:space="preserve"> SAP Blog. </w:t>
      </w:r>
      <w:r w:rsidRPr="00595E85">
        <w:rPr>
          <w:i/>
          <w:iCs/>
          <w:noProof/>
          <w:lang w:val="en-US"/>
          <w:rPrChange w:id="482" w:author="Lippmann, Daniel, NMU-CT" w:date="2018-07-06T08:53:00Z">
            <w:rPr>
              <w:i/>
              <w:iCs/>
              <w:noProof/>
            </w:rPr>
          </w:rPrChange>
        </w:rPr>
        <w:t xml:space="preserve">SAP Web IDE – Online and Offline development with Web IDE on HCP and Web IDE Personal Edition. </w:t>
      </w:r>
      <w:r w:rsidRPr="00595E85">
        <w:rPr>
          <w:noProof/>
          <w:lang w:val="en-US"/>
          <w:rPrChange w:id="483" w:author="Lippmann, Daniel, NMU-CT" w:date="2018-07-06T08:53:00Z">
            <w:rPr>
              <w:noProof/>
            </w:rPr>
          </w:rPrChange>
        </w:rPr>
        <w:t>[Online] 05. Oktober 2016. [Zitat vom: 01. Juni 2018.] https://blogs.sap.com/2016/10/05/how-to-use-the-hana-cloud-platform-web-ide-personal-edition/.</w:t>
      </w:r>
    </w:p>
    <w:p w14:paraId="4AA9692E" w14:textId="77777777" w:rsidR="000C5CB8" w:rsidRPr="00595E85" w:rsidRDefault="000C5CB8" w:rsidP="000C5CB8">
      <w:pPr>
        <w:pStyle w:val="Literaturverzeichnis"/>
        <w:rPr>
          <w:noProof/>
          <w:lang w:val="en-US"/>
          <w:rPrChange w:id="484" w:author="Lippmann, Daniel, NMU-CT" w:date="2018-07-06T08:53:00Z">
            <w:rPr>
              <w:noProof/>
            </w:rPr>
          </w:rPrChange>
        </w:rPr>
      </w:pPr>
      <w:r w:rsidRPr="00595E85">
        <w:rPr>
          <w:noProof/>
          <w:lang w:val="en-US"/>
          <w:rPrChange w:id="485" w:author="Lippmann, Daniel, NMU-CT" w:date="2018-07-06T08:53:00Z">
            <w:rPr>
              <w:noProof/>
            </w:rPr>
          </w:rPrChange>
        </w:rPr>
        <w:t xml:space="preserve">[90]. —. SAP Blog. </w:t>
      </w:r>
      <w:r w:rsidRPr="00595E85">
        <w:rPr>
          <w:i/>
          <w:iCs/>
          <w:noProof/>
          <w:lang w:val="en-US"/>
          <w:rPrChange w:id="486" w:author="Lippmann, Daniel, NMU-CT" w:date="2018-07-06T08:53:00Z">
            <w:rPr>
              <w:i/>
              <w:iCs/>
              <w:noProof/>
            </w:rPr>
          </w:rPrChange>
        </w:rPr>
        <w:t xml:space="preserve">Connect ABAP Backend to HCP via HCP OData provisioning. </w:t>
      </w:r>
      <w:r w:rsidRPr="00595E85">
        <w:rPr>
          <w:noProof/>
          <w:lang w:val="en-US"/>
          <w:rPrChange w:id="487" w:author="Lippmann, Daniel, NMU-CT" w:date="2018-07-06T08:53:00Z">
            <w:rPr>
              <w:noProof/>
            </w:rPr>
          </w:rPrChange>
        </w:rPr>
        <w:t>[Online] 14. Oktober 2016. [Zitat vom: 05. Juni 2018.] https://blogs.sap.com/2016/10/14/connect-apab-backend-hcp-via-hci-odata-provivisioning/.</w:t>
      </w:r>
    </w:p>
    <w:p w14:paraId="6034F9CD" w14:textId="77777777" w:rsidR="000C5CB8" w:rsidRPr="00595E85" w:rsidRDefault="000C5CB8" w:rsidP="000C5CB8">
      <w:pPr>
        <w:pStyle w:val="Literaturverzeichnis"/>
        <w:rPr>
          <w:noProof/>
          <w:lang w:val="it-IT"/>
          <w:rPrChange w:id="488" w:author="Lippmann, Daniel, NMU-CT" w:date="2018-07-06T08:53:00Z">
            <w:rPr>
              <w:noProof/>
            </w:rPr>
          </w:rPrChange>
        </w:rPr>
      </w:pPr>
      <w:r w:rsidRPr="00595E85">
        <w:rPr>
          <w:noProof/>
          <w:lang w:val="en-US"/>
          <w:rPrChange w:id="489" w:author="Lippmann, Daniel, NMU-CT" w:date="2018-07-06T08:53:00Z">
            <w:rPr>
              <w:noProof/>
            </w:rPr>
          </w:rPrChange>
        </w:rPr>
        <w:t xml:space="preserve">[91]. SAP Help Portal. </w:t>
      </w:r>
      <w:r w:rsidRPr="00595E85">
        <w:rPr>
          <w:i/>
          <w:iCs/>
          <w:noProof/>
          <w:lang w:val="en-US"/>
          <w:rPrChange w:id="490" w:author="Lippmann, Daniel, NMU-CT" w:date="2018-07-06T08:53:00Z">
            <w:rPr>
              <w:i/>
              <w:iCs/>
              <w:noProof/>
            </w:rPr>
          </w:rPrChange>
        </w:rPr>
        <w:t xml:space="preserve">Connect to ABAP Systems. </w:t>
      </w:r>
      <w:r w:rsidRPr="00595E85">
        <w:rPr>
          <w:noProof/>
          <w:lang w:val="en-US"/>
          <w:rPrChange w:id="491" w:author="Lippmann, Daniel, NMU-CT" w:date="2018-07-06T08:53:00Z">
            <w:rPr>
              <w:noProof/>
            </w:rPr>
          </w:rPrChange>
        </w:rPr>
        <w:t xml:space="preserve">[Online] [Zitat vom: 21. </w:t>
      </w:r>
      <w:r w:rsidRPr="00595E85">
        <w:rPr>
          <w:noProof/>
          <w:lang w:val="it-IT"/>
          <w:rPrChange w:id="492" w:author="Lippmann, Daniel, NMU-CT" w:date="2018-07-06T08:53:00Z">
            <w:rPr>
              <w:noProof/>
            </w:rPr>
          </w:rPrChange>
        </w:rPr>
        <w:t>Juni 2018.] https://help.sap.com/viewer/825270ffffe74d9f988a0f0066ad59f0/Cloud/en-US/5c3debce758a470e8342161457fd6f70.html.</w:t>
      </w:r>
    </w:p>
    <w:p w14:paraId="6B60237B" w14:textId="77777777" w:rsidR="000C5CB8" w:rsidRDefault="000C5CB8" w:rsidP="000C5CB8">
      <w:pPr>
        <w:pStyle w:val="Literaturverzeichnis"/>
        <w:rPr>
          <w:noProof/>
        </w:rPr>
      </w:pPr>
      <w:r w:rsidRPr="00595E85">
        <w:rPr>
          <w:noProof/>
          <w:lang w:val="it-IT"/>
          <w:rPrChange w:id="493" w:author="Lippmann, Daniel, NMU-CT" w:date="2018-07-06T08:53:00Z">
            <w:rPr>
              <w:noProof/>
            </w:rPr>
          </w:rPrChange>
        </w:rPr>
        <w:t xml:space="preserve">[92]. SAP Archive. </w:t>
      </w:r>
      <w:r>
        <w:rPr>
          <w:i/>
          <w:iCs/>
          <w:noProof/>
        </w:rPr>
        <w:t xml:space="preserve">IWFND and IWBEP. </w:t>
      </w:r>
      <w:r>
        <w:rPr>
          <w:noProof/>
        </w:rPr>
        <w:t>[Online] [Zitat vom: 05. Juni 2018.] https://archive.sap.com/discussions/thread/3570063.</w:t>
      </w:r>
    </w:p>
    <w:p w14:paraId="623E291B" w14:textId="77777777" w:rsidR="000C5CB8" w:rsidRDefault="000C5CB8" w:rsidP="000C5CB8">
      <w:pPr>
        <w:pStyle w:val="Literaturverzeichnis"/>
        <w:rPr>
          <w:noProof/>
        </w:rPr>
      </w:pPr>
      <w:r>
        <w:rPr>
          <w:noProof/>
        </w:rPr>
        <w:t xml:space="preserve">[93]. </w:t>
      </w:r>
      <w:r>
        <w:rPr>
          <w:b/>
          <w:bCs/>
          <w:noProof/>
        </w:rPr>
        <w:t>Froehlich, Steffen.</w:t>
      </w:r>
      <w:r>
        <w:rPr>
          <w:noProof/>
        </w:rPr>
        <w:t xml:space="preserve"> SAP Blog. </w:t>
      </w:r>
      <w:r>
        <w:rPr>
          <w:i/>
          <w:iCs/>
          <w:noProof/>
        </w:rPr>
        <w:t xml:space="preserve">NW Gateway: Tips &amp; Tricks. </w:t>
      </w:r>
      <w:r>
        <w:rPr>
          <w:noProof/>
        </w:rPr>
        <w:t>[Online] 18. Juli 2013. [Zitat vom: 29. Juni 2018.] https://blogs.sap.com/2013/07/18/nw-gateway-tips-tricks/.</w:t>
      </w:r>
    </w:p>
    <w:p w14:paraId="05BBE1BB" w14:textId="77777777" w:rsidR="000C5CB8" w:rsidRDefault="000C5CB8" w:rsidP="000C5CB8">
      <w:pPr>
        <w:pStyle w:val="Literaturverzeichnis"/>
        <w:rPr>
          <w:noProof/>
        </w:rPr>
      </w:pPr>
      <w:r w:rsidRPr="00595E85">
        <w:rPr>
          <w:noProof/>
          <w:lang w:val="en-US"/>
          <w:rPrChange w:id="494" w:author="Lippmann, Daniel, NMU-CT" w:date="2018-07-06T08:53:00Z">
            <w:rPr>
              <w:noProof/>
            </w:rPr>
          </w:rPrChange>
        </w:rPr>
        <w:t xml:space="preserve">[94]. SAP Community WIKI. </w:t>
      </w:r>
      <w:r w:rsidRPr="00595E85">
        <w:rPr>
          <w:i/>
          <w:iCs/>
          <w:noProof/>
          <w:lang w:val="en-US"/>
          <w:rPrChange w:id="495" w:author="Lippmann, Daniel, NMU-CT" w:date="2018-07-06T08:53:00Z">
            <w:rPr>
              <w:i/>
              <w:iCs/>
              <w:noProof/>
            </w:rPr>
          </w:rPrChange>
        </w:rPr>
        <w:t xml:space="preserve">SAP Web IDE - Technical FAQ. </w:t>
      </w:r>
      <w:r>
        <w:rPr>
          <w:noProof/>
        </w:rPr>
        <w:t>[Online] 04. April 2018. [Zitat vom: 06. Juni 2018.] https://wiki.scn.sap.com/wiki/display/SWI/SAP+Web+IDE+-+Technical+FAQ.</w:t>
      </w:r>
    </w:p>
    <w:p w14:paraId="13CF6C26" w14:textId="77777777" w:rsidR="000C5CB8" w:rsidRPr="00595E85" w:rsidRDefault="000C5CB8" w:rsidP="000C5CB8">
      <w:pPr>
        <w:pStyle w:val="Literaturverzeichnis"/>
        <w:rPr>
          <w:noProof/>
          <w:lang w:val="it-IT"/>
          <w:rPrChange w:id="496" w:author="Lippmann, Daniel, NMU-CT" w:date="2018-07-06T08:53:00Z">
            <w:rPr>
              <w:noProof/>
            </w:rPr>
          </w:rPrChange>
        </w:rPr>
      </w:pPr>
      <w:r w:rsidRPr="00595E85">
        <w:rPr>
          <w:noProof/>
          <w:lang w:val="nl-NL"/>
          <w:rPrChange w:id="497" w:author="Lippmann, Daniel, NMU-CT" w:date="2018-07-06T08:53:00Z">
            <w:rPr>
              <w:noProof/>
            </w:rPr>
          </w:rPrChange>
        </w:rPr>
        <w:t xml:space="preserve">[95]. SAP Help Portal. </w:t>
      </w:r>
      <w:r w:rsidRPr="00595E85">
        <w:rPr>
          <w:i/>
          <w:iCs/>
          <w:noProof/>
          <w:lang w:val="nl-NL"/>
          <w:rPrChange w:id="498" w:author="Lippmann, Daniel, NMU-CT" w:date="2018-07-06T08:53:00Z">
            <w:rPr>
              <w:i/>
              <w:iCs/>
              <w:noProof/>
            </w:rPr>
          </w:rPrChange>
        </w:rPr>
        <w:t xml:space="preserve">SAP Cloud Platform Portal. </w:t>
      </w:r>
      <w:r w:rsidRPr="00595E85">
        <w:rPr>
          <w:noProof/>
          <w:lang w:val="nl-NL"/>
          <w:rPrChange w:id="499" w:author="Lippmann, Daniel, NMU-CT" w:date="2018-07-06T08:53:00Z">
            <w:rPr>
              <w:noProof/>
            </w:rPr>
          </w:rPrChange>
        </w:rPr>
        <w:t xml:space="preserve">[Online] [Zitat vom: 12. </w:t>
      </w:r>
      <w:r w:rsidRPr="00595E85">
        <w:rPr>
          <w:noProof/>
          <w:lang w:val="it-IT"/>
          <w:rPrChange w:id="500" w:author="Lippmann, Daniel, NMU-CT" w:date="2018-07-06T08:53:00Z">
            <w:rPr>
              <w:noProof/>
            </w:rPr>
          </w:rPrChange>
        </w:rPr>
        <w:t>Juni 2018.] https://help.sap.com/viewer/3ca6847da92847d79b27753d690ac5d5/Cloud/en-US/18b3fc15e6fe487baa99be07c1da82c3.html.</w:t>
      </w:r>
    </w:p>
    <w:p w14:paraId="17749D89" w14:textId="77777777" w:rsidR="000C5CB8" w:rsidRDefault="000C5CB8" w:rsidP="000C5CB8">
      <w:pPr>
        <w:pStyle w:val="Literaturverzeichnis"/>
        <w:rPr>
          <w:noProof/>
        </w:rPr>
      </w:pPr>
      <w:r w:rsidRPr="00595E85">
        <w:rPr>
          <w:noProof/>
          <w:lang w:val="it-IT"/>
          <w:rPrChange w:id="501" w:author="Lippmann, Daniel, NMU-CT" w:date="2018-07-06T08:53:00Z">
            <w:rPr>
              <w:noProof/>
            </w:rPr>
          </w:rPrChange>
        </w:rPr>
        <w:t xml:space="preserve">[96]. SAP HANA Cloud Documentation. </w:t>
      </w:r>
      <w:r w:rsidRPr="00595E85">
        <w:rPr>
          <w:i/>
          <w:iCs/>
          <w:noProof/>
          <w:lang w:val="en-US"/>
          <w:rPrChange w:id="502" w:author="Lippmann, Daniel, NMU-CT" w:date="2018-07-06T08:53:00Z">
            <w:rPr>
              <w:i/>
              <w:iCs/>
              <w:noProof/>
            </w:rPr>
          </w:rPrChange>
        </w:rPr>
        <w:t xml:space="preserve">About SAP Fiori Launchpad Objects. </w:t>
      </w:r>
      <w:r>
        <w:rPr>
          <w:noProof/>
        </w:rPr>
        <w:t>[Online] [Zitat vom: 14. Juni 2018.] https://help.hana.ondemand.com/cloud_portal_flp/frameset.htm?18b3fc15e6fe487baa99be07c1da82c3.html.</w:t>
      </w:r>
    </w:p>
    <w:p w14:paraId="6FCC5F4B" w14:textId="77777777" w:rsidR="000C5CB8" w:rsidRDefault="000C5CB8" w:rsidP="000C5CB8">
      <w:pPr>
        <w:pStyle w:val="Literaturverzeichnis"/>
        <w:rPr>
          <w:noProof/>
        </w:rPr>
      </w:pPr>
      <w:r w:rsidRPr="00595E85">
        <w:rPr>
          <w:noProof/>
          <w:lang w:val="en-US"/>
          <w:rPrChange w:id="503" w:author="Lippmann, Daniel, NMU-CT" w:date="2018-07-06T08:53:00Z">
            <w:rPr>
              <w:noProof/>
            </w:rPr>
          </w:rPrChange>
        </w:rPr>
        <w:t xml:space="preserve">[97]. </w:t>
      </w:r>
      <w:r w:rsidRPr="00595E85">
        <w:rPr>
          <w:b/>
          <w:bCs/>
          <w:noProof/>
          <w:lang w:val="en-US"/>
          <w:rPrChange w:id="504" w:author="Lippmann, Daniel, NMU-CT" w:date="2018-07-06T08:53:00Z">
            <w:rPr>
              <w:b/>
              <w:bCs/>
              <w:noProof/>
            </w:rPr>
          </w:rPrChange>
        </w:rPr>
        <w:t>Keidar, Michal.</w:t>
      </w:r>
      <w:r w:rsidRPr="00595E85">
        <w:rPr>
          <w:noProof/>
          <w:lang w:val="en-US"/>
          <w:rPrChange w:id="505" w:author="Lippmann, Daniel, NMU-CT" w:date="2018-07-06T08:53:00Z">
            <w:rPr>
              <w:noProof/>
            </w:rPr>
          </w:rPrChange>
        </w:rPr>
        <w:t xml:space="preserve"> SAP Blog. </w:t>
      </w:r>
      <w:r w:rsidRPr="00595E85">
        <w:rPr>
          <w:i/>
          <w:iCs/>
          <w:noProof/>
          <w:lang w:val="en-US"/>
          <w:rPrChange w:id="506" w:author="Lippmann, Daniel, NMU-CT" w:date="2018-07-06T08:53:00Z">
            <w:rPr>
              <w:i/>
              <w:iCs/>
              <w:noProof/>
            </w:rPr>
          </w:rPrChange>
        </w:rPr>
        <w:t xml:space="preserve">Troubleshooting Deployment to an ABAP System from SAP Web IDE. </w:t>
      </w:r>
      <w:r>
        <w:rPr>
          <w:noProof/>
        </w:rPr>
        <w:t>[Online] 25. Februar 2016. [Zitat vom: 13. Juni 2018.] https://blogs.sap.com/2016/02/25/troubleshooting-deployment-to-abap-system-from-sap-web-ide/.</w:t>
      </w:r>
    </w:p>
    <w:p w14:paraId="0E70A7E0" w14:textId="77777777" w:rsidR="000C5CB8" w:rsidRPr="00595E85" w:rsidRDefault="000C5CB8" w:rsidP="000C5CB8">
      <w:pPr>
        <w:pStyle w:val="Literaturverzeichnis"/>
        <w:rPr>
          <w:noProof/>
          <w:lang w:val="sv-SE"/>
          <w:rPrChange w:id="507" w:author="Lippmann, Daniel, NMU-CT" w:date="2018-07-06T08:53:00Z">
            <w:rPr>
              <w:noProof/>
            </w:rPr>
          </w:rPrChange>
        </w:rPr>
      </w:pPr>
      <w:r>
        <w:rPr>
          <w:noProof/>
        </w:rPr>
        <w:t xml:space="preserve">[98]. </w:t>
      </w:r>
      <w:r>
        <w:rPr>
          <w:b/>
          <w:bCs/>
          <w:noProof/>
        </w:rPr>
        <w:t>o.V.</w:t>
      </w:r>
      <w:r>
        <w:rPr>
          <w:noProof/>
        </w:rPr>
        <w:t xml:space="preserve"> SAP Blog. </w:t>
      </w:r>
      <w:r>
        <w:rPr>
          <w:i/>
          <w:iCs/>
          <w:noProof/>
        </w:rPr>
        <w:t xml:space="preserve">Cache Maintenance in Fiori. </w:t>
      </w:r>
      <w:r>
        <w:rPr>
          <w:noProof/>
        </w:rPr>
        <w:t xml:space="preserve">[Online] 02. März 2016. [Zitat vom: 13. </w:t>
      </w:r>
      <w:r w:rsidRPr="00595E85">
        <w:rPr>
          <w:noProof/>
          <w:lang w:val="sv-SE"/>
          <w:rPrChange w:id="508" w:author="Lippmann, Daniel, NMU-CT" w:date="2018-07-06T08:53:00Z">
            <w:rPr>
              <w:noProof/>
            </w:rPr>
          </w:rPrChange>
        </w:rPr>
        <w:t>Juni 2018.] https://blogs.sap.com/2016/03/02/cache-maintenance-in-fiori.</w:t>
      </w:r>
    </w:p>
    <w:p w14:paraId="12E4F7F2" w14:textId="77777777" w:rsidR="000C5CB8" w:rsidRDefault="000C5CB8" w:rsidP="000C5CB8">
      <w:pPr>
        <w:pStyle w:val="Literaturverzeichnis"/>
        <w:rPr>
          <w:noProof/>
        </w:rPr>
      </w:pPr>
      <w:r w:rsidRPr="00595E85">
        <w:rPr>
          <w:noProof/>
          <w:lang w:val="sv-SE"/>
          <w:rPrChange w:id="509" w:author="Lippmann, Daniel, NMU-CT" w:date="2018-07-06T08:53:00Z">
            <w:rPr>
              <w:noProof/>
            </w:rPr>
          </w:rPrChange>
        </w:rPr>
        <w:lastRenderedPageBreak/>
        <w:t xml:space="preserve">[99]. —. SAP Blog. </w:t>
      </w:r>
      <w:r w:rsidRPr="00595E85">
        <w:rPr>
          <w:i/>
          <w:iCs/>
          <w:noProof/>
          <w:lang w:val="en-US"/>
          <w:rPrChange w:id="510" w:author="Lippmann, Daniel, NMU-CT" w:date="2018-07-06T08:53:00Z">
            <w:rPr>
              <w:i/>
              <w:iCs/>
              <w:noProof/>
            </w:rPr>
          </w:rPrChange>
        </w:rPr>
        <w:t xml:space="preserve">Use of Fragments in SAPUI5 (Reusability). </w:t>
      </w:r>
      <w:r>
        <w:rPr>
          <w:noProof/>
        </w:rPr>
        <w:t>[Online] 21. Mai 2018. [Zitat vom: 01. Juli 2018.] https://blogs.sap.com/2015/05/21/use-of-fragments-in-sapui5-reusability/.</w:t>
      </w:r>
    </w:p>
    <w:p w14:paraId="7508C1E6" w14:textId="77777777" w:rsidR="000C5CB8" w:rsidRDefault="000C5CB8" w:rsidP="000C5CB8">
      <w:pPr>
        <w:pStyle w:val="Literaturverzeichnis"/>
        <w:rPr>
          <w:noProof/>
        </w:rPr>
      </w:pPr>
      <w:r>
        <w:rPr>
          <w:noProof/>
        </w:rPr>
        <w:t xml:space="preserve">[100]. SAP Help Portal. </w:t>
      </w:r>
      <w:r>
        <w:rPr>
          <w:i/>
          <w:iCs/>
          <w:noProof/>
        </w:rPr>
        <w:t xml:space="preserve">Extension Points. </w:t>
      </w:r>
      <w:r>
        <w:rPr>
          <w:noProof/>
        </w:rPr>
        <w:t>[Online] [Zitat vom: 01. Juli 2018.] https://help.sap.com/saphelp_ssb/helpdata/en/84/1edf5209ca4b1de10000000a423f68/frameset.htm.</w:t>
      </w:r>
    </w:p>
    <w:p w14:paraId="6C037D3A" w14:textId="77777777" w:rsidR="000C5CB8" w:rsidRDefault="000C5CB8" w:rsidP="000C5CB8">
      <w:pPr>
        <w:pStyle w:val="Literaturverzeichnis"/>
        <w:rPr>
          <w:noProof/>
        </w:rPr>
      </w:pPr>
      <w:r w:rsidRPr="00595E85">
        <w:rPr>
          <w:noProof/>
          <w:lang w:val="en-US"/>
          <w:rPrChange w:id="511" w:author="Lippmann, Daniel, NMU-CT" w:date="2018-07-06T08:53:00Z">
            <w:rPr>
              <w:noProof/>
            </w:rPr>
          </w:rPrChange>
        </w:rPr>
        <w:t xml:space="preserve">[101]. SAP Archiv. </w:t>
      </w:r>
      <w:r w:rsidRPr="00595E85">
        <w:rPr>
          <w:i/>
          <w:iCs/>
          <w:noProof/>
          <w:lang w:val="en-US"/>
          <w:rPrChange w:id="512" w:author="Lippmann, Daniel, NMU-CT" w:date="2018-07-06T08:53:00Z">
            <w:rPr>
              <w:i/>
              <w:iCs/>
              <w:noProof/>
            </w:rPr>
          </w:rPrChange>
        </w:rPr>
        <w:t xml:space="preserve">How to extend Fiori Wave 2 Applications. </w:t>
      </w:r>
      <w:r>
        <w:rPr>
          <w:noProof/>
        </w:rPr>
        <w:t>[Online] 2014. [Zitat vom: 01. Juli 2018.] https://archive.sap.com/kmuuid2/20dbf542-f3e7-3110-a6b8-ebb96b57c4e8/End-to-End%20SAP%20Fiori%20Extensibility%20Use%20Case.pdf.</w:t>
      </w:r>
    </w:p>
    <w:p w14:paraId="5CE810D5" w14:textId="77777777" w:rsidR="000C5CB8" w:rsidRDefault="000C5CB8" w:rsidP="000C5CB8">
      <w:pPr>
        <w:pStyle w:val="Literaturverzeichnis"/>
        <w:rPr>
          <w:noProof/>
        </w:rPr>
      </w:pPr>
      <w:r w:rsidRPr="00595E85">
        <w:rPr>
          <w:noProof/>
          <w:lang w:val="en-US"/>
          <w:rPrChange w:id="513" w:author="Lippmann, Daniel, NMU-CT" w:date="2018-07-06T08:53:00Z">
            <w:rPr>
              <w:noProof/>
            </w:rPr>
          </w:rPrChange>
        </w:rPr>
        <w:t xml:space="preserve">[102]. SAP Help Portal. </w:t>
      </w:r>
      <w:r w:rsidRPr="00595E85">
        <w:rPr>
          <w:i/>
          <w:iCs/>
          <w:noProof/>
          <w:lang w:val="en-US"/>
          <w:rPrChange w:id="514" w:author="Lippmann, Daniel, NMU-CT" w:date="2018-07-06T08:53:00Z">
            <w:rPr>
              <w:i/>
              <w:iCs/>
              <w:noProof/>
            </w:rPr>
          </w:rPrChange>
        </w:rPr>
        <w:t xml:space="preserve">UI Controller Hooks. </w:t>
      </w:r>
      <w:r>
        <w:rPr>
          <w:noProof/>
        </w:rPr>
        <w:t>[Online] [Zitat vom: 01. Juli 2018.] https://help.sap.com/saphelp_ssb/helpdata/en/20/f0df5215eb5c3fe10000000a423f68/frameset.htm.</w:t>
      </w:r>
    </w:p>
    <w:p w14:paraId="4DDA9179" w14:textId="77777777" w:rsidR="000C5CB8" w:rsidRDefault="000C5CB8" w:rsidP="000C5CB8">
      <w:pPr>
        <w:pStyle w:val="Literaturverzeichnis"/>
        <w:rPr>
          <w:noProof/>
        </w:rPr>
      </w:pPr>
      <w:r>
        <w:rPr>
          <w:noProof/>
        </w:rPr>
        <w:t xml:space="preserve">[103]. </w:t>
      </w:r>
      <w:r>
        <w:rPr>
          <w:b/>
          <w:bCs/>
          <w:noProof/>
        </w:rPr>
        <w:t>Kaczmarek, Joel.</w:t>
      </w:r>
      <w:r>
        <w:rPr>
          <w:noProof/>
        </w:rPr>
        <w:t xml:space="preserve"> GS Lexikon. </w:t>
      </w:r>
      <w:r>
        <w:rPr>
          <w:i/>
          <w:iCs/>
          <w:noProof/>
        </w:rPr>
        <w:t xml:space="preserve">Blog. </w:t>
      </w:r>
      <w:r>
        <w:rPr>
          <w:noProof/>
        </w:rPr>
        <w:t>[Online] [Zitat vom: 01. Juli 2018.] https://www.gruenderszene.de/lexikon/begriffe/blog.</w:t>
      </w:r>
    </w:p>
    <w:p w14:paraId="550B9D7B" w14:textId="77777777" w:rsidR="000C5CB8" w:rsidRDefault="000C5CB8" w:rsidP="000C5CB8">
      <w:pPr>
        <w:pStyle w:val="Literaturverzeichnis"/>
        <w:rPr>
          <w:noProof/>
        </w:rPr>
      </w:pPr>
      <w:r>
        <w:rPr>
          <w:noProof/>
        </w:rPr>
        <w:t xml:space="preserve">[104]. </w:t>
      </w:r>
      <w:r>
        <w:rPr>
          <w:b/>
          <w:bCs/>
          <w:noProof/>
        </w:rPr>
        <w:t>Prof. Dr. Lackes, Richard und Dr. Siepermann, Markus.</w:t>
      </w:r>
      <w:r>
        <w:rPr>
          <w:noProof/>
        </w:rPr>
        <w:t xml:space="preserve"> Gabler Wirtschaftslexikon. </w:t>
      </w:r>
      <w:r>
        <w:rPr>
          <w:i/>
          <w:iCs/>
          <w:noProof/>
        </w:rPr>
        <w:t xml:space="preserve">Tutorial. </w:t>
      </w:r>
      <w:r>
        <w:rPr>
          <w:noProof/>
        </w:rPr>
        <w:t>[Online] 19. Februar 2018. [Zitat vom: 01. Juli 2018.] https://wirtschaftslexikon.gabler.de/definition/tutorial-47052.</w:t>
      </w:r>
    </w:p>
    <w:p w14:paraId="39A55F4F" w14:textId="77777777" w:rsidR="000C5CB8" w:rsidRPr="00595E85" w:rsidRDefault="000C5CB8" w:rsidP="000C5CB8">
      <w:pPr>
        <w:pStyle w:val="Literaturverzeichnis"/>
        <w:rPr>
          <w:noProof/>
          <w:lang w:val="nl-NL"/>
          <w:rPrChange w:id="515" w:author="Lippmann, Daniel, NMU-CT" w:date="2018-07-06T08:53:00Z">
            <w:rPr>
              <w:noProof/>
            </w:rPr>
          </w:rPrChange>
        </w:rPr>
      </w:pPr>
      <w:r>
        <w:rPr>
          <w:noProof/>
        </w:rPr>
        <w:t xml:space="preserve">[105]. </w:t>
      </w:r>
      <w:r>
        <w:rPr>
          <w:b/>
          <w:bCs/>
          <w:noProof/>
        </w:rPr>
        <w:t>Hirschmann, Dirk und Mistler, Elias.</w:t>
      </w:r>
      <w:r>
        <w:rPr>
          <w:noProof/>
        </w:rPr>
        <w:t xml:space="preserve"> HTML5 vs. SAPUI5. [Online] [Zitat vom: 19. </w:t>
      </w:r>
      <w:r w:rsidRPr="00595E85">
        <w:rPr>
          <w:noProof/>
          <w:lang w:val="nl-NL"/>
          <w:rPrChange w:id="516" w:author="Lippmann, Daniel, NMU-CT" w:date="2018-07-06T08:53:00Z">
            <w:rPr>
              <w:noProof/>
            </w:rPr>
          </w:rPrChange>
        </w:rPr>
        <w:t>Juni 2018.] https://www.pikon.com/fileadmin/Dateien/PIKON_DE/Artikel-pdfs/HTML5_vs_SAPUI5_E3.pdf.</w:t>
      </w:r>
    </w:p>
    <w:p w14:paraId="18463B8F" w14:textId="77777777" w:rsidR="000C5CB8" w:rsidRPr="00595E85" w:rsidRDefault="000C5CB8" w:rsidP="000C5CB8">
      <w:pPr>
        <w:pStyle w:val="Literaturverzeichnis"/>
        <w:rPr>
          <w:noProof/>
          <w:lang w:val="en-US"/>
          <w:rPrChange w:id="517" w:author="Lippmann, Daniel, NMU-CT" w:date="2018-07-06T08:53:00Z">
            <w:rPr>
              <w:noProof/>
            </w:rPr>
          </w:rPrChange>
        </w:rPr>
      </w:pPr>
      <w:r w:rsidRPr="00595E85">
        <w:rPr>
          <w:noProof/>
          <w:lang w:val="nl-NL"/>
          <w:rPrChange w:id="518" w:author="Lippmann, Daniel, NMU-CT" w:date="2018-07-06T08:53:00Z">
            <w:rPr>
              <w:noProof/>
            </w:rPr>
          </w:rPrChange>
        </w:rPr>
        <w:t xml:space="preserve">[106]. </w:t>
      </w:r>
      <w:r w:rsidRPr="00595E85">
        <w:rPr>
          <w:b/>
          <w:bCs/>
          <w:noProof/>
          <w:lang w:val="nl-NL"/>
          <w:rPrChange w:id="519" w:author="Lippmann, Daniel, NMU-CT" w:date="2018-07-06T08:53:00Z">
            <w:rPr>
              <w:b/>
              <w:bCs/>
              <w:noProof/>
            </w:rPr>
          </w:rPrChange>
        </w:rPr>
        <w:t>van het Hof, Robin.</w:t>
      </w:r>
      <w:r w:rsidRPr="00595E85">
        <w:rPr>
          <w:noProof/>
          <w:lang w:val="nl-NL"/>
          <w:rPrChange w:id="520" w:author="Lippmann, Daniel, NMU-CT" w:date="2018-07-06T08:53:00Z">
            <w:rPr>
              <w:noProof/>
            </w:rPr>
          </w:rPrChange>
        </w:rPr>
        <w:t xml:space="preserve"> </w:t>
      </w:r>
      <w:r w:rsidRPr="00595E85">
        <w:rPr>
          <w:noProof/>
          <w:lang w:val="en-US"/>
          <w:rPrChange w:id="521" w:author="Lippmann, Daniel, NMU-CT" w:date="2018-07-06T08:53:00Z">
            <w:rPr>
              <w:noProof/>
            </w:rPr>
          </w:rPrChange>
        </w:rPr>
        <w:t xml:space="preserve">Sap Blog. </w:t>
      </w:r>
      <w:r w:rsidRPr="00595E85">
        <w:rPr>
          <w:i/>
          <w:iCs/>
          <w:noProof/>
          <w:lang w:val="en-US"/>
          <w:rPrChange w:id="522" w:author="Lippmann, Daniel, NMU-CT" w:date="2018-07-06T08:53:00Z">
            <w:rPr>
              <w:i/>
              <w:iCs/>
              <w:noProof/>
            </w:rPr>
          </w:rPrChange>
        </w:rPr>
        <w:t xml:space="preserve">Configuring JetBrains WebStorm for UI5 development. </w:t>
      </w:r>
      <w:r w:rsidRPr="00595E85">
        <w:rPr>
          <w:noProof/>
          <w:lang w:val="en-US"/>
          <w:rPrChange w:id="523" w:author="Lippmann, Daniel, NMU-CT" w:date="2018-07-06T08:53:00Z">
            <w:rPr>
              <w:noProof/>
            </w:rPr>
          </w:rPrChange>
        </w:rPr>
        <w:t>[Online] 22. September 2014. [Zitat vom: 19. Juni 2018.] https://blogs.sap.com/2014/09/22/configuring-jetbrains-webstorm-for-ui5-development/.</w:t>
      </w:r>
    </w:p>
    <w:p w14:paraId="596798F7" w14:textId="77777777" w:rsidR="000C5CB8" w:rsidRPr="00595E85" w:rsidRDefault="000C5CB8" w:rsidP="000C5CB8">
      <w:pPr>
        <w:pStyle w:val="Literaturverzeichnis"/>
        <w:rPr>
          <w:noProof/>
          <w:lang w:val="en-US"/>
          <w:rPrChange w:id="524" w:author="Lippmann, Daniel, NMU-CT" w:date="2018-07-06T08:53:00Z">
            <w:rPr>
              <w:noProof/>
            </w:rPr>
          </w:rPrChange>
        </w:rPr>
      </w:pPr>
      <w:r w:rsidRPr="00595E85">
        <w:rPr>
          <w:noProof/>
          <w:lang w:val="en-US"/>
          <w:rPrChange w:id="525" w:author="Lippmann, Daniel, NMU-CT" w:date="2018-07-06T08:53:00Z">
            <w:rPr>
              <w:noProof/>
            </w:rPr>
          </w:rPrChange>
        </w:rPr>
        <w:t xml:space="preserve">[107]. </w:t>
      </w:r>
      <w:r w:rsidRPr="00595E85">
        <w:rPr>
          <w:b/>
          <w:bCs/>
          <w:noProof/>
          <w:lang w:val="en-US"/>
          <w:rPrChange w:id="526" w:author="Lippmann, Daniel, NMU-CT" w:date="2018-07-06T08:53:00Z">
            <w:rPr>
              <w:b/>
              <w:bCs/>
              <w:noProof/>
            </w:rPr>
          </w:rPrChange>
        </w:rPr>
        <w:t>Schuff, Christian.</w:t>
      </w:r>
      <w:r w:rsidRPr="00595E85">
        <w:rPr>
          <w:noProof/>
          <w:lang w:val="en-US"/>
          <w:rPrChange w:id="527" w:author="Lippmann, Daniel, NMU-CT" w:date="2018-07-06T08:53:00Z">
            <w:rPr>
              <w:noProof/>
            </w:rPr>
          </w:rPrChange>
        </w:rPr>
        <w:t xml:space="preserve"> SAP Blog. </w:t>
      </w:r>
      <w:r w:rsidRPr="00595E85">
        <w:rPr>
          <w:i/>
          <w:iCs/>
          <w:noProof/>
          <w:lang w:val="en-US"/>
          <w:rPrChange w:id="528" w:author="Lippmann, Daniel, NMU-CT" w:date="2018-07-06T08:53:00Z">
            <w:rPr>
              <w:i/>
              <w:iCs/>
              <w:noProof/>
            </w:rPr>
          </w:rPrChange>
        </w:rPr>
        <w:t xml:space="preserve">UI5ers Buzz #18: Useful Little Helpers — Faster SAPUI5 Development in WebStorm. </w:t>
      </w:r>
      <w:r w:rsidRPr="00595E85">
        <w:rPr>
          <w:noProof/>
          <w:lang w:val="en-US"/>
          <w:rPrChange w:id="529" w:author="Lippmann, Daniel, NMU-CT" w:date="2018-07-06T08:53:00Z">
            <w:rPr>
              <w:noProof/>
            </w:rPr>
          </w:rPrChange>
        </w:rPr>
        <w:t>[Online] 20. November 2017. [Zitat vom: 19. Juni 2018.] https://blogs.sap.com/2017/11/20/ui5ers-buzz-18-useful-little-helpers%E2%80%8A-%E2%80%8Afaster-sapui5-development-in-webstorm/.</w:t>
      </w:r>
    </w:p>
    <w:p w14:paraId="76642886" w14:textId="77777777" w:rsidR="000C5CB8" w:rsidRPr="00595E85" w:rsidRDefault="000C5CB8" w:rsidP="000C5CB8">
      <w:pPr>
        <w:pStyle w:val="Literaturverzeichnis"/>
        <w:rPr>
          <w:noProof/>
          <w:lang w:val="en-US"/>
          <w:rPrChange w:id="530" w:author="Lippmann, Daniel, NMU-CT" w:date="2018-07-06T08:53:00Z">
            <w:rPr>
              <w:noProof/>
            </w:rPr>
          </w:rPrChange>
        </w:rPr>
      </w:pPr>
      <w:r w:rsidRPr="00595E85">
        <w:rPr>
          <w:noProof/>
          <w:lang w:val="en-US"/>
          <w:rPrChange w:id="531" w:author="Lippmann, Daniel, NMU-CT" w:date="2018-07-06T08:53:00Z">
            <w:rPr>
              <w:noProof/>
            </w:rPr>
          </w:rPrChange>
        </w:rPr>
        <w:t xml:space="preserve">[108]. Wikipedia. </w:t>
      </w:r>
      <w:r w:rsidRPr="00595E85">
        <w:rPr>
          <w:i/>
          <w:iCs/>
          <w:noProof/>
          <w:lang w:val="en-US"/>
          <w:rPrChange w:id="532" w:author="Lippmann, Daniel, NMU-CT" w:date="2018-07-06T08:53:00Z">
            <w:rPr>
              <w:i/>
              <w:iCs/>
              <w:noProof/>
            </w:rPr>
          </w:rPrChange>
        </w:rPr>
        <w:t xml:space="preserve">Cloud Computing. </w:t>
      </w:r>
      <w:r w:rsidRPr="00595E85">
        <w:rPr>
          <w:noProof/>
          <w:lang w:val="en-US"/>
          <w:rPrChange w:id="533" w:author="Lippmann, Daniel, NMU-CT" w:date="2018-07-06T08:53:00Z">
            <w:rPr>
              <w:noProof/>
            </w:rPr>
          </w:rPrChange>
        </w:rPr>
        <w:t>[Online] [Zitat vom: 12. April 2018.] https://de.wikipedia.org/wiki/Cloud_Computing#/media/File:Cloud_computing.svg.</w:t>
      </w:r>
    </w:p>
    <w:p w14:paraId="7B7392FD" w14:textId="77777777" w:rsidR="000C5CB8" w:rsidRDefault="000C5CB8" w:rsidP="000C5CB8">
      <w:pPr>
        <w:pStyle w:val="Literaturverzeichnis"/>
        <w:rPr>
          <w:noProof/>
        </w:rPr>
      </w:pPr>
      <w:r w:rsidRPr="00595E85">
        <w:rPr>
          <w:noProof/>
          <w:lang w:val="en-US"/>
          <w:rPrChange w:id="534" w:author="Lippmann, Daniel, NMU-CT" w:date="2018-07-06T08:53:00Z">
            <w:rPr>
              <w:noProof/>
            </w:rPr>
          </w:rPrChange>
        </w:rPr>
        <w:lastRenderedPageBreak/>
        <w:t xml:space="preserve">[109]. SAP Help Portal. </w:t>
      </w:r>
      <w:r w:rsidRPr="00595E85">
        <w:rPr>
          <w:i/>
          <w:iCs/>
          <w:noProof/>
          <w:lang w:val="en-US"/>
          <w:rPrChange w:id="535" w:author="Lippmann, Daniel, NMU-CT" w:date="2018-07-06T08:53:00Z">
            <w:rPr>
              <w:i/>
              <w:iCs/>
              <w:noProof/>
            </w:rPr>
          </w:rPrChange>
        </w:rPr>
        <w:t xml:space="preserve">SAP Cloud Platform regions and service portfolio. </w:t>
      </w:r>
      <w:r>
        <w:rPr>
          <w:noProof/>
        </w:rPr>
        <w:t>[Online] [Zitat vom: 26. April 2018.] https://help.sap.com/doc/aa1ccd10da6c4337aa737df2ead1855b/Cloud/en-US/3b642f68227b4b1398d2ce1a5351389a.html.</w:t>
      </w:r>
    </w:p>
    <w:p w14:paraId="1BDAECEC" w14:textId="77777777" w:rsidR="000C5CB8" w:rsidRDefault="000C5CB8" w:rsidP="000C5CB8">
      <w:pPr>
        <w:pStyle w:val="Literaturverzeichnis"/>
        <w:rPr>
          <w:noProof/>
        </w:rPr>
      </w:pPr>
      <w:r w:rsidRPr="00595E85">
        <w:rPr>
          <w:noProof/>
          <w:lang w:val="en-US"/>
          <w:rPrChange w:id="536" w:author="Lippmann, Daniel, NMU-CT" w:date="2018-07-06T08:53:00Z">
            <w:rPr>
              <w:noProof/>
            </w:rPr>
          </w:rPrChange>
        </w:rPr>
        <w:t xml:space="preserve">[110]. </w:t>
      </w:r>
      <w:r w:rsidRPr="00595E85">
        <w:rPr>
          <w:b/>
          <w:bCs/>
          <w:noProof/>
          <w:lang w:val="en-US"/>
          <w:rPrChange w:id="537" w:author="Lippmann, Daniel, NMU-CT" w:date="2018-07-06T08:53:00Z">
            <w:rPr>
              <w:b/>
              <w:bCs/>
              <w:noProof/>
            </w:rPr>
          </w:rPrChange>
        </w:rPr>
        <w:t>Noyes, Katherine.</w:t>
      </w:r>
      <w:r w:rsidRPr="00595E85">
        <w:rPr>
          <w:noProof/>
          <w:lang w:val="en-US"/>
          <w:rPrChange w:id="538" w:author="Lippmann, Daniel, NMU-CT" w:date="2018-07-06T08:53:00Z">
            <w:rPr>
              <w:noProof/>
            </w:rPr>
          </w:rPrChange>
        </w:rPr>
        <w:t xml:space="preserve"> PCWorld. </w:t>
      </w:r>
      <w:r w:rsidRPr="00595E85">
        <w:rPr>
          <w:i/>
          <w:iCs/>
          <w:noProof/>
          <w:lang w:val="en-US"/>
          <w:rPrChange w:id="539" w:author="Lippmann, Daniel, NMU-CT" w:date="2018-07-06T08:53:00Z">
            <w:rPr>
              <w:i/>
              <w:iCs/>
              <w:noProof/>
            </w:rPr>
          </w:rPrChange>
        </w:rPr>
        <w:t xml:space="preserve">SAP unwraps a new enterprise suite based on Hana. </w:t>
      </w:r>
      <w:r>
        <w:rPr>
          <w:noProof/>
        </w:rPr>
        <w:t>[Online] 03. Februar 2015. [Zitat vom: 19. April 2018.] https://www.pcworld.com/article/2879512/sap-unwraps-a-new-enterprise-suite-based-on-hana.html.</w:t>
      </w:r>
    </w:p>
    <w:p w14:paraId="38BFDAB3" w14:textId="77777777" w:rsidR="000C5CB8" w:rsidRPr="00595E85" w:rsidRDefault="000C5CB8" w:rsidP="000C5CB8">
      <w:pPr>
        <w:pStyle w:val="Literaturverzeichnis"/>
        <w:rPr>
          <w:noProof/>
          <w:lang w:val="en-US"/>
          <w:rPrChange w:id="540" w:author="Lippmann, Daniel, NMU-CT" w:date="2018-07-06T08:53:00Z">
            <w:rPr>
              <w:noProof/>
            </w:rPr>
          </w:rPrChange>
        </w:rPr>
      </w:pPr>
      <w:r>
        <w:rPr>
          <w:noProof/>
        </w:rPr>
        <w:t xml:space="preserve">[111]. SAP ERP. [Online] 07. Februar 2018. [Zitat vom: 10. </w:t>
      </w:r>
      <w:r w:rsidRPr="00595E85">
        <w:rPr>
          <w:noProof/>
          <w:lang w:val="en-US"/>
          <w:rPrChange w:id="541" w:author="Lippmann, Daniel, NMU-CT" w:date="2018-07-06T08:53:00Z">
            <w:rPr>
              <w:noProof/>
            </w:rPr>
          </w:rPrChange>
        </w:rPr>
        <w:t>April 2018.] https://de.wikipedia.org/w/index.php?title=SAP_ERP&amp;oldid=173743809.</w:t>
      </w:r>
    </w:p>
    <w:p w14:paraId="3335CB03" w14:textId="77777777" w:rsidR="000C5CB8" w:rsidRDefault="000C5CB8" w:rsidP="000C5CB8">
      <w:pPr>
        <w:pStyle w:val="Literaturverzeichnis"/>
        <w:rPr>
          <w:noProof/>
        </w:rPr>
      </w:pPr>
      <w:r w:rsidRPr="00595E85">
        <w:rPr>
          <w:noProof/>
          <w:lang w:val="en-US"/>
          <w:rPrChange w:id="542" w:author="Lippmann, Daniel, NMU-CT" w:date="2018-07-06T08:53:00Z">
            <w:rPr>
              <w:noProof/>
            </w:rPr>
          </w:rPrChange>
        </w:rPr>
        <w:t xml:space="preserve">[112]. SAP S/4 HANA Cloud. </w:t>
      </w:r>
      <w:r>
        <w:rPr>
          <w:noProof/>
        </w:rPr>
        <w:t>[Online] [Zitat vom: 09. April 2018.] https://www.sap.com/germany/products/s4hana-erp-cloud.html.</w:t>
      </w:r>
    </w:p>
    <w:p w14:paraId="31B9FE98" w14:textId="77777777" w:rsidR="000C5CB8" w:rsidRPr="00595E85" w:rsidRDefault="000C5CB8" w:rsidP="000C5CB8">
      <w:pPr>
        <w:pStyle w:val="Literaturverzeichnis"/>
        <w:rPr>
          <w:noProof/>
          <w:lang w:val="en-US"/>
          <w:rPrChange w:id="543" w:author="Lippmann, Daniel, NMU-CT" w:date="2018-07-06T08:53:00Z">
            <w:rPr>
              <w:noProof/>
            </w:rPr>
          </w:rPrChange>
        </w:rPr>
      </w:pPr>
      <w:r w:rsidRPr="00595E85">
        <w:rPr>
          <w:noProof/>
          <w:lang w:val="en-US"/>
          <w:rPrChange w:id="544" w:author="Lippmann, Daniel, NMU-CT" w:date="2018-07-06T08:53:00Z">
            <w:rPr>
              <w:noProof/>
            </w:rPr>
          </w:rPrChange>
        </w:rPr>
        <w:t xml:space="preserve">[113]. Stanoevska_Grid and Cloud Computing. </w:t>
      </w:r>
    </w:p>
    <w:p w14:paraId="4768D227" w14:textId="77777777" w:rsidR="000C5CB8" w:rsidRDefault="000C5CB8" w:rsidP="000C5CB8">
      <w:pPr>
        <w:pStyle w:val="Literaturverzeichnis"/>
        <w:rPr>
          <w:noProof/>
        </w:rPr>
      </w:pPr>
      <w:r>
        <w:rPr>
          <w:noProof/>
        </w:rPr>
        <w:t xml:space="preserve">[114].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14:paraId="1B530035" w14:textId="77777777" w:rsidR="000C5CB8" w:rsidRDefault="000C5CB8" w:rsidP="000C5CB8">
      <w:pPr>
        <w:pStyle w:val="Literaturverzeichnis"/>
        <w:rPr>
          <w:noProof/>
        </w:rPr>
      </w:pPr>
      <w:r>
        <w:rPr>
          <w:noProof/>
        </w:rPr>
        <w:t xml:space="preserve">[115].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14:paraId="5A3BA328" w14:textId="77777777" w:rsidR="000C5CB8" w:rsidRDefault="000C5CB8" w:rsidP="000C5CB8">
      <w:pPr>
        <w:pStyle w:val="Literaturverzeichnis"/>
        <w:rPr>
          <w:noProof/>
        </w:rPr>
      </w:pPr>
      <w:r>
        <w:rPr>
          <w:noProof/>
        </w:rPr>
        <w:t xml:space="preserve">[116].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14:paraId="3CEF0E52" w14:textId="77777777" w:rsidR="000C5CB8" w:rsidRDefault="000C5CB8" w:rsidP="000C5CB8">
      <w:pPr>
        <w:pStyle w:val="Literaturverzeichnis"/>
        <w:rPr>
          <w:noProof/>
        </w:rPr>
      </w:pPr>
      <w:r>
        <w:rPr>
          <w:noProof/>
        </w:rPr>
        <w:t>[117]. SAP App Center. [Online] [Zitat vom: 20. April 2018.] https://www.sapappcenter.com/home.</w:t>
      </w:r>
    </w:p>
    <w:p w14:paraId="3A0542FF" w14:textId="77777777" w:rsidR="000C5CB8" w:rsidRDefault="000C5CB8" w:rsidP="000C5CB8">
      <w:pPr>
        <w:pStyle w:val="Literaturverzeichnis"/>
        <w:rPr>
          <w:noProof/>
        </w:rPr>
      </w:pPr>
      <w:r>
        <w:rPr>
          <w:noProof/>
        </w:rPr>
        <w:t xml:space="preserve">[118].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14:paraId="76E7F6FE" w14:textId="77777777" w:rsidR="000C5CB8" w:rsidRDefault="000C5CB8" w:rsidP="000C5CB8">
      <w:pPr>
        <w:pStyle w:val="Literaturverzeichnis"/>
        <w:rPr>
          <w:noProof/>
        </w:rPr>
      </w:pPr>
      <w:r>
        <w:rPr>
          <w:noProof/>
        </w:rPr>
        <w:t xml:space="preserve">[119]. </w:t>
      </w:r>
      <w:r>
        <w:rPr>
          <w:b/>
          <w:bCs/>
          <w:noProof/>
        </w:rPr>
        <w:t>Voigt, Paul und von dem Bussche, Axel.</w:t>
      </w:r>
      <w:r>
        <w:rPr>
          <w:noProof/>
        </w:rPr>
        <w:t xml:space="preserve"> </w:t>
      </w:r>
      <w:r>
        <w:rPr>
          <w:i/>
          <w:iCs/>
          <w:noProof/>
        </w:rPr>
        <w:t xml:space="preserve">EU-Datenschutz-Grundverordnung (DSGVO). </w:t>
      </w:r>
      <w:r>
        <w:rPr>
          <w:noProof/>
        </w:rPr>
        <w:t>s.l. : Springer Verlag, 2018.</w:t>
      </w:r>
    </w:p>
    <w:p w14:paraId="3BFB5D9E" w14:textId="77777777" w:rsidR="000C5CB8" w:rsidRPr="00595E85" w:rsidRDefault="000C5CB8" w:rsidP="000C5CB8">
      <w:pPr>
        <w:pStyle w:val="Literaturverzeichnis"/>
        <w:rPr>
          <w:noProof/>
          <w:lang w:val="en-US"/>
          <w:rPrChange w:id="545" w:author="Lippmann, Daniel, NMU-CT" w:date="2018-07-06T08:53:00Z">
            <w:rPr>
              <w:noProof/>
            </w:rPr>
          </w:rPrChange>
        </w:rPr>
      </w:pPr>
      <w:r>
        <w:rPr>
          <w:noProof/>
        </w:rPr>
        <w:t xml:space="preserve">[120]. Wikipedia. </w:t>
      </w:r>
      <w:r>
        <w:rPr>
          <w:i/>
          <w:iCs/>
          <w:noProof/>
        </w:rPr>
        <w:t xml:space="preserve">Integration (Software). </w:t>
      </w:r>
      <w:r>
        <w:rPr>
          <w:noProof/>
        </w:rPr>
        <w:t xml:space="preserve">[Online] 03. April 2013. [Zitat vom: 29. </w:t>
      </w:r>
      <w:r w:rsidRPr="00595E85">
        <w:rPr>
          <w:noProof/>
          <w:lang w:val="en-US"/>
          <w:rPrChange w:id="546" w:author="Lippmann, Daniel, NMU-CT" w:date="2018-07-06T08:53:00Z">
            <w:rPr>
              <w:noProof/>
            </w:rPr>
          </w:rPrChange>
        </w:rPr>
        <w:t>April 2018.] https://de.wikipedia.org/wiki/Integration_(Software).</w:t>
      </w:r>
    </w:p>
    <w:p w14:paraId="35434D3E" w14:textId="77777777" w:rsidR="000C5CB8" w:rsidRDefault="000C5CB8" w:rsidP="000C5CB8">
      <w:pPr>
        <w:pStyle w:val="Literaturverzeichnis"/>
        <w:rPr>
          <w:noProof/>
        </w:rPr>
      </w:pPr>
      <w:r w:rsidRPr="00595E85">
        <w:rPr>
          <w:noProof/>
          <w:lang w:val="en-US"/>
          <w:rPrChange w:id="547" w:author="Lippmann, Daniel, NMU-CT" w:date="2018-07-06T08:53:00Z">
            <w:rPr>
              <w:noProof/>
            </w:rPr>
          </w:rPrChange>
        </w:rPr>
        <w:lastRenderedPageBreak/>
        <w:t xml:space="preserve">[121]. SAP Cloud Platform Connectivity. </w:t>
      </w:r>
      <w:r>
        <w:rPr>
          <w:i/>
          <w:iCs/>
          <w:noProof/>
        </w:rPr>
        <w:t xml:space="preserve">Cloud Connector. </w:t>
      </w:r>
      <w:r>
        <w:rPr>
          <w:noProof/>
        </w:rPr>
        <w:t>[Online] [Zitat vom: 01. Mai 2018.] https://help.sap.com/viewer/cca91383641e40ffbe03bdc78f00f681/Cloud/en-US/e6c7616abb5710148cfcf3e75d96d596.html.</w:t>
      </w:r>
    </w:p>
    <w:p w14:paraId="71F70B01" w14:textId="77777777" w:rsidR="000C5CB8" w:rsidRDefault="000C5CB8" w:rsidP="000C5CB8">
      <w:pPr>
        <w:pStyle w:val="Literaturverzeichnis"/>
        <w:rPr>
          <w:noProof/>
        </w:rPr>
      </w:pPr>
      <w:r>
        <w:rPr>
          <w:noProof/>
        </w:rPr>
        <w:t xml:space="preserve">[122]. Wikipedia. </w:t>
      </w:r>
      <w:r>
        <w:rPr>
          <w:i/>
          <w:iCs/>
          <w:noProof/>
        </w:rPr>
        <w:t xml:space="preserve">Europäische Gesellschaft. </w:t>
      </w:r>
      <w:r>
        <w:rPr>
          <w:noProof/>
        </w:rPr>
        <w:t>[Online] 17. April 2018. [Zitat vom: 08. Mai 2018.] https://de.wikipedia.org/wiki/Europ%C3%A4ische_Gesellschaft.</w:t>
      </w:r>
    </w:p>
    <w:p w14:paraId="2D6E0A25" w14:textId="77777777" w:rsidR="000C5CB8" w:rsidRDefault="000C5CB8" w:rsidP="000C5CB8">
      <w:pPr>
        <w:pStyle w:val="Literaturverzeichnis"/>
        <w:rPr>
          <w:noProof/>
        </w:rPr>
      </w:pPr>
      <w:r w:rsidRPr="00595E85">
        <w:rPr>
          <w:noProof/>
          <w:lang w:val="en-US"/>
          <w:rPrChange w:id="548" w:author="Lippmann, Daniel, NMU-CT" w:date="2018-07-06T08:53:00Z">
            <w:rPr>
              <w:noProof/>
            </w:rPr>
          </w:rPrChange>
        </w:rPr>
        <w:t xml:space="preserve">[123]. </w:t>
      </w:r>
      <w:r w:rsidRPr="00595E85">
        <w:rPr>
          <w:b/>
          <w:bCs/>
          <w:noProof/>
          <w:lang w:val="en-US"/>
          <w:rPrChange w:id="549" w:author="Lippmann, Daniel, NMU-CT" w:date="2018-07-06T08:53:00Z">
            <w:rPr>
              <w:b/>
              <w:bCs/>
              <w:noProof/>
            </w:rPr>
          </w:rPrChange>
        </w:rPr>
        <w:t>Manechini, Cezar.</w:t>
      </w:r>
      <w:r w:rsidRPr="00595E85">
        <w:rPr>
          <w:noProof/>
          <w:lang w:val="en-US"/>
          <w:rPrChange w:id="550" w:author="Lippmann, Daniel, NMU-CT" w:date="2018-07-06T08:53:00Z">
            <w:rPr>
              <w:noProof/>
            </w:rPr>
          </w:rPrChange>
        </w:rPr>
        <w:t xml:space="preserve"> SAP Blog. </w:t>
      </w:r>
      <w:r w:rsidRPr="00595E85">
        <w:rPr>
          <w:i/>
          <w:iCs/>
          <w:noProof/>
          <w:lang w:val="en-US"/>
          <w:rPrChange w:id="551" w:author="Lippmann, Daniel, NMU-CT" w:date="2018-07-06T08:53:00Z">
            <w:rPr>
              <w:i/>
              <w:iCs/>
              <w:noProof/>
            </w:rPr>
          </w:rPrChange>
        </w:rPr>
        <w:t xml:space="preserve">Connecting SAP Fiori Cloud App Approve Prochase Orders to On-Premise Landscape - Part I. </w:t>
      </w:r>
      <w:r w:rsidRPr="00595E85">
        <w:rPr>
          <w:noProof/>
          <w:lang w:val="en-US"/>
          <w:rPrChange w:id="552" w:author="Lippmann, Daniel, NMU-CT" w:date="2018-07-06T08:53:00Z">
            <w:rPr>
              <w:noProof/>
            </w:rPr>
          </w:rPrChange>
        </w:rPr>
        <w:t xml:space="preserve">[Online] 18. </w:t>
      </w:r>
      <w:r>
        <w:rPr>
          <w:noProof/>
        </w:rPr>
        <w:t>Oktober 2017. [Zitat vom: 08. Mai 2018.] https://blogs.sap.com/2017/10/18/connecting-sap-fiori-cloud-app-approve-purchase-orders-to-on-premise-landscape-part-i/.</w:t>
      </w:r>
    </w:p>
    <w:p w14:paraId="7187ECC1" w14:textId="77777777" w:rsidR="000C5CB8" w:rsidRDefault="000C5CB8" w:rsidP="000C5CB8">
      <w:pPr>
        <w:pStyle w:val="Literaturverzeichnis"/>
        <w:rPr>
          <w:noProof/>
        </w:rPr>
      </w:pPr>
      <w:r w:rsidRPr="00595E85">
        <w:rPr>
          <w:noProof/>
          <w:lang w:val="en-US"/>
          <w:rPrChange w:id="553" w:author="Lippmann, Daniel, NMU-CT" w:date="2018-07-06T08:53:00Z">
            <w:rPr>
              <w:noProof/>
            </w:rPr>
          </w:rPrChange>
        </w:rPr>
        <w:t xml:space="preserve">[124]. SAP Help Portal. </w:t>
      </w:r>
      <w:r w:rsidRPr="00595E85">
        <w:rPr>
          <w:i/>
          <w:iCs/>
          <w:noProof/>
          <w:lang w:val="en-US"/>
          <w:rPrChange w:id="554" w:author="Lippmann, Daniel, NMU-CT" w:date="2018-07-06T08:53:00Z">
            <w:rPr>
              <w:i/>
              <w:iCs/>
              <w:noProof/>
            </w:rPr>
          </w:rPrChange>
        </w:rPr>
        <w:t xml:space="preserve">Connecting a Customer System to SAP Cloud Platform Integration. </w:t>
      </w:r>
      <w:r>
        <w:rPr>
          <w:noProof/>
        </w:rPr>
        <w:t>[Online] 15. September 2017. [Zitat vom: 30. Mai 2018.] https://help.sap.com/doc/61b8bd715cf94d9e8234b6e1480aeb53/Cloud/en-US/SAP_HCI_OnboardingGuide_External.pdf.</w:t>
      </w:r>
    </w:p>
    <w:p w14:paraId="0692949D" w14:textId="77777777" w:rsidR="000C5CB8" w:rsidRDefault="000C5CB8" w:rsidP="000C5CB8">
      <w:pPr>
        <w:pStyle w:val="Literaturverzeichnis"/>
        <w:rPr>
          <w:noProof/>
        </w:rPr>
      </w:pPr>
      <w:r>
        <w:rPr>
          <w:noProof/>
        </w:rPr>
        <w:t xml:space="preserve">[125].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14:paraId="405BFF1C" w14:textId="77777777" w:rsidR="000C5CB8" w:rsidRDefault="000C5CB8" w:rsidP="000C5CB8">
      <w:pPr>
        <w:pStyle w:val="Literaturverzeichnis"/>
        <w:rPr>
          <w:noProof/>
        </w:rPr>
      </w:pPr>
      <w:r w:rsidRPr="00595E85">
        <w:rPr>
          <w:noProof/>
          <w:lang w:val="en-US"/>
          <w:rPrChange w:id="555" w:author="Lippmann, Daniel, NMU-CT" w:date="2018-07-06T08:53:00Z">
            <w:rPr>
              <w:noProof/>
            </w:rPr>
          </w:rPrChange>
        </w:rPr>
        <w:t xml:space="preserve">[126]. OAuth2 Tutorial: Google as Authentication Service for Web Applications. </w:t>
      </w:r>
      <w:r>
        <w:rPr>
          <w:noProof/>
        </w:rPr>
        <w:t>[Online] [Zitat vom: 05. Juni 2018.] https://www.membrane-soa.org/service-proxy-doc/4.4/oauth2-google.htm.</w:t>
      </w:r>
    </w:p>
    <w:p w14:paraId="2456B83B" w14:textId="77777777" w:rsidR="000C5CB8" w:rsidRDefault="000C5CB8" w:rsidP="000C5CB8">
      <w:pPr>
        <w:pStyle w:val="Literaturverzeichnis"/>
        <w:rPr>
          <w:noProof/>
        </w:rPr>
      </w:pPr>
      <w:r>
        <w:rPr>
          <w:noProof/>
        </w:rPr>
        <w:t xml:space="preserve">[127]. SAP Dokumentation. </w:t>
      </w:r>
      <w:r>
        <w:rPr>
          <w:i/>
          <w:iCs/>
          <w:noProof/>
        </w:rPr>
        <w:t xml:space="preserve">Einrichtung von Katalogen, Gruppen und Rollen im SAP Fiori Launchpad. </w:t>
      </w:r>
      <w:r>
        <w:rPr>
          <w:noProof/>
        </w:rPr>
        <w:t>[Online] [Zitat vom: 12. Juni 2018.] https://help.sap.com/doc/saphelp_ssb/1.0/de-DE/6b/e47c525ae17154e10000000a44176d/frameset.htm.</w:t>
      </w:r>
    </w:p>
    <w:p w14:paraId="2DE667DB" w14:textId="77777777" w:rsidR="000C5CB8" w:rsidRDefault="000C5CB8" w:rsidP="000C5CB8">
      <w:pPr>
        <w:pStyle w:val="Literaturverzeichnis"/>
        <w:rPr>
          <w:noProof/>
        </w:rPr>
      </w:pPr>
      <w:r>
        <w:rPr>
          <w:noProof/>
        </w:rPr>
        <w:t xml:space="preserve">[128]. </w:t>
      </w:r>
      <w:r>
        <w:rPr>
          <w:b/>
          <w:bCs/>
          <w:noProof/>
        </w:rPr>
        <w:t>Fehling, Christoph und Prof. Dr. Leymann,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14:paraId="392CC9BD" w14:textId="77777777" w:rsidR="00280404" w:rsidRDefault="009F466B" w:rsidP="000C5CB8">
      <w:pPr>
        <w:pStyle w:val="Flietext"/>
        <w:ind w:firstLine="0"/>
      </w:pPr>
      <w:r w:rsidRPr="007C45C9">
        <w:rPr>
          <w:rFonts w:cs="Arial"/>
          <w:noProof w:val="0"/>
        </w:rPr>
        <w:fldChar w:fldCharType="end"/>
      </w:r>
      <w:r w:rsidR="0016604A" w:rsidRPr="007C45C9">
        <w:br w:type="page"/>
      </w:r>
    </w:p>
    <w:p w14:paraId="06A8728A" w14:textId="7F03359D" w:rsidR="002C5F73" w:rsidRPr="007C45C9" w:rsidRDefault="002C5F73" w:rsidP="00280404">
      <w:pPr>
        <w:pStyle w:val="berschriftrmisch"/>
      </w:pPr>
      <w:bookmarkStart w:id="556" w:name="_Toc518556003"/>
      <w:r w:rsidRPr="007C45C9">
        <w:lastRenderedPageBreak/>
        <w:t>Anhangsverzeichnis</w:t>
      </w:r>
      <w:bookmarkEnd w:id="556"/>
    </w:p>
    <w:p w14:paraId="33D68D9D" w14:textId="5693F3E6" w:rsidR="000C5CB8" w:rsidRDefault="002C5F73">
      <w:pPr>
        <w:pStyle w:val="Abbildungsverzeichnis"/>
        <w:tabs>
          <w:tab w:val="left" w:pos="660"/>
          <w:tab w:val="right" w:leader="dot" w:pos="9627"/>
        </w:tabs>
        <w:rPr>
          <w:rFonts w:asciiTheme="minorHAnsi" w:hAnsiTheme="minorHAnsi"/>
          <w:noProof/>
          <w:sz w:val="22"/>
          <w:lang w:eastAsia="zh-CN"/>
        </w:rPr>
      </w:pPr>
      <w:r w:rsidRPr="007C45C9">
        <w:fldChar w:fldCharType="begin"/>
      </w:r>
      <w:r w:rsidRPr="007C45C9">
        <w:instrText xml:space="preserve"> TOC \h \z \t "Überschrift 4-Angela" \c </w:instrText>
      </w:r>
      <w:r w:rsidRPr="007C45C9">
        <w:fldChar w:fldCharType="separate"/>
      </w:r>
      <w:hyperlink w:anchor="_Toc518556960" w:history="1">
        <w:r w:rsidR="000C5CB8" w:rsidRPr="00AC2204">
          <w:rPr>
            <w:rStyle w:val="Hyperlink"/>
            <w:noProof/>
          </w:rPr>
          <w:t>A</w:t>
        </w:r>
        <w:r w:rsidR="000C5CB8">
          <w:rPr>
            <w:rFonts w:asciiTheme="minorHAnsi" w:hAnsiTheme="minorHAnsi"/>
            <w:noProof/>
            <w:sz w:val="22"/>
            <w:lang w:eastAsia="zh-CN"/>
          </w:rPr>
          <w:tab/>
        </w:r>
        <w:r w:rsidR="000C5CB8" w:rsidRPr="00AC2204">
          <w:rPr>
            <w:rStyle w:val="Hyperlink"/>
            <w:noProof/>
          </w:rPr>
          <w:t>Übersicht über die Konzernstruktur</w:t>
        </w:r>
        <w:r w:rsidR="000C5CB8">
          <w:rPr>
            <w:noProof/>
            <w:webHidden/>
          </w:rPr>
          <w:tab/>
        </w:r>
        <w:r w:rsidR="000C5CB8">
          <w:rPr>
            <w:noProof/>
            <w:webHidden/>
          </w:rPr>
          <w:fldChar w:fldCharType="begin"/>
        </w:r>
        <w:r w:rsidR="000C5CB8">
          <w:rPr>
            <w:noProof/>
            <w:webHidden/>
          </w:rPr>
          <w:instrText xml:space="preserve"> PAGEREF _Toc518556960 \h </w:instrText>
        </w:r>
        <w:r w:rsidR="000C5CB8">
          <w:rPr>
            <w:noProof/>
            <w:webHidden/>
          </w:rPr>
        </w:r>
        <w:r w:rsidR="000C5CB8">
          <w:rPr>
            <w:noProof/>
            <w:webHidden/>
          </w:rPr>
          <w:fldChar w:fldCharType="separate"/>
        </w:r>
        <w:r w:rsidR="00BA22F1">
          <w:rPr>
            <w:noProof/>
            <w:webHidden/>
          </w:rPr>
          <w:t>XXII</w:t>
        </w:r>
        <w:r w:rsidR="000C5CB8">
          <w:rPr>
            <w:noProof/>
            <w:webHidden/>
          </w:rPr>
          <w:fldChar w:fldCharType="end"/>
        </w:r>
      </w:hyperlink>
    </w:p>
    <w:p w14:paraId="49037D54" w14:textId="073E7A30" w:rsidR="000C5CB8" w:rsidRDefault="00595E85">
      <w:pPr>
        <w:pStyle w:val="Abbildungsverzeichnis"/>
        <w:tabs>
          <w:tab w:val="left" w:pos="660"/>
          <w:tab w:val="right" w:leader="dot" w:pos="9627"/>
        </w:tabs>
        <w:rPr>
          <w:rFonts w:asciiTheme="minorHAnsi" w:hAnsiTheme="minorHAnsi"/>
          <w:noProof/>
          <w:sz w:val="22"/>
          <w:lang w:eastAsia="zh-CN"/>
        </w:rPr>
      </w:pPr>
      <w:hyperlink w:anchor="_Toc518556961" w:history="1">
        <w:r w:rsidR="000C5CB8" w:rsidRPr="00AC2204">
          <w:rPr>
            <w:rStyle w:val="Hyperlink"/>
            <w:noProof/>
          </w:rPr>
          <w:t>B</w:t>
        </w:r>
        <w:r w:rsidR="000C5CB8">
          <w:rPr>
            <w:rFonts w:asciiTheme="minorHAnsi" w:hAnsiTheme="minorHAnsi"/>
            <w:noProof/>
            <w:sz w:val="22"/>
            <w:lang w:eastAsia="zh-CN"/>
          </w:rPr>
          <w:tab/>
        </w:r>
        <w:r w:rsidR="000C5CB8" w:rsidRPr="00AC2204">
          <w:rPr>
            <w:rStyle w:val="Hyperlink"/>
            <w:noProof/>
          </w:rPr>
          <w:t>Versionen des SAP ERP</w:t>
        </w:r>
        <w:r w:rsidR="000C5CB8">
          <w:rPr>
            <w:noProof/>
            <w:webHidden/>
          </w:rPr>
          <w:tab/>
        </w:r>
        <w:r w:rsidR="000C5CB8">
          <w:rPr>
            <w:noProof/>
            <w:webHidden/>
          </w:rPr>
          <w:fldChar w:fldCharType="begin"/>
        </w:r>
        <w:r w:rsidR="000C5CB8">
          <w:rPr>
            <w:noProof/>
            <w:webHidden/>
          </w:rPr>
          <w:instrText xml:space="preserve"> PAGEREF _Toc518556961 \h </w:instrText>
        </w:r>
        <w:r w:rsidR="000C5CB8">
          <w:rPr>
            <w:noProof/>
            <w:webHidden/>
          </w:rPr>
        </w:r>
        <w:r w:rsidR="000C5CB8">
          <w:rPr>
            <w:noProof/>
            <w:webHidden/>
          </w:rPr>
          <w:fldChar w:fldCharType="separate"/>
        </w:r>
        <w:r w:rsidR="00BA22F1">
          <w:rPr>
            <w:noProof/>
            <w:webHidden/>
          </w:rPr>
          <w:t>XXIII</w:t>
        </w:r>
        <w:r w:rsidR="000C5CB8">
          <w:rPr>
            <w:noProof/>
            <w:webHidden/>
          </w:rPr>
          <w:fldChar w:fldCharType="end"/>
        </w:r>
      </w:hyperlink>
    </w:p>
    <w:p w14:paraId="25EBC952" w14:textId="3D27AC3F" w:rsidR="000C5CB8" w:rsidRDefault="00595E85">
      <w:pPr>
        <w:pStyle w:val="Abbildungsverzeichnis"/>
        <w:tabs>
          <w:tab w:val="left" w:pos="660"/>
          <w:tab w:val="right" w:leader="dot" w:pos="9627"/>
        </w:tabs>
        <w:rPr>
          <w:rFonts w:asciiTheme="minorHAnsi" w:hAnsiTheme="minorHAnsi"/>
          <w:noProof/>
          <w:sz w:val="22"/>
          <w:lang w:eastAsia="zh-CN"/>
        </w:rPr>
      </w:pPr>
      <w:hyperlink w:anchor="_Toc518556962" w:history="1">
        <w:r w:rsidR="000C5CB8" w:rsidRPr="00AC2204">
          <w:rPr>
            <w:rStyle w:val="Hyperlink"/>
            <w:noProof/>
          </w:rPr>
          <w:t>C</w:t>
        </w:r>
        <w:r w:rsidR="000C5CB8">
          <w:rPr>
            <w:rFonts w:asciiTheme="minorHAnsi" w:hAnsiTheme="minorHAnsi"/>
            <w:noProof/>
            <w:sz w:val="22"/>
            <w:lang w:eastAsia="zh-CN"/>
          </w:rPr>
          <w:tab/>
        </w:r>
        <w:r w:rsidR="000C5CB8" w:rsidRPr="00AC2204">
          <w:rPr>
            <w:rStyle w:val="Hyperlink"/>
            <w:noProof/>
          </w:rPr>
          <w:t>Überblick über Cloud Computing</w:t>
        </w:r>
        <w:r w:rsidR="000C5CB8">
          <w:rPr>
            <w:noProof/>
            <w:webHidden/>
          </w:rPr>
          <w:tab/>
        </w:r>
        <w:r w:rsidR="000C5CB8">
          <w:rPr>
            <w:noProof/>
            <w:webHidden/>
          </w:rPr>
          <w:fldChar w:fldCharType="begin"/>
        </w:r>
        <w:r w:rsidR="000C5CB8">
          <w:rPr>
            <w:noProof/>
            <w:webHidden/>
          </w:rPr>
          <w:instrText xml:space="preserve"> PAGEREF _Toc518556962 \h </w:instrText>
        </w:r>
        <w:r w:rsidR="000C5CB8">
          <w:rPr>
            <w:noProof/>
            <w:webHidden/>
          </w:rPr>
        </w:r>
        <w:r w:rsidR="000C5CB8">
          <w:rPr>
            <w:noProof/>
            <w:webHidden/>
          </w:rPr>
          <w:fldChar w:fldCharType="separate"/>
        </w:r>
        <w:r w:rsidR="00BA22F1">
          <w:rPr>
            <w:noProof/>
            <w:webHidden/>
          </w:rPr>
          <w:t>XXIV</w:t>
        </w:r>
        <w:r w:rsidR="000C5CB8">
          <w:rPr>
            <w:noProof/>
            <w:webHidden/>
          </w:rPr>
          <w:fldChar w:fldCharType="end"/>
        </w:r>
      </w:hyperlink>
    </w:p>
    <w:p w14:paraId="61972568" w14:textId="6376B535" w:rsidR="000C5CB8" w:rsidRDefault="00595E85">
      <w:pPr>
        <w:pStyle w:val="Abbildungsverzeichnis"/>
        <w:tabs>
          <w:tab w:val="left" w:pos="660"/>
          <w:tab w:val="right" w:leader="dot" w:pos="9627"/>
        </w:tabs>
        <w:rPr>
          <w:rFonts w:asciiTheme="minorHAnsi" w:hAnsiTheme="minorHAnsi"/>
          <w:noProof/>
          <w:sz w:val="22"/>
          <w:lang w:eastAsia="zh-CN"/>
        </w:rPr>
      </w:pPr>
      <w:hyperlink w:anchor="_Toc518556963" w:history="1">
        <w:r w:rsidR="000C5CB8" w:rsidRPr="00AC2204">
          <w:rPr>
            <w:rStyle w:val="Hyperlink"/>
            <w:noProof/>
          </w:rPr>
          <w:t>D</w:t>
        </w:r>
        <w:r w:rsidR="000C5CB8">
          <w:rPr>
            <w:rFonts w:asciiTheme="minorHAnsi" w:hAnsiTheme="minorHAnsi"/>
            <w:noProof/>
            <w:sz w:val="22"/>
            <w:lang w:eastAsia="zh-CN"/>
          </w:rPr>
          <w:tab/>
        </w:r>
        <w:r w:rsidR="000C5CB8" w:rsidRPr="00AC2204">
          <w:rPr>
            <w:rStyle w:val="Hyperlink"/>
            <w:noProof/>
            <w14:scene3d>
              <w14:camera w14:prst="orthographicFront"/>
              <w14:lightRig w14:rig="threePt" w14:dir="t">
                <w14:rot w14:lat="0" w14:lon="0" w14:rev="0"/>
              </w14:lightRig>
            </w14:scene3d>
          </w:rPr>
          <w:t>SAP Support-Chat</w:t>
        </w:r>
        <w:r w:rsidR="000C5CB8">
          <w:rPr>
            <w:noProof/>
            <w:webHidden/>
          </w:rPr>
          <w:tab/>
        </w:r>
        <w:r w:rsidR="000C5CB8">
          <w:rPr>
            <w:noProof/>
            <w:webHidden/>
          </w:rPr>
          <w:fldChar w:fldCharType="begin"/>
        </w:r>
        <w:r w:rsidR="000C5CB8">
          <w:rPr>
            <w:noProof/>
            <w:webHidden/>
          </w:rPr>
          <w:instrText xml:space="preserve"> PAGEREF _Toc518556963 \h </w:instrText>
        </w:r>
        <w:r w:rsidR="000C5CB8">
          <w:rPr>
            <w:noProof/>
            <w:webHidden/>
          </w:rPr>
        </w:r>
        <w:r w:rsidR="000C5CB8">
          <w:rPr>
            <w:noProof/>
            <w:webHidden/>
          </w:rPr>
          <w:fldChar w:fldCharType="separate"/>
        </w:r>
        <w:r w:rsidR="00BA22F1">
          <w:rPr>
            <w:noProof/>
            <w:webHidden/>
          </w:rPr>
          <w:t>XXV</w:t>
        </w:r>
        <w:r w:rsidR="000C5CB8">
          <w:rPr>
            <w:noProof/>
            <w:webHidden/>
          </w:rPr>
          <w:fldChar w:fldCharType="end"/>
        </w:r>
      </w:hyperlink>
    </w:p>
    <w:p w14:paraId="7E82DFB8" w14:textId="53B6EB4A" w:rsidR="000C5CB8" w:rsidRDefault="00595E85">
      <w:pPr>
        <w:pStyle w:val="Abbildungsverzeichnis"/>
        <w:tabs>
          <w:tab w:val="left" w:pos="660"/>
          <w:tab w:val="right" w:leader="dot" w:pos="9627"/>
        </w:tabs>
        <w:rPr>
          <w:rFonts w:asciiTheme="minorHAnsi" w:hAnsiTheme="minorHAnsi"/>
          <w:noProof/>
          <w:sz w:val="22"/>
          <w:lang w:eastAsia="zh-CN"/>
        </w:rPr>
      </w:pPr>
      <w:hyperlink w:anchor="_Toc518556964" w:history="1">
        <w:r w:rsidR="000C5CB8" w:rsidRPr="00AC2204">
          <w:rPr>
            <w:rStyle w:val="Hyperlink"/>
            <w:noProof/>
          </w:rPr>
          <w:t>E</w:t>
        </w:r>
        <w:r w:rsidR="000C5CB8">
          <w:rPr>
            <w:rFonts w:asciiTheme="minorHAnsi" w:hAnsiTheme="minorHAnsi"/>
            <w:noProof/>
            <w:sz w:val="22"/>
            <w:lang w:eastAsia="zh-CN"/>
          </w:rPr>
          <w:tab/>
        </w:r>
        <w:r w:rsidR="000C5CB8" w:rsidRPr="00AC2204">
          <w:rPr>
            <w:rStyle w:val="Hyperlink"/>
            <w:noProof/>
          </w:rPr>
          <w:t>Überblick über Testkonten in der SAP Cloud Platform</w:t>
        </w:r>
        <w:r w:rsidR="000C5CB8">
          <w:rPr>
            <w:noProof/>
            <w:webHidden/>
          </w:rPr>
          <w:tab/>
        </w:r>
        <w:r w:rsidR="000C5CB8">
          <w:rPr>
            <w:noProof/>
            <w:webHidden/>
          </w:rPr>
          <w:fldChar w:fldCharType="begin"/>
        </w:r>
        <w:r w:rsidR="000C5CB8">
          <w:rPr>
            <w:noProof/>
            <w:webHidden/>
          </w:rPr>
          <w:instrText xml:space="preserve"> PAGEREF _Toc518556964 \h </w:instrText>
        </w:r>
        <w:r w:rsidR="000C5CB8">
          <w:rPr>
            <w:noProof/>
            <w:webHidden/>
          </w:rPr>
        </w:r>
        <w:r w:rsidR="000C5CB8">
          <w:rPr>
            <w:noProof/>
            <w:webHidden/>
          </w:rPr>
          <w:fldChar w:fldCharType="separate"/>
        </w:r>
        <w:r w:rsidR="00BA22F1">
          <w:rPr>
            <w:noProof/>
            <w:webHidden/>
          </w:rPr>
          <w:t>XXVI</w:t>
        </w:r>
        <w:r w:rsidR="000C5CB8">
          <w:rPr>
            <w:noProof/>
            <w:webHidden/>
          </w:rPr>
          <w:fldChar w:fldCharType="end"/>
        </w:r>
      </w:hyperlink>
    </w:p>
    <w:p w14:paraId="7DCD86FB" w14:textId="1AFFE4BC" w:rsidR="000C5CB8" w:rsidRDefault="00595E85">
      <w:pPr>
        <w:pStyle w:val="Abbildungsverzeichnis"/>
        <w:tabs>
          <w:tab w:val="left" w:pos="660"/>
          <w:tab w:val="right" w:leader="dot" w:pos="9627"/>
        </w:tabs>
        <w:rPr>
          <w:rFonts w:asciiTheme="minorHAnsi" w:hAnsiTheme="minorHAnsi"/>
          <w:noProof/>
          <w:sz w:val="22"/>
          <w:lang w:eastAsia="zh-CN"/>
        </w:rPr>
      </w:pPr>
      <w:hyperlink w:anchor="_Toc518556965" w:history="1">
        <w:r w:rsidR="000C5CB8" w:rsidRPr="00AC2204">
          <w:rPr>
            <w:rStyle w:val="Hyperlink"/>
            <w:noProof/>
          </w:rPr>
          <w:t>F</w:t>
        </w:r>
        <w:r w:rsidR="000C5CB8">
          <w:rPr>
            <w:rFonts w:asciiTheme="minorHAnsi" w:hAnsiTheme="minorHAnsi"/>
            <w:noProof/>
            <w:sz w:val="22"/>
            <w:lang w:eastAsia="zh-CN"/>
          </w:rPr>
          <w:tab/>
        </w:r>
        <w:r w:rsidR="000C5CB8" w:rsidRPr="00AC2204">
          <w:rPr>
            <w:rStyle w:val="Hyperlink"/>
            <w:noProof/>
            <w14:scene3d>
              <w14:camera w14:prst="orthographicFront"/>
              <w14:lightRig w14:rig="threePt" w14:dir="t">
                <w14:rot w14:lat="0" w14:lon="0" w14:rev="0"/>
              </w14:lightRig>
            </w14:scene3d>
          </w:rPr>
          <w:t>Rechenzentren als Standort für SAP Cloud Platform</w:t>
        </w:r>
        <w:r w:rsidR="000C5CB8">
          <w:rPr>
            <w:noProof/>
            <w:webHidden/>
          </w:rPr>
          <w:tab/>
        </w:r>
        <w:r w:rsidR="000C5CB8">
          <w:rPr>
            <w:noProof/>
            <w:webHidden/>
          </w:rPr>
          <w:fldChar w:fldCharType="begin"/>
        </w:r>
        <w:r w:rsidR="000C5CB8">
          <w:rPr>
            <w:noProof/>
            <w:webHidden/>
          </w:rPr>
          <w:instrText xml:space="preserve"> PAGEREF _Toc518556965 \h </w:instrText>
        </w:r>
        <w:r w:rsidR="000C5CB8">
          <w:rPr>
            <w:noProof/>
            <w:webHidden/>
          </w:rPr>
        </w:r>
        <w:r w:rsidR="000C5CB8">
          <w:rPr>
            <w:noProof/>
            <w:webHidden/>
          </w:rPr>
          <w:fldChar w:fldCharType="separate"/>
        </w:r>
        <w:r w:rsidR="00BA22F1">
          <w:rPr>
            <w:noProof/>
            <w:webHidden/>
          </w:rPr>
          <w:t>XXVII</w:t>
        </w:r>
        <w:r w:rsidR="000C5CB8">
          <w:rPr>
            <w:noProof/>
            <w:webHidden/>
          </w:rPr>
          <w:fldChar w:fldCharType="end"/>
        </w:r>
      </w:hyperlink>
    </w:p>
    <w:p w14:paraId="50C0562D" w14:textId="4846B777" w:rsidR="000C5CB8" w:rsidRDefault="00595E85">
      <w:pPr>
        <w:pStyle w:val="Abbildungsverzeichnis"/>
        <w:tabs>
          <w:tab w:val="left" w:pos="660"/>
          <w:tab w:val="right" w:leader="dot" w:pos="9627"/>
        </w:tabs>
        <w:rPr>
          <w:rFonts w:asciiTheme="minorHAnsi" w:hAnsiTheme="minorHAnsi"/>
          <w:noProof/>
          <w:sz w:val="22"/>
          <w:lang w:eastAsia="zh-CN"/>
        </w:rPr>
      </w:pPr>
      <w:hyperlink w:anchor="_Toc518556966" w:history="1">
        <w:r w:rsidR="000C5CB8" w:rsidRPr="00AC2204">
          <w:rPr>
            <w:rStyle w:val="Hyperlink"/>
            <w:i/>
            <w:noProof/>
            <w14:scene3d>
              <w14:camera w14:prst="orthographicFront"/>
              <w14:lightRig w14:rig="threePt" w14:dir="t">
                <w14:rot w14:lat="0" w14:lon="0" w14:rev="0"/>
              </w14:lightRig>
            </w14:scene3d>
          </w:rPr>
          <w:t>G</w:t>
        </w:r>
        <w:r w:rsidR="000C5CB8">
          <w:rPr>
            <w:rFonts w:asciiTheme="minorHAnsi" w:hAnsiTheme="minorHAnsi"/>
            <w:noProof/>
            <w:sz w:val="22"/>
            <w:lang w:eastAsia="zh-CN"/>
          </w:rPr>
          <w:tab/>
        </w:r>
        <w:r w:rsidR="000C5CB8" w:rsidRPr="00AC2204">
          <w:rPr>
            <w:rStyle w:val="Hyperlink"/>
            <w:noProof/>
            <w14:scene3d>
              <w14:camera w14:prst="orthographicFront"/>
              <w14:lightRig w14:rig="threePt" w14:dir="t">
                <w14:rot w14:lat="0" w14:lon="0" w14:rev="0"/>
              </w14:lightRig>
            </w14:scene3d>
          </w:rPr>
          <w:t xml:space="preserve">Definition des Wortes </w:t>
        </w:r>
        <w:r w:rsidR="000C5CB8" w:rsidRPr="00AC2204">
          <w:rPr>
            <w:rStyle w:val="Hyperlink"/>
            <w:i/>
            <w:noProof/>
            <w14:scene3d>
              <w14:camera w14:prst="orthographicFront"/>
              <w14:lightRig w14:rig="threePt" w14:dir="t">
                <w14:rot w14:lat="0" w14:lon="0" w14:rev="0"/>
              </w14:lightRig>
            </w14:scene3d>
          </w:rPr>
          <w:t>Principal</w:t>
        </w:r>
        <w:r w:rsidR="000C5CB8" w:rsidRPr="00AC2204">
          <w:rPr>
            <w:rStyle w:val="Hyperlink"/>
            <w:noProof/>
            <w14:scene3d>
              <w14:camera w14:prst="orthographicFront"/>
              <w14:lightRig w14:rig="threePt" w14:dir="t">
                <w14:rot w14:lat="0" w14:lon="0" w14:rev="0"/>
              </w14:lightRig>
            </w14:scene3d>
          </w:rPr>
          <w:t xml:space="preserve"> in Transaktion </w:t>
        </w:r>
        <w:r w:rsidR="000C5CB8" w:rsidRPr="00AC2204">
          <w:rPr>
            <w:rStyle w:val="Hyperlink"/>
            <w:i/>
            <w:noProof/>
            <w14:scene3d>
              <w14:camera w14:prst="orthographicFront"/>
              <w14:lightRig w14:rig="threePt" w14:dir="t">
                <w14:rot w14:lat="0" w14:lon="0" w14:rev="0"/>
              </w14:lightRig>
            </w14:scene3d>
          </w:rPr>
          <w:t>SAPTERM</w:t>
        </w:r>
        <w:r w:rsidR="000C5CB8">
          <w:rPr>
            <w:noProof/>
            <w:webHidden/>
          </w:rPr>
          <w:tab/>
        </w:r>
        <w:r w:rsidR="000C5CB8">
          <w:rPr>
            <w:noProof/>
            <w:webHidden/>
          </w:rPr>
          <w:fldChar w:fldCharType="begin"/>
        </w:r>
        <w:r w:rsidR="000C5CB8">
          <w:rPr>
            <w:noProof/>
            <w:webHidden/>
          </w:rPr>
          <w:instrText xml:space="preserve"> PAGEREF _Toc518556966 \h </w:instrText>
        </w:r>
        <w:r w:rsidR="000C5CB8">
          <w:rPr>
            <w:noProof/>
            <w:webHidden/>
          </w:rPr>
        </w:r>
        <w:r w:rsidR="000C5CB8">
          <w:rPr>
            <w:noProof/>
            <w:webHidden/>
          </w:rPr>
          <w:fldChar w:fldCharType="separate"/>
        </w:r>
        <w:r w:rsidR="00BA22F1">
          <w:rPr>
            <w:noProof/>
            <w:webHidden/>
          </w:rPr>
          <w:t>XXVIII</w:t>
        </w:r>
        <w:r w:rsidR="000C5CB8">
          <w:rPr>
            <w:noProof/>
            <w:webHidden/>
          </w:rPr>
          <w:fldChar w:fldCharType="end"/>
        </w:r>
      </w:hyperlink>
    </w:p>
    <w:p w14:paraId="7DB6D416" w14:textId="03ACC53D" w:rsidR="000C5CB8" w:rsidRDefault="00595E85">
      <w:pPr>
        <w:pStyle w:val="Abbildungsverzeichnis"/>
        <w:tabs>
          <w:tab w:val="left" w:pos="660"/>
          <w:tab w:val="right" w:leader="dot" w:pos="9627"/>
        </w:tabs>
        <w:rPr>
          <w:rFonts w:asciiTheme="minorHAnsi" w:hAnsiTheme="minorHAnsi"/>
          <w:noProof/>
          <w:sz w:val="22"/>
          <w:lang w:eastAsia="zh-CN"/>
        </w:rPr>
      </w:pPr>
      <w:hyperlink w:anchor="_Toc518556967" w:history="1">
        <w:r w:rsidR="000C5CB8" w:rsidRPr="00AC2204">
          <w:rPr>
            <w:rStyle w:val="Hyperlink"/>
            <w:noProof/>
            <w14:scene3d>
              <w14:camera w14:prst="orthographicFront"/>
              <w14:lightRig w14:rig="threePt" w14:dir="t">
                <w14:rot w14:lat="0" w14:lon="0" w14:rev="0"/>
              </w14:lightRig>
            </w14:scene3d>
          </w:rPr>
          <w:t>H</w:t>
        </w:r>
        <w:r w:rsidR="000C5CB8">
          <w:rPr>
            <w:rFonts w:asciiTheme="minorHAnsi" w:hAnsiTheme="minorHAnsi"/>
            <w:noProof/>
            <w:sz w:val="22"/>
            <w:lang w:eastAsia="zh-CN"/>
          </w:rPr>
          <w:tab/>
        </w:r>
        <w:r w:rsidR="000C5CB8" w:rsidRPr="00AC2204">
          <w:rPr>
            <w:rStyle w:val="Hyperlink"/>
            <w:noProof/>
            <w14:scene3d>
              <w14:camera w14:prst="orthographicFront"/>
              <w14:lightRig w14:rig="threePt" w14:dir="t">
                <w14:rot w14:lat="0" w14:lon="0" w14:rev="0"/>
              </w14:lightRig>
            </w14:scene3d>
          </w:rPr>
          <w:t>Konfiguration des SAP Cloud Connector</w:t>
        </w:r>
        <w:r w:rsidR="000C5CB8">
          <w:rPr>
            <w:noProof/>
            <w:webHidden/>
          </w:rPr>
          <w:tab/>
        </w:r>
        <w:r w:rsidR="000C5CB8">
          <w:rPr>
            <w:noProof/>
            <w:webHidden/>
          </w:rPr>
          <w:fldChar w:fldCharType="begin"/>
        </w:r>
        <w:r w:rsidR="000C5CB8">
          <w:rPr>
            <w:noProof/>
            <w:webHidden/>
          </w:rPr>
          <w:instrText xml:space="preserve"> PAGEREF _Toc518556967 \h </w:instrText>
        </w:r>
        <w:r w:rsidR="000C5CB8">
          <w:rPr>
            <w:noProof/>
            <w:webHidden/>
          </w:rPr>
        </w:r>
        <w:r w:rsidR="000C5CB8">
          <w:rPr>
            <w:noProof/>
            <w:webHidden/>
          </w:rPr>
          <w:fldChar w:fldCharType="separate"/>
        </w:r>
        <w:r w:rsidR="00BA22F1">
          <w:rPr>
            <w:noProof/>
            <w:webHidden/>
          </w:rPr>
          <w:t>XXIX</w:t>
        </w:r>
        <w:r w:rsidR="000C5CB8">
          <w:rPr>
            <w:noProof/>
            <w:webHidden/>
          </w:rPr>
          <w:fldChar w:fldCharType="end"/>
        </w:r>
      </w:hyperlink>
    </w:p>
    <w:p w14:paraId="69F344BA" w14:textId="18C301A9" w:rsidR="000C5CB8" w:rsidRDefault="00595E85">
      <w:pPr>
        <w:pStyle w:val="Abbildungsverzeichnis"/>
        <w:tabs>
          <w:tab w:val="left" w:pos="660"/>
          <w:tab w:val="right" w:leader="dot" w:pos="9627"/>
        </w:tabs>
        <w:rPr>
          <w:rFonts w:asciiTheme="minorHAnsi" w:hAnsiTheme="minorHAnsi"/>
          <w:noProof/>
          <w:sz w:val="22"/>
          <w:lang w:eastAsia="zh-CN"/>
        </w:rPr>
      </w:pPr>
      <w:hyperlink w:anchor="_Toc518556968" w:history="1">
        <w:r w:rsidR="000C5CB8" w:rsidRPr="00AC2204">
          <w:rPr>
            <w:rStyle w:val="Hyperlink"/>
            <w:noProof/>
          </w:rPr>
          <w:t>I</w:t>
        </w:r>
        <w:r w:rsidR="000C5CB8">
          <w:rPr>
            <w:rFonts w:asciiTheme="minorHAnsi" w:hAnsiTheme="minorHAnsi"/>
            <w:noProof/>
            <w:sz w:val="22"/>
            <w:lang w:eastAsia="zh-CN"/>
          </w:rPr>
          <w:tab/>
        </w:r>
        <w:r w:rsidR="000C5CB8" w:rsidRPr="00AC2204">
          <w:rPr>
            <w:rStyle w:val="Hyperlink"/>
            <w:noProof/>
          </w:rPr>
          <w:t>Verbindung mit einem Konto der SAP Cloud Platform</w:t>
        </w:r>
        <w:r w:rsidR="000C5CB8">
          <w:rPr>
            <w:noProof/>
            <w:webHidden/>
          </w:rPr>
          <w:tab/>
        </w:r>
        <w:r w:rsidR="000C5CB8">
          <w:rPr>
            <w:noProof/>
            <w:webHidden/>
          </w:rPr>
          <w:fldChar w:fldCharType="begin"/>
        </w:r>
        <w:r w:rsidR="000C5CB8">
          <w:rPr>
            <w:noProof/>
            <w:webHidden/>
          </w:rPr>
          <w:instrText xml:space="preserve"> PAGEREF _Toc518556968 \h </w:instrText>
        </w:r>
        <w:r w:rsidR="000C5CB8">
          <w:rPr>
            <w:noProof/>
            <w:webHidden/>
          </w:rPr>
        </w:r>
        <w:r w:rsidR="000C5CB8">
          <w:rPr>
            <w:noProof/>
            <w:webHidden/>
          </w:rPr>
          <w:fldChar w:fldCharType="separate"/>
        </w:r>
        <w:r w:rsidR="00BA22F1">
          <w:rPr>
            <w:noProof/>
            <w:webHidden/>
          </w:rPr>
          <w:t>XXX</w:t>
        </w:r>
        <w:r w:rsidR="000C5CB8">
          <w:rPr>
            <w:noProof/>
            <w:webHidden/>
          </w:rPr>
          <w:fldChar w:fldCharType="end"/>
        </w:r>
      </w:hyperlink>
    </w:p>
    <w:p w14:paraId="34A093C6" w14:textId="4605C4D0" w:rsidR="000C5CB8" w:rsidRDefault="00595E85">
      <w:pPr>
        <w:pStyle w:val="Abbildungsverzeichnis"/>
        <w:tabs>
          <w:tab w:val="left" w:pos="660"/>
          <w:tab w:val="right" w:leader="dot" w:pos="9627"/>
        </w:tabs>
        <w:rPr>
          <w:rFonts w:asciiTheme="minorHAnsi" w:hAnsiTheme="minorHAnsi"/>
          <w:noProof/>
          <w:sz w:val="22"/>
          <w:lang w:eastAsia="zh-CN"/>
        </w:rPr>
      </w:pPr>
      <w:hyperlink w:anchor="_Toc518556969" w:history="1">
        <w:r w:rsidR="000C5CB8" w:rsidRPr="00AC2204">
          <w:rPr>
            <w:rStyle w:val="Hyperlink"/>
            <w:noProof/>
          </w:rPr>
          <w:t>J</w:t>
        </w:r>
        <w:r w:rsidR="000C5CB8">
          <w:rPr>
            <w:rFonts w:asciiTheme="minorHAnsi" w:hAnsiTheme="minorHAnsi"/>
            <w:noProof/>
            <w:sz w:val="22"/>
            <w:lang w:eastAsia="zh-CN"/>
          </w:rPr>
          <w:tab/>
        </w:r>
        <w:r w:rsidR="000C5CB8" w:rsidRPr="00AC2204">
          <w:rPr>
            <w:rStyle w:val="Hyperlink"/>
            <w:noProof/>
          </w:rPr>
          <w:t>Anlage eines SAP-Systems im SAP Cloud Connector</w:t>
        </w:r>
        <w:r w:rsidR="000C5CB8">
          <w:rPr>
            <w:noProof/>
            <w:webHidden/>
          </w:rPr>
          <w:tab/>
        </w:r>
        <w:r w:rsidR="000C5CB8">
          <w:rPr>
            <w:noProof/>
            <w:webHidden/>
          </w:rPr>
          <w:fldChar w:fldCharType="begin"/>
        </w:r>
        <w:r w:rsidR="000C5CB8">
          <w:rPr>
            <w:noProof/>
            <w:webHidden/>
          </w:rPr>
          <w:instrText xml:space="preserve"> PAGEREF _Toc518556969 \h </w:instrText>
        </w:r>
        <w:r w:rsidR="000C5CB8">
          <w:rPr>
            <w:noProof/>
            <w:webHidden/>
          </w:rPr>
        </w:r>
        <w:r w:rsidR="000C5CB8">
          <w:rPr>
            <w:noProof/>
            <w:webHidden/>
          </w:rPr>
          <w:fldChar w:fldCharType="separate"/>
        </w:r>
        <w:r w:rsidR="00BA22F1">
          <w:rPr>
            <w:noProof/>
            <w:webHidden/>
          </w:rPr>
          <w:t>XXXIII</w:t>
        </w:r>
        <w:r w:rsidR="000C5CB8">
          <w:rPr>
            <w:noProof/>
            <w:webHidden/>
          </w:rPr>
          <w:fldChar w:fldCharType="end"/>
        </w:r>
      </w:hyperlink>
    </w:p>
    <w:p w14:paraId="0F51E49B" w14:textId="78F96E45" w:rsidR="000C5CB8" w:rsidRDefault="00595E85">
      <w:pPr>
        <w:pStyle w:val="Abbildungsverzeichnis"/>
        <w:tabs>
          <w:tab w:val="left" w:pos="660"/>
          <w:tab w:val="right" w:leader="dot" w:pos="9627"/>
        </w:tabs>
        <w:rPr>
          <w:rFonts w:asciiTheme="minorHAnsi" w:hAnsiTheme="minorHAnsi"/>
          <w:noProof/>
          <w:sz w:val="22"/>
          <w:lang w:eastAsia="zh-CN"/>
        </w:rPr>
      </w:pPr>
      <w:hyperlink w:anchor="_Toc518556970" w:history="1">
        <w:r w:rsidR="000C5CB8" w:rsidRPr="00AC2204">
          <w:rPr>
            <w:rStyle w:val="Hyperlink"/>
            <w:noProof/>
            <w14:scene3d>
              <w14:camera w14:prst="orthographicFront"/>
              <w14:lightRig w14:rig="threePt" w14:dir="t">
                <w14:rot w14:lat="0" w14:lon="0" w14:rev="0"/>
              </w14:lightRig>
            </w14:scene3d>
          </w:rPr>
          <w:t>K</w:t>
        </w:r>
        <w:r w:rsidR="000C5CB8">
          <w:rPr>
            <w:rFonts w:asciiTheme="minorHAnsi" w:hAnsiTheme="minorHAnsi"/>
            <w:noProof/>
            <w:sz w:val="22"/>
            <w:lang w:eastAsia="zh-CN"/>
          </w:rPr>
          <w:tab/>
        </w:r>
        <w:r w:rsidR="000C5CB8" w:rsidRPr="00AC2204">
          <w:rPr>
            <w:rStyle w:val="Hyperlink"/>
            <w:noProof/>
            <w14:scene3d>
              <w14:camera w14:prst="orthographicFront"/>
              <w14:lightRig w14:rig="threePt" w14:dir="t">
                <w14:rot w14:lat="0" w14:lon="0" w14:rev="0"/>
              </w14:lightRig>
            </w14:scene3d>
          </w:rPr>
          <w:t>Q</w:t>
        </w:r>
        <w:r w:rsidR="000C5CB8" w:rsidRPr="00AC2204">
          <w:rPr>
            <w:rStyle w:val="Hyperlink"/>
            <w:noProof/>
          </w:rPr>
          <w:t>uelltexte zur Implementierung des OData-Dienstes</w:t>
        </w:r>
        <w:r w:rsidR="000C5CB8">
          <w:rPr>
            <w:noProof/>
            <w:webHidden/>
          </w:rPr>
          <w:tab/>
        </w:r>
        <w:r w:rsidR="000C5CB8">
          <w:rPr>
            <w:noProof/>
            <w:webHidden/>
          </w:rPr>
          <w:fldChar w:fldCharType="begin"/>
        </w:r>
        <w:r w:rsidR="000C5CB8">
          <w:rPr>
            <w:noProof/>
            <w:webHidden/>
          </w:rPr>
          <w:instrText xml:space="preserve"> PAGEREF _Toc518556970 \h </w:instrText>
        </w:r>
        <w:r w:rsidR="000C5CB8">
          <w:rPr>
            <w:noProof/>
            <w:webHidden/>
          </w:rPr>
        </w:r>
        <w:r w:rsidR="000C5CB8">
          <w:rPr>
            <w:noProof/>
            <w:webHidden/>
          </w:rPr>
          <w:fldChar w:fldCharType="separate"/>
        </w:r>
        <w:r w:rsidR="00BA22F1">
          <w:rPr>
            <w:noProof/>
            <w:webHidden/>
          </w:rPr>
          <w:t>XXXVI</w:t>
        </w:r>
        <w:r w:rsidR="000C5CB8">
          <w:rPr>
            <w:noProof/>
            <w:webHidden/>
          </w:rPr>
          <w:fldChar w:fldCharType="end"/>
        </w:r>
      </w:hyperlink>
    </w:p>
    <w:p w14:paraId="53BBC155" w14:textId="1DF93CD9" w:rsidR="000C5CB8" w:rsidRDefault="00595E85">
      <w:pPr>
        <w:pStyle w:val="Abbildungsverzeichnis"/>
        <w:tabs>
          <w:tab w:val="left" w:pos="660"/>
          <w:tab w:val="right" w:leader="dot" w:pos="9627"/>
        </w:tabs>
        <w:rPr>
          <w:rFonts w:asciiTheme="minorHAnsi" w:hAnsiTheme="minorHAnsi"/>
          <w:noProof/>
          <w:sz w:val="22"/>
          <w:lang w:eastAsia="zh-CN"/>
        </w:rPr>
      </w:pPr>
      <w:hyperlink w:anchor="_Toc518556971" w:history="1">
        <w:r w:rsidR="000C5CB8" w:rsidRPr="00AC2204">
          <w:rPr>
            <w:rStyle w:val="Hyperlink"/>
            <w:noProof/>
          </w:rPr>
          <w:t>L</w:t>
        </w:r>
        <w:r w:rsidR="000C5CB8">
          <w:rPr>
            <w:rFonts w:asciiTheme="minorHAnsi" w:hAnsiTheme="minorHAnsi"/>
            <w:noProof/>
            <w:sz w:val="22"/>
            <w:lang w:eastAsia="zh-CN"/>
          </w:rPr>
          <w:tab/>
        </w:r>
        <w:r w:rsidR="000C5CB8" w:rsidRPr="00AC2204">
          <w:rPr>
            <w:rStyle w:val="Hyperlink"/>
            <w:noProof/>
          </w:rPr>
          <w:t>Informationen zur Version des SAPUI5-Frameworkds im SGW-System</w:t>
        </w:r>
        <w:r w:rsidR="000C5CB8">
          <w:rPr>
            <w:noProof/>
            <w:webHidden/>
          </w:rPr>
          <w:tab/>
        </w:r>
        <w:r w:rsidR="000C5CB8">
          <w:rPr>
            <w:noProof/>
            <w:webHidden/>
          </w:rPr>
          <w:fldChar w:fldCharType="begin"/>
        </w:r>
        <w:r w:rsidR="000C5CB8">
          <w:rPr>
            <w:noProof/>
            <w:webHidden/>
          </w:rPr>
          <w:instrText xml:space="preserve"> PAGEREF _Toc518556971 \h </w:instrText>
        </w:r>
        <w:r w:rsidR="000C5CB8">
          <w:rPr>
            <w:noProof/>
            <w:webHidden/>
          </w:rPr>
        </w:r>
        <w:r w:rsidR="000C5CB8">
          <w:rPr>
            <w:noProof/>
            <w:webHidden/>
          </w:rPr>
          <w:fldChar w:fldCharType="separate"/>
        </w:r>
        <w:r w:rsidR="00BA22F1">
          <w:rPr>
            <w:noProof/>
            <w:webHidden/>
          </w:rPr>
          <w:t>XXXVIII</w:t>
        </w:r>
        <w:r w:rsidR="000C5CB8">
          <w:rPr>
            <w:noProof/>
            <w:webHidden/>
          </w:rPr>
          <w:fldChar w:fldCharType="end"/>
        </w:r>
      </w:hyperlink>
    </w:p>
    <w:p w14:paraId="64F4CE77" w14:textId="7FC0B1A2" w:rsidR="000C5CB8" w:rsidRDefault="00595E85">
      <w:pPr>
        <w:pStyle w:val="Abbildungsverzeichnis"/>
        <w:tabs>
          <w:tab w:val="left" w:pos="660"/>
          <w:tab w:val="right" w:leader="dot" w:pos="9627"/>
        </w:tabs>
        <w:rPr>
          <w:rFonts w:asciiTheme="minorHAnsi" w:hAnsiTheme="minorHAnsi"/>
          <w:noProof/>
          <w:sz w:val="22"/>
          <w:lang w:eastAsia="zh-CN"/>
        </w:rPr>
      </w:pPr>
      <w:hyperlink w:anchor="_Toc518556972" w:history="1">
        <w:r w:rsidR="000C5CB8" w:rsidRPr="00AC2204">
          <w:rPr>
            <w:rStyle w:val="Hyperlink"/>
            <w:noProof/>
          </w:rPr>
          <w:t>M</w:t>
        </w:r>
        <w:r w:rsidR="000C5CB8">
          <w:rPr>
            <w:rFonts w:asciiTheme="minorHAnsi" w:hAnsiTheme="minorHAnsi"/>
            <w:noProof/>
            <w:sz w:val="22"/>
            <w:lang w:eastAsia="zh-CN"/>
          </w:rPr>
          <w:tab/>
        </w:r>
        <w:r w:rsidR="000C5CB8" w:rsidRPr="00AC2204">
          <w:rPr>
            <w:rStyle w:val="Hyperlink"/>
            <w:noProof/>
          </w:rPr>
          <w:t>Anpassen der Anwendungsvorlage</w:t>
        </w:r>
        <w:r w:rsidR="000C5CB8">
          <w:rPr>
            <w:noProof/>
            <w:webHidden/>
          </w:rPr>
          <w:tab/>
        </w:r>
        <w:r w:rsidR="000C5CB8">
          <w:rPr>
            <w:noProof/>
            <w:webHidden/>
          </w:rPr>
          <w:fldChar w:fldCharType="begin"/>
        </w:r>
        <w:r w:rsidR="000C5CB8">
          <w:rPr>
            <w:noProof/>
            <w:webHidden/>
          </w:rPr>
          <w:instrText xml:space="preserve"> PAGEREF _Toc518556972 \h </w:instrText>
        </w:r>
        <w:r w:rsidR="000C5CB8">
          <w:rPr>
            <w:noProof/>
            <w:webHidden/>
          </w:rPr>
        </w:r>
        <w:r w:rsidR="000C5CB8">
          <w:rPr>
            <w:noProof/>
            <w:webHidden/>
          </w:rPr>
          <w:fldChar w:fldCharType="separate"/>
        </w:r>
        <w:r w:rsidR="00BA22F1">
          <w:rPr>
            <w:noProof/>
            <w:webHidden/>
          </w:rPr>
          <w:t>XXXIX</w:t>
        </w:r>
        <w:r w:rsidR="000C5CB8">
          <w:rPr>
            <w:noProof/>
            <w:webHidden/>
          </w:rPr>
          <w:fldChar w:fldCharType="end"/>
        </w:r>
      </w:hyperlink>
    </w:p>
    <w:p w14:paraId="1EA19D59" w14:textId="2088E9EC" w:rsidR="000C5CB8" w:rsidRDefault="00595E85">
      <w:pPr>
        <w:pStyle w:val="Abbildungsverzeichnis"/>
        <w:tabs>
          <w:tab w:val="left" w:pos="660"/>
          <w:tab w:val="right" w:leader="dot" w:pos="9627"/>
        </w:tabs>
        <w:rPr>
          <w:rFonts w:asciiTheme="minorHAnsi" w:hAnsiTheme="minorHAnsi"/>
          <w:noProof/>
          <w:sz w:val="22"/>
          <w:lang w:eastAsia="zh-CN"/>
        </w:rPr>
      </w:pPr>
      <w:hyperlink w:anchor="_Toc518556973" w:history="1">
        <w:r w:rsidR="000C5CB8" w:rsidRPr="00AC2204">
          <w:rPr>
            <w:rStyle w:val="Hyperlink"/>
            <w:noProof/>
          </w:rPr>
          <w:t>N</w:t>
        </w:r>
        <w:r w:rsidR="000C5CB8">
          <w:rPr>
            <w:rFonts w:asciiTheme="minorHAnsi" w:hAnsiTheme="minorHAnsi"/>
            <w:noProof/>
            <w:sz w:val="22"/>
            <w:lang w:eastAsia="zh-CN"/>
          </w:rPr>
          <w:tab/>
        </w:r>
        <w:r w:rsidR="000C5CB8" w:rsidRPr="00AC2204">
          <w:rPr>
            <w:rStyle w:val="Hyperlink"/>
            <w:noProof/>
          </w:rPr>
          <w:t>Ansicht der Anwendung nach der Erstellung</w:t>
        </w:r>
        <w:r w:rsidR="000C5CB8">
          <w:rPr>
            <w:noProof/>
            <w:webHidden/>
          </w:rPr>
          <w:tab/>
        </w:r>
        <w:r w:rsidR="000C5CB8">
          <w:rPr>
            <w:noProof/>
            <w:webHidden/>
          </w:rPr>
          <w:fldChar w:fldCharType="begin"/>
        </w:r>
        <w:r w:rsidR="000C5CB8">
          <w:rPr>
            <w:noProof/>
            <w:webHidden/>
          </w:rPr>
          <w:instrText xml:space="preserve"> PAGEREF _Toc518556973 \h </w:instrText>
        </w:r>
        <w:r w:rsidR="000C5CB8">
          <w:rPr>
            <w:noProof/>
            <w:webHidden/>
          </w:rPr>
        </w:r>
        <w:r w:rsidR="000C5CB8">
          <w:rPr>
            <w:noProof/>
            <w:webHidden/>
          </w:rPr>
          <w:fldChar w:fldCharType="separate"/>
        </w:r>
        <w:r w:rsidR="00BA22F1">
          <w:rPr>
            <w:noProof/>
            <w:webHidden/>
          </w:rPr>
          <w:t>XLI</w:t>
        </w:r>
        <w:r w:rsidR="000C5CB8">
          <w:rPr>
            <w:noProof/>
            <w:webHidden/>
          </w:rPr>
          <w:fldChar w:fldCharType="end"/>
        </w:r>
      </w:hyperlink>
    </w:p>
    <w:p w14:paraId="391E2B4F" w14:textId="15166179" w:rsidR="000C5CB8" w:rsidRDefault="00595E85">
      <w:pPr>
        <w:pStyle w:val="Abbildungsverzeichnis"/>
        <w:tabs>
          <w:tab w:val="left" w:pos="660"/>
          <w:tab w:val="right" w:leader="dot" w:pos="9627"/>
        </w:tabs>
        <w:rPr>
          <w:rFonts w:asciiTheme="minorHAnsi" w:hAnsiTheme="minorHAnsi"/>
          <w:noProof/>
          <w:sz w:val="22"/>
          <w:lang w:eastAsia="zh-CN"/>
        </w:rPr>
      </w:pPr>
      <w:hyperlink w:anchor="_Toc518556974" w:history="1">
        <w:r w:rsidR="000C5CB8" w:rsidRPr="00AC2204">
          <w:rPr>
            <w:rStyle w:val="Hyperlink"/>
            <w:noProof/>
          </w:rPr>
          <w:t>O</w:t>
        </w:r>
        <w:r w:rsidR="000C5CB8">
          <w:rPr>
            <w:rFonts w:asciiTheme="minorHAnsi" w:hAnsiTheme="minorHAnsi"/>
            <w:noProof/>
            <w:sz w:val="22"/>
            <w:lang w:eastAsia="zh-CN"/>
          </w:rPr>
          <w:tab/>
        </w:r>
        <w:r w:rsidR="000C5CB8" w:rsidRPr="00AC2204">
          <w:rPr>
            <w:rStyle w:val="Hyperlink"/>
            <w:noProof/>
          </w:rPr>
          <w:t>Ausliefern einer Anwendung in die SAP Cloud Platform</w:t>
        </w:r>
        <w:r w:rsidR="000C5CB8">
          <w:rPr>
            <w:noProof/>
            <w:webHidden/>
          </w:rPr>
          <w:tab/>
        </w:r>
        <w:r w:rsidR="000C5CB8">
          <w:rPr>
            <w:noProof/>
            <w:webHidden/>
          </w:rPr>
          <w:fldChar w:fldCharType="begin"/>
        </w:r>
        <w:r w:rsidR="000C5CB8">
          <w:rPr>
            <w:noProof/>
            <w:webHidden/>
          </w:rPr>
          <w:instrText xml:space="preserve"> PAGEREF _Toc518556974 \h </w:instrText>
        </w:r>
        <w:r w:rsidR="000C5CB8">
          <w:rPr>
            <w:noProof/>
            <w:webHidden/>
          </w:rPr>
        </w:r>
        <w:r w:rsidR="000C5CB8">
          <w:rPr>
            <w:noProof/>
            <w:webHidden/>
          </w:rPr>
          <w:fldChar w:fldCharType="separate"/>
        </w:r>
        <w:r w:rsidR="00BA22F1">
          <w:rPr>
            <w:noProof/>
            <w:webHidden/>
          </w:rPr>
          <w:t>XLIII</w:t>
        </w:r>
        <w:r w:rsidR="000C5CB8">
          <w:rPr>
            <w:noProof/>
            <w:webHidden/>
          </w:rPr>
          <w:fldChar w:fldCharType="end"/>
        </w:r>
      </w:hyperlink>
    </w:p>
    <w:p w14:paraId="55705695" w14:textId="7D0113C7" w:rsidR="000C5CB8" w:rsidRDefault="00595E85">
      <w:pPr>
        <w:pStyle w:val="Abbildungsverzeichnis"/>
        <w:tabs>
          <w:tab w:val="left" w:pos="660"/>
          <w:tab w:val="right" w:leader="dot" w:pos="9627"/>
        </w:tabs>
        <w:rPr>
          <w:rFonts w:asciiTheme="minorHAnsi" w:hAnsiTheme="minorHAnsi"/>
          <w:noProof/>
          <w:sz w:val="22"/>
          <w:lang w:eastAsia="zh-CN"/>
        </w:rPr>
      </w:pPr>
      <w:hyperlink w:anchor="_Toc518556975" w:history="1">
        <w:r w:rsidR="000C5CB8" w:rsidRPr="00AC2204">
          <w:rPr>
            <w:rStyle w:val="Hyperlink"/>
            <w:noProof/>
          </w:rPr>
          <w:t>P</w:t>
        </w:r>
        <w:r w:rsidR="000C5CB8">
          <w:rPr>
            <w:rFonts w:asciiTheme="minorHAnsi" w:hAnsiTheme="minorHAnsi"/>
            <w:noProof/>
            <w:sz w:val="22"/>
            <w:lang w:eastAsia="zh-CN"/>
          </w:rPr>
          <w:tab/>
        </w:r>
        <w:r w:rsidR="000C5CB8" w:rsidRPr="00AC2204">
          <w:rPr>
            <w:rStyle w:val="Hyperlink"/>
            <w:noProof/>
          </w:rPr>
          <w:t>Anlegen eines Fiori-Launchpad im Portal-Dienst der SAP Cloud Platform</w:t>
        </w:r>
        <w:r w:rsidR="000C5CB8">
          <w:rPr>
            <w:noProof/>
            <w:webHidden/>
          </w:rPr>
          <w:tab/>
        </w:r>
        <w:r w:rsidR="000C5CB8">
          <w:rPr>
            <w:noProof/>
            <w:webHidden/>
          </w:rPr>
          <w:fldChar w:fldCharType="begin"/>
        </w:r>
        <w:r w:rsidR="000C5CB8">
          <w:rPr>
            <w:noProof/>
            <w:webHidden/>
          </w:rPr>
          <w:instrText xml:space="preserve"> PAGEREF _Toc518556975 \h </w:instrText>
        </w:r>
        <w:r w:rsidR="000C5CB8">
          <w:rPr>
            <w:noProof/>
            <w:webHidden/>
          </w:rPr>
        </w:r>
        <w:r w:rsidR="000C5CB8">
          <w:rPr>
            <w:noProof/>
            <w:webHidden/>
          </w:rPr>
          <w:fldChar w:fldCharType="separate"/>
        </w:r>
        <w:r w:rsidR="00BA22F1">
          <w:rPr>
            <w:noProof/>
            <w:webHidden/>
          </w:rPr>
          <w:t>XLIV</w:t>
        </w:r>
        <w:r w:rsidR="000C5CB8">
          <w:rPr>
            <w:noProof/>
            <w:webHidden/>
          </w:rPr>
          <w:fldChar w:fldCharType="end"/>
        </w:r>
      </w:hyperlink>
    </w:p>
    <w:p w14:paraId="51B666A6" w14:textId="6FDC0FC9" w:rsidR="000C5CB8" w:rsidRDefault="00595E85">
      <w:pPr>
        <w:pStyle w:val="Abbildungsverzeichnis"/>
        <w:tabs>
          <w:tab w:val="left" w:pos="660"/>
          <w:tab w:val="right" w:leader="dot" w:pos="9627"/>
        </w:tabs>
        <w:rPr>
          <w:rFonts w:asciiTheme="minorHAnsi" w:hAnsiTheme="minorHAnsi"/>
          <w:noProof/>
          <w:sz w:val="22"/>
          <w:lang w:eastAsia="zh-CN"/>
        </w:rPr>
      </w:pPr>
      <w:hyperlink w:anchor="_Toc518556976" w:history="1">
        <w:r w:rsidR="000C5CB8" w:rsidRPr="00AC2204">
          <w:rPr>
            <w:rStyle w:val="Hyperlink"/>
            <w:noProof/>
          </w:rPr>
          <w:t>Q</w:t>
        </w:r>
        <w:r w:rsidR="000C5CB8">
          <w:rPr>
            <w:rFonts w:asciiTheme="minorHAnsi" w:hAnsiTheme="minorHAnsi"/>
            <w:noProof/>
            <w:sz w:val="22"/>
            <w:lang w:eastAsia="zh-CN"/>
          </w:rPr>
          <w:tab/>
        </w:r>
        <w:r w:rsidR="000C5CB8" w:rsidRPr="00AC2204">
          <w:rPr>
            <w:rStyle w:val="Hyperlink"/>
            <w:noProof/>
          </w:rPr>
          <w:t>Registrierung einer Anwendung auf einem Launchpad in der SAP Cloud Platform</w:t>
        </w:r>
        <w:r w:rsidR="000C5CB8">
          <w:rPr>
            <w:noProof/>
            <w:webHidden/>
          </w:rPr>
          <w:tab/>
        </w:r>
        <w:r w:rsidR="000C5CB8">
          <w:rPr>
            <w:noProof/>
            <w:webHidden/>
          </w:rPr>
          <w:fldChar w:fldCharType="begin"/>
        </w:r>
        <w:r w:rsidR="000C5CB8">
          <w:rPr>
            <w:noProof/>
            <w:webHidden/>
          </w:rPr>
          <w:instrText xml:space="preserve"> PAGEREF _Toc518556976 \h </w:instrText>
        </w:r>
        <w:r w:rsidR="000C5CB8">
          <w:rPr>
            <w:noProof/>
            <w:webHidden/>
          </w:rPr>
        </w:r>
        <w:r w:rsidR="000C5CB8">
          <w:rPr>
            <w:noProof/>
            <w:webHidden/>
          </w:rPr>
          <w:fldChar w:fldCharType="separate"/>
        </w:r>
        <w:r w:rsidR="00BA22F1">
          <w:rPr>
            <w:noProof/>
            <w:webHidden/>
          </w:rPr>
          <w:t>XLVI</w:t>
        </w:r>
        <w:r w:rsidR="000C5CB8">
          <w:rPr>
            <w:noProof/>
            <w:webHidden/>
          </w:rPr>
          <w:fldChar w:fldCharType="end"/>
        </w:r>
      </w:hyperlink>
    </w:p>
    <w:p w14:paraId="5D8CC3F2" w14:textId="58A52F86" w:rsidR="000C5CB8" w:rsidRDefault="00595E85">
      <w:pPr>
        <w:pStyle w:val="Abbildungsverzeichnis"/>
        <w:tabs>
          <w:tab w:val="left" w:pos="660"/>
          <w:tab w:val="right" w:leader="dot" w:pos="9627"/>
        </w:tabs>
        <w:rPr>
          <w:rFonts w:asciiTheme="minorHAnsi" w:hAnsiTheme="minorHAnsi"/>
          <w:noProof/>
          <w:sz w:val="22"/>
          <w:lang w:eastAsia="zh-CN"/>
        </w:rPr>
      </w:pPr>
      <w:hyperlink w:anchor="_Toc518556977" w:history="1">
        <w:r w:rsidR="000C5CB8" w:rsidRPr="00AC2204">
          <w:rPr>
            <w:rStyle w:val="Hyperlink"/>
            <w:noProof/>
          </w:rPr>
          <w:t>R</w:t>
        </w:r>
        <w:r w:rsidR="000C5CB8">
          <w:rPr>
            <w:rFonts w:asciiTheme="minorHAnsi" w:hAnsiTheme="minorHAnsi"/>
            <w:noProof/>
            <w:sz w:val="22"/>
            <w:lang w:eastAsia="zh-CN"/>
          </w:rPr>
          <w:tab/>
        </w:r>
        <w:r w:rsidR="000C5CB8" w:rsidRPr="00AC2204">
          <w:rPr>
            <w:rStyle w:val="Hyperlink"/>
            <w:noProof/>
          </w:rPr>
          <w:t>Ausliefern einer Anwendung auf einen lokalen Applikationsserver</w:t>
        </w:r>
        <w:r w:rsidR="000C5CB8">
          <w:rPr>
            <w:noProof/>
            <w:webHidden/>
          </w:rPr>
          <w:tab/>
        </w:r>
        <w:r w:rsidR="000C5CB8">
          <w:rPr>
            <w:noProof/>
            <w:webHidden/>
          </w:rPr>
          <w:fldChar w:fldCharType="begin"/>
        </w:r>
        <w:r w:rsidR="000C5CB8">
          <w:rPr>
            <w:noProof/>
            <w:webHidden/>
          </w:rPr>
          <w:instrText xml:space="preserve"> PAGEREF _Toc518556977 \h </w:instrText>
        </w:r>
        <w:r w:rsidR="000C5CB8">
          <w:rPr>
            <w:noProof/>
            <w:webHidden/>
          </w:rPr>
        </w:r>
        <w:r w:rsidR="000C5CB8">
          <w:rPr>
            <w:noProof/>
            <w:webHidden/>
          </w:rPr>
          <w:fldChar w:fldCharType="separate"/>
        </w:r>
        <w:r w:rsidR="00BA22F1">
          <w:rPr>
            <w:noProof/>
            <w:webHidden/>
          </w:rPr>
          <w:t>XLVIII</w:t>
        </w:r>
        <w:r w:rsidR="000C5CB8">
          <w:rPr>
            <w:noProof/>
            <w:webHidden/>
          </w:rPr>
          <w:fldChar w:fldCharType="end"/>
        </w:r>
      </w:hyperlink>
    </w:p>
    <w:p w14:paraId="7C460C5A" w14:textId="7A232237" w:rsidR="000C5CB8" w:rsidRDefault="00595E85">
      <w:pPr>
        <w:pStyle w:val="Abbildungsverzeichnis"/>
        <w:tabs>
          <w:tab w:val="left" w:pos="660"/>
          <w:tab w:val="right" w:leader="dot" w:pos="9627"/>
        </w:tabs>
        <w:rPr>
          <w:rFonts w:asciiTheme="minorHAnsi" w:hAnsiTheme="minorHAnsi"/>
          <w:noProof/>
          <w:sz w:val="22"/>
          <w:lang w:eastAsia="zh-CN"/>
        </w:rPr>
      </w:pPr>
      <w:hyperlink w:anchor="_Toc518556978" w:history="1">
        <w:r w:rsidR="000C5CB8" w:rsidRPr="00AC2204">
          <w:rPr>
            <w:rStyle w:val="Hyperlink"/>
            <w:noProof/>
          </w:rPr>
          <w:t>S</w:t>
        </w:r>
        <w:r w:rsidR="000C5CB8">
          <w:rPr>
            <w:rFonts w:asciiTheme="minorHAnsi" w:hAnsiTheme="minorHAnsi"/>
            <w:noProof/>
            <w:sz w:val="22"/>
            <w:lang w:eastAsia="zh-CN"/>
          </w:rPr>
          <w:tab/>
        </w:r>
        <w:r w:rsidR="000C5CB8" w:rsidRPr="00AC2204">
          <w:rPr>
            <w:rStyle w:val="Hyperlink"/>
            <w:noProof/>
          </w:rPr>
          <w:t>Registrieren einer Anwendung auf einem lokalen Fiori-Launchpad</w:t>
        </w:r>
        <w:r w:rsidR="000C5CB8">
          <w:rPr>
            <w:noProof/>
            <w:webHidden/>
          </w:rPr>
          <w:tab/>
        </w:r>
        <w:r w:rsidR="000C5CB8">
          <w:rPr>
            <w:noProof/>
            <w:webHidden/>
          </w:rPr>
          <w:fldChar w:fldCharType="begin"/>
        </w:r>
        <w:r w:rsidR="000C5CB8">
          <w:rPr>
            <w:noProof/>
            <w:webHidden/>
          </w:rPr>
          <w:instrText xml:space="preserve"> PAGEREF _Toc518556978 \h </w:instrText>
        </w:r>
        <w:r w:rsidR="000C5CB8">
          <w:rPr>
            <w:noProof/>
            <w:webHidden/>
          </w:rPr>
        </w:r>
        <w:r w:rsidR="000C5CB8">
          <w:rPr>
            <w:noProof/>
            <w:webHidden/>
          </w:rPr>
          <w:fldChar w:fldCharType="separate"/>
        </w:r>
        <w:r w:rsidR="00BA22F1">
          <w:rPr>
            <w:noProof/>
            <w:webHidden/>
          </w:rPr>
          <w:t>L</w:t>
        </w:r>
        <w:r w:rsidR="000C5CB8">
          <w:rPr>
            <w:noProof/>
            <w:webHidden/>
          </w:rPr>
          <w:fldChar w:fldCharType="end"/>
        </w:r>
      </w:hyperlink>
    </w:p>
    <w:p w14:paraId="05A622AE" w14:textId="2FB0FC94" w:rsidR="002C5F73" w:rsidRPr="007C45C9" w:rsidRDefault="002C5F73" w:rsidP="002C5F73">
      <w:pPr>
        <w:pStyle w:val="Flietext"/>
        <w:rPr>
          <w:noProof w:val="0"/>
        </w:rPr>
      </w:pPr>
      <w:r w:rsidRPr="007C45C9">
        <w:rPr>
          <w:noProof w:val="0"/>
        </w:rPr>
        <w:fldChar w:fldCharType="end"/>
      </w:r>
      <w:r w:rsidRPr="007C45C9">
        <w:rPr>
          <w:noProof w:val="0"/>
        </w:rPr>
        <w:br w:type="page"/>
      </w:r>
    </w:p>
    <w:p w14:paraId="518D26E8" w14:textId="56579096" w:rsidR="00F25D43" w:rsidRPr="007C45C9" w:rsidRDefault="007319CE" w:rsidP="00170724">
      <w:pPr>
        <w:pStyle w:val="berschriftrmisch"/>
      </w:pPr>
      <w:bookmarkStart w:id="557" w:name="_Toc512245460"/>
      <w:bookmarkStart w:id="558" w:name="_Toc512808562"/>
      <w:bookmarkStart w:id="559" w:name="_Toc518556004"/>
      <w:bookmarkStart w:id="560" w:name="_Ref430010625"/>
      <w:r w:rsidRPr="007C45C9">
        <w:lastRenderedPageBreak/>
        <w:t>Anhang</w:t>
      </w:r>
      <w:bookmarkEnd w:id="557"/>
      <w:bookmarkEnd w:id="558"/>
      <w:bookmarkEnd w:id="559"/>
      <w:r w:rsidR="00AE72B6">
        <w:tab/>
      </w:r>
    </w:p>
    <w:p w14:paraId="2F1A66E0" w14:textId="77777777" w:rsidR="00051369" w:rsidRPr="007C45C9" w:rsidRDefault="00051369" w:rsidP="00A40D88">
      <w:pPr>
        <w:pStyle w:val="berschrift4-Angela"/>
      </w:pPr>
      <w:bookmarkStart w:id="561" w:name="_Ref508289104"/>
      <w:bookmarkStart w:id="562" w:name="_Toc512245461"/>
      <w:bookmarkStart w:id="563" w:name="_Toc512808563"/>
      <w:bookmarkStart w:id="564" w:name="_Toc518556960"/>
      <w:r w:rsidRPr="007C45C9">
        <w:t>Übersicht über die Konzernstruktur</w:t>
      </w:r>
      <w:bookmarkEnd w:id="561"/>
      <w:bookmarkEnd w:id="562"/>
      <w:bookmarkEnd w:id="563"/>
      <w:bookmarkEnd w:id="564"/>
    </w:p>
    <w:p w14:paraId="22E97BFD" w14:textId="77777777" w:rsidR="00F25D43" w:rsidRPr="007C45C9" w:rsidRDefault="000C5092" w:rsidP="009715EB">
      <w:pPr>
        <w:pStyle w:val="Abbildung"/>
        <w:framePr w:wrap="notBeside"/>
        <w:rPr>
          <w:noProof w:val="0"/>
        </w:rPr>
      </w:pPr>
      <w:r w:rsidRPr="007C45C9">
        <w:rPr>
          <w:lang w:eastAsia="zh-CN"/>
        </w:rPr>
        <w:drawing>
          <wp:inline distT="0" distB="0" distL="0" distR="0" wp14:anchorId="7E1ECC97" wp14:editId="7E9BB928">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9495" cy="2724519"/>
                    </a:xfrm>
                    <a:prstGeom prst="rect">
                      <a:avLst/>
                    </a:prstGeom>
                    <a:ln>
                      <a:solidFill>
                        <a:schemeClr val="tx1"/>
                      </a:solidFill>
                    </a:ln>
                  </pic:spPr>
                </pic:pic>
              </a:graphicData>
            </a:graphic>
          </wp:inline>
        </w:drawing>
      </w:r>
    </w:p>
    <w:p w14:paraId="72465FDD" w14:textId="34B54CD3" w:rsidR="008E1B73" w:rsidRPr="007C45C9" w:rsidRDefault="000C5092" w:rsidP="009715EB">
      <w:pPr>
        <w:pStyle w:val="Abbildung"/>
        <w:framePr w:wrap="notBeside"/>
        <w:rPr>
          <w:noProof w:val="0"/>
        </w:rPr>
      </w:pPr>
      <w:r w:rsidRPr="007C45C9">
        <w:rPr>
          <w:lang w:eastAsia="zh-CN"/>
        </w:rPr>
        <w:drawing>
          <wp:inline distT="0" distB="0" distL="0" distR="0" wp14:anchorId="371B40EC" wp14:editId="2B966E49">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5137" cy="2530577"/>
                    </a:xfrm>
                    <a:prstGeom prst="rect">
                      <a:avLst/>
                    </a:prstGeom>
                    <a:ln>
                      <a:solidFill>
                        <a:schemeClr val="tx1"/>
                      </a:solidFill>
                    </a:ln>
                  </pic:spPr>
                </pic:pic>
              </a:graphicData>
            </a:graphic>
          </wp:inline>
        </w:drawing>
      </w:r>
      <w:bookmarkEnd w:id="560"/>
    </w:p>
    <w:p w14:paraId="10D8A204" w14:textId="77777777" w:rsidR="00800C3C" w:rsidRPr="007C45C9" w:rsidRDefault="00800C3C" w:rsidP="00937F6A">
      <w:pPr>
        <w:pStyle w:val="Flietext"/>
        <w:rPr>
          <w:rFonts w:eastAsiaTheme="majorEastAsia" w:cstheme="majorBidi"/>
          <w:noProof w:val="0"/>
          <w:sz w:val="26"/>
          <w:szCs w:val="26"/>
        </w:rPr>
      </w:pPr>
      <w:r w:rsidRPr="007C45C9">
        <w:rPr>
          <w:noProof w:val="0"/>
        </w:rPr>
        <w:br w:type="page"/>
      </w:r>
    </w:p>
    <w:p w14:paraId="61CC2953" w14:textId="77777777" w:rsidR="00800C3C" w:rsidRPr="007C45C9" w:rsidRDefault="00800C3C" w:rsidP="00A40D88">
      <w:pPr>
        <w:pStyle w:val="berschrift4-Angela"/>
      </w:pPr>
      <w:bookmarkStart w:id="565" w:name="_Toc512245462"/>
      <w:bookmarkStart w:id="566" w:name="_Toc512808564"/>
      <w:bookmarkStart w:id="567" w:name="_Toc518556961"/>
      <w:r w:rsidRPr="007C45C9">
        <w:lastRenderedPageBreak/>
        <w:t>Versionen des SAP ERP</w:t>
      </w:r>
      <w:bookmarkEnd w:id="565"/>
      <w:bookmarkEnd w:id="566"/>
      <w:bookmarkEnd w:id="567"/>
    </w:p>
    <w:p w14:paraId="705A45FE" w14:textId="77777777" w:rsidR="000C5092" w:rsidRPr="007C45C9" w:rsidRDefault="00CF31D9" w:rsidP="00937F6A">
      <w:pPr>
        <w:pStyle w:val="Flietext"/>
        <w:rPr>
          <w:noProof w:val="0"/>
        </w:rPr>
      </w:pPr>
      <w:r w:rsidRPr="007C45C9">
        <w:rPr>
          <w:lang w:eastAsia="zh-CN"/>
        </w:rPr>
        <w:drawing>
          <wp:anchor distT="0" distB="0" distL="114300" distR="114300" simplePos="0" relativeHeight="251662336" behindDoc="1" locked="0" layoutInCell="1" allowOverlap="1" wp14:anchorId="4511A41C" wp14:editId="50D1ABD9">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72">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7C45C9">
        <w:rPr>
          <w:rFonts w:cs="Arial"/>
          <w:lang w:eastAsia="zh-CN"/>
        </w:rPr>
        <w:drawing>
          <wp:anchor distT="0" distB="0" distL="114300" distR="114300" simplePos="0" relativeHeight="251661312" behindDoc="1" locked="0" layoutInCell="1" allowOverlap="1" wp14:anchorId="16BA9055" wp14:editId="0E3FC0F5">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73"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7C45C9">
        <w:rPr>
          <w:lang w:eastAsia="zh-CN"/>
        </w:rPr>
        <w:drawing>
          <wp:anchor distT="0" distB="0" distL="114300" distR="114300" simplePos="0" relativeHeight="251660288" behindDoc="0" locked="0" layoutInCell="1" allowOverlap="1" wp14:anchorId="3EDA33B2" wp14:editId="53FE1273">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73"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7C45C9">
        <w:rPr>
          <w:noProof w:val="0"/>
        </w:rPr>
        <w:br w:type="page"/>
      </w:r>
    </w:p>
    <w:p w14:paraId="523C103E" w14:textId="50C40FC2" w:rsidR="00E73389" w:rsidRPr="007C45C9" w:rsidRDefault="00E73389" w:rsidP="00153470">
      <w:pPr>
        <w:pStyle w:val="berschrift4-Angela"/>
      </w:pPr>
      <w:bookmarkStart w:id="568" w:name="_Toc512245463"/>
      <w:bookmarkStart w:id="569" w:name="_Toc512808565"/>
      <w:bookmarkStart w:id="570" w:name="_Toc518556962"/>
      <w:r w:rsidRPr="007C45C9">
        <w:lastRenderedPageBreak/>
        <w:t>Überblick über Cloud Computing</w:t>
      </w:r>
      <w:bookmarkEnd w:id="568"/>
      <w:bookmarkEnd w:id="569"/>
      <w:bookmarkEnd w:id="570"/>
    </w:p>
    <w:p w14:paraId="6547F4CF" w14:textId="6228FED8" w:rsidR="00746B69" w:rsidRDefault="00E73389" w:rsidP="00746B69">
      <w:pPr>
        <w:pStyle w:val="Abbildung"/>
        <w:framePr w:wrap="auto" w:vAnchor="margin" w:yAlign="inline"/>
        <w:rPr>
          <w:noProof w:val="0"/>
          <w14:scene3d>
            <w14:camera w14:prst="orthographicFront"/>
            <w14:lightRig w14:rig="threePt" w14:dir="t">
              <w14:rot w14:lat="0" w14:lon="0" w14:rev="0"/>
            </w14:lightRig>
          </w14:scene3d>
        </w:rPr>
      </w:pPr>
      <w:r w:rsidRPr="007C45C9">
        <w:rPr>
          <w:lang w:eastAsia="zh-CN"/>
        </w:rPr>
        <w:drawing>
          <wp:inline distT="0" distB="0" distL="0" distR="0" wp14:anchorId="55169700" wp14:editId="5EABB0F1">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74"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571" w:name="_Ref513024549"/>
      <w:bookmarkStart w:id="572" w:name="_Ref513024679"/>
    </w:p>
    <w:p w14:paraId="59C57FA8" w14:textId="662F8D48" w:rsidR="00BE2008" w:rsidRPr="007C45C9" w:rsidRDefault="00BE2008" w:rsidP="00BE2008">
      <w:pPr>
        <w:pStyle w:val="FlietextersterAbsatz"/>
        <w:rPr>
          <w:noProof w:val="0"/>
          <w14:scene3d>
            <w14:camera w14:prst="orthographicFront"/>
            <w14:lightRig w14:rig="threePt" w14:dir="t">
              <w14:rot w14:lat="0" w14:lon="0" w14:rev="0"/>
            </w14:lightRig>
          </w14:scene3d>
        </w:rPr>
      </w:pPr>
      <w:r>
        <w:rPr>
          <w:noProof w:val="0"/>
          <w14:scene3d>
            <w14:camera w14:prst="orthographicFront"/>
            <w14:lightRig w14:rig="threePt" w14:dir="t">
              <w14:rot w14:lat="0" w14:lon="0" w14:rev="0"/>
            </w14:lightRig>
          </w14:scene3d>
        </w:rPr>
        <w:t xml:space="preserve">Quelle: </w:t>
      </w:r>
      <w:bookmarkStart w:id="573" w:name="_Ref511304439"/>
      <w:sdt>
        <w:sdtPr>
          <w:id w:val="191805233"/>
          <w:citation/>
        </w:sdtPr>
        <w:sdtContent>
          <w:r w:rsidRPr="007C45C9">
            <w:fldChar w:fldCharType="begin"/>
          </w:r>
          <w:r w:rsidRPr="007C45C9">
            <w:instrText xml:space="preserve"> CITATION WikCC18 \l 1031 </w:instrText>
          </w:r>
          <w:r w:rsidRPr="007C45C9">
            <w:fldChar w:fldCharType="separate"/>
          </w:r>
          <w:r w:rsidR="000C5CB8">
            <w:t>[108]</w:t>
          </w:r>
          <w:r w:rsidRPr="007C45C9">
            <w:fldChar w:fldCharType="end"/>
          </w:r>
        </w:sdtContent>
      </w:sdt>
      <w:bookmarkEnd w:id="573"/>
    </w:p>
    <w:p w14:paraId="1487A4AF" w14:textId="77777777" w:rsidR="00746B69" w:rsidRPr="007C45C9" w:rsidRDefault="00746B69">
      <w:pPr>
        <w:spacing w:line="276" w:lineRule="auto"/>
        <w:jc w:val="left"/>
        <w:rPr>
          <w:sz w:val="20"/>
          <w14:scene3d>
            <w14:camera w14:prst="orthographicFront"/>
            <w14:lightRig w14:rig="threePt" w14:dir="t">
              <w14:rot w14:lat="0" w14:lon="0" w14:rev="0"/>
            </w14:lightRig>
          </w14:scene3d>
        </w:rPr>
      </w:pPr>
      <w:r w:rsidRPr="007C45C9">
        <w:rPr>
          <w14:scene3d>
            <w14:camera w14:prst="orthographicFront"/>
            <w14:lightRig w14:rig="threePt" w14:dir="t">
              <w14:rot w14:lat="0" w14:lon="0" w14:rev="0"/>
            </w14:lightRig>
          </w14:scene3d>
        </w:rPr>
        <w:br w:type="page"/>
      </w:r>
    </w:p>
    <w:p w14:paraId="32C58E3D" w14:textId="77777777" w:rsidR="0024641B" w:rsidRPr="007C45C9" w:rsidRDefault="00A50F89" w:rsidP="00153470">
      <w:pPr>
        <w:pStyle w:val="berschrift4-Angela"/>
      </w:pPr>
      <w:bookmarkStart w:id="574" w:name="_Ref517101579"/>
      <w:bookmarkStart w:id="575" w:name="_Toc518556963"/>
      <w:r w:rsidRPr="007C45C9">
        <w:rPr>
          <w14:scene3d>
            <w14:camera w14:prst="orthographicFront"/>
            <w14:lightRig w14:rig="threePt" w14:dir="t">
              <w14:rot w14:lat="0" w14:lon="0" w14:rev="0"/>
            </w14:lightRig>
          </w14:scene3d>
        </w:rPr>
        <w:lastRenderedPageBreak/>
        <w:t>SAP Support-Chat</w:t>
      </w:r>
      <w:bookmarkEnd w:id="571"/>
      <w:bookmarkEnd w:id="572"/>
      <w:bookmarkEnd w:id="574"/>
      <w:bookmarkEnd w:id="575"/>
    </w:p>
    <w:p w14:paraId="5FEE8AA2" w14:textId="77777777" w:rsidR="0024641B" w:rsidRPr="007C45C9" w:rsidRDefault="0024641B" w:rsidP="00E8112E">
      <w:pPr>
        <w:pStyle w:val="Chatinfo"/>
      </w:pPr>
      <w:r w:rsidRPr="007C45C9">
        <w:t>Inf</w:t>
      </w:r>
      <w:r w:rsidR="00403607" w:rsidRPr="007C45C9">
        <w:t xml:space="preserve">o </w:t>
      </w:r>
      <w:r w:rsidRPr="007C45C9">
        <w:t>um 11:29, Apr 23:</w:t>
      </w:r>
    </w:p>
    <w:p w14:paraId="5D4945D6" w14:textId="494BDDD2" w:rsidR="0024641B" w:rsidRPr="007C45C9" w:rsidRDefault="0024641B" w:rsidP="00E8112E">
      <w:pPr>
        <w:pStyle w:val="Chattext"/>
      </w:pPr>
      <w:r w:rsidRPr="007C45C9">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75" w:history="1">
        <w:r w:rsidRPr="007C45C9">
          <w:rPr>
            <w:rStyle w:val="Hyperlink"/>
            <w:rFonts w:asciiTheme="minorHAnsi" w:hAnsiTheme="minorHAnsi" w:cstheme="minorHAnsi"/>
            <w:sz w:val="20"/>
          </w:rPr>
          <w:t>Datenschutzerklärung.</w:t>
        </w:r>
      </w:hyperlink>
      <w:r w:rsidRPr="007C45C9">
        <w:t> </w:t>
      </w:r>
    </w:p>
    <w:p w14:paraId="5F090C8A" w14:textId="77777777" w:rsidR="0024641B" w:rsidRPr="007C45C9" w:rsidRDefault="0024641B" w:rsidP="00E8112E">
      <w:pPr>
        <w:pStyle w:val="Chattext"/>
      </w:pPr>
      <w:r w:rsidRPr="007C45C9">
        <w:t>Sie chatten jetzt mit Herr Krämer.</w:t>
      </w:r>
    </w:p>
    <w:p w14:paraId="7932F640" w14:textId="77777777" w:rsidR="0024641B" w:rsidRPr="007C45C9" w:rsidRDefault="0024641B" w:rsidP="00E8112E">
      <w:pPr>
        <w:pStyle w:val="Chatinfo"/>
      </w:pPr>
      <w:r w:rsidRPr="007C45C9">
        <w:t>Angela</w:t>
      </w:r>
      <w:r w:rsidR="00403607" w:rsidRPr="007C45C9">
        <w:t xml:space="preserve"> </w:t>
      </w:r>
      <w:r w:rsidRPr="007C45C9">
        <w:t>um 11:29, Apr 23:</w:t>
      </w:r>
    </w:p>
    <w:p w14:paraId="331DF993" w14:textId="77777777" w:rsidR="0024641B" w:rsidRPr="007C45C9" w:rsidRDefault="0024641B" w:rsidP="00E8112E">
      <w:pPr>
        <w:pStyle w:val="Chattext"/>
      </w:pPr>
      <w:r w:rsidRPr="007C45C9">
        <w:t>Hallo Herr Krämer,</w:t>
      </w:r>
    </w:p>
    <w:p w14:paraId="1FFC4DDA" w14:textId="77777777" w:rsidR="0024641B" w:rsidRPr="007C45C9" w:rsidRDefault="0024641B" w:rsidP="00E8112E">
      <w:pPr>
        <w:pStyle w:val="Chatinfo"/>
      </w:pPr>
      <w:r w:rsidRPr="007C45C9">
        <w:t>Herr Krämer um 11:29, Apr 23:</w:t>
      </w:r>
    </w:p>
    <w:p w14:paraId="2D4368AE" w14:textId="77777777" w:rsidR="0024641B" w:rsidRPr="007C45C9" w:rsidRDefault="0024641B" w:rsidP="00E8112E">
      <w:pPr>
        <w:pStyle w:val="Chattext"/>
      </w:pPr>
      <w:r w:rsidRPr="007C45C9">
        <w:t>Hallo, wie kann ich Ihnen helfen?</w:t>
      </w:r>
    </w:p>
    <w:p w14:paraId="0E13B5CD" w14:textId="77777777" w:rsidR="0024641B" w:rsidRPr="007C45C9" w:rsidRDefault="0024641B" w:rsidP="00E8112E">
      <w:pPr>
        <w:pStyle w:val="Chatinfo"/>
      </w:pPr>
      <w:r w:rsidRPr="007C45C9">
        <w:t>Angela um 11:29, Apr 23:</w:t>
      </w:r>
    </w:p>
    <w:p w14:paraId="2532441A" w14:textId="77777777" w:rsidR="0024641B" w:rsidRPr="007C45C9" w:rsidRDefault="0024641B" w:rsidP="00E8112E">
      <w:pPr>
        <w:pStyle w:val="Chattext"/>
      </w:pPr>
      <w:r w:rsidRPr="007C45C9">
        <w:t>ist es möglich, die SAP Cloud Platform</w:t>
      </w:r>
      <w:r w:rsidR="001246EF" w:rsidRPr="007C45C9">
        <w:t xml:space="preserve"> </w:t>
      </w:r>
      <w:r w:rsidRPr="007C45C9">
        <w:t>auf einem eigenen Server zu hosten?</w:t>
      </w:r>
    </w:p>
    <w:p w14:paraId="146B6FFE" w14:textId="77777777" w:rsidR="0024641B" w:rsidRPr="007C45C9" w:rsidRDefault="0024641B" w:rsidP="00E8112E">
      <w:pPr>
        <w:pStyle w:val="Chatinfo"/>
      </w:pPr>
      <w:r w:rsidRPr="007C45C9">
        <w:t>Herr Krämer um 11:31, Apr 23:</w:t>
      </w:r>
    </w:p>
    <w:p w14:paraId="78B40EE1" w14:textId="77777777" w:rsidR="0024641B" w:rsidRPr="007C45C9" w:rsidRDefault="003A7F9D" w:rsidP="00552A87">
      <w:pPr>
        <w:pStyle w:val="Chattext"/>
      </w:pPr>
      <w:r w:rsidRPr="007C45C9">
        <w:t>Grundsätzlich</w:t>
      </w:r>
      <w:r w:rsidR="0024641B" w:rsidRPr="007C45C9">
        <w:t xml:space="preserve"> </w:t>
      </w:r>
      <w:r w:rsidR="0048007D" w:rsidRPr="007C45C9">
        <w:t>ist dies möglich. Sie benötigen</w:t>
      </w:r>
      <w:r w:rsidR="001246EF" w:rsidRPr="007C45C9">
        <w:t xml:space="preserve"> </w:t>
      </w:r>
      <w:r w:rsidR="0024641B" w:rsidRPr="007C45C9">
        <w:t xml:space="preserve">aber die entsprechende </w:t>
      </w:r>
      <w:r w:rsidRPr="007C45C9">
        <w:t>Infrastruktur</w:t>
      </w:r>
      <w:r w:rsidR="0024641B" w:rsidRPr="007C45C9">
        <w:t>.</w:t>
      </w:r>
    </w:p>
    <w:p w14:paraId="2EABC301" w14:textId="77777777" w:rsidR="0024641B" w:rsidRPr="007C45C9" w:rsidRDefault="0024641B" w:rsidP="00E8112E">
      <w:pPr>
        <w:pStyle w:val="Chatinfo"/>
      </w:pPr>
      <w:r w:rsidRPr="007C45C9">
        <w:t>Herr Krämer um 11:32, Apr 23:</w:t>
      </w:r>
    </w:p>
    <w:p w14:paraId="0E64BB2F" w14:textId="7E8992E2" w:rsidR="0024641B" w:rsidRPr="007C45C9" w:rsidRDefault="0024641B" w:rsidP="00552A87">
      <w:pPr>
        <w:pStyle w:val="Chattext"/>
        <w:rPr>
          <w:rFonts w:asciiTheme="minorHAnsi" w:hAnsiTheme="minorHAnsi" w:cstheme="minorHAnsi"/>
          <w:color w:val="6D6E70"/>
        </w:rPr>
      </w:pPr>
      <w:r w:rsidRPr="007C45C9">
        <w:t>Hier finden Sie Infos zur Cloud Platfom:</w:t>
      </w:r>
      <w:r w:rsidR="001246EF" w:rsidRPr="007C45C9">
        <w:t xml:space="preserve"> </w:t>
      </w:r>
      <w:hyperlink r:id="rId76" w:history="1">
        <w:r w:rsidRPr="007C45C9">
          <w:rPr>
            <w:rFonts w:asciiTheme="minorHAnsi" w:hAnsiTheme="minorHAnsi" w:cstheme="minorHAnsi"/>
            <w:color w:val="6D6E70"/>
          </w:rPr>
          <w:t>https://cloudplatform.sap.com/index.html</w:t>
        </w:r>
      </w:hyperlink>
    </w:p>
    <w:p w14:paraId="496DA7EE" w14:textId="77777777" w:rsidR="0024641B" w:rsidRPr="007C45C9" w:rsidRDefault="0024641B" w:rsidP="00E8112E">
      <w:pPr>
        <w:pStyle w:val="Chatinfo"/>
      </w:pPr>
      <w:r w:rsidRPr="007C45C9">
        <w:t>Angela um 11:33, Apr 23:</w:t>
      </w:r>
    </w:p>
    <w:p w14:paraId="0ED03599" w14:textId="77777777" w:rsidR="0024641B" w:rsidRPr="007C45C9" w:rsidRDefault="0024641B" w:rsidP="00552A87">
      <w:pPr>
        <w:pStyle w:val="Chattext"/>
      </w:pPr>
      <w:r w:rsidRPr="007C45C9">
        <w:t>was wäre die entsprechende Infrastruktur?</w:t>
      </w:r>
      <w:r w:rsidR="001246EF" w:rsidRPr="007C45C9">
        <w:t xml:space="preserve"> </w:t>
      </w:r>
      <w:r w:rsidRPr="007C45C9">
        <w:t>Und sehen Sie darin überhaupt einen Vorteil?</w:t>
      </w:r>
    </w:p>
    <w:p w14:paraId="64A4E3C7" w14:textId="77777777" w:rsidR="0024641B" w:rsidRPr="007C45C9" w:rsidRDefault="0024641B" w:rsidP="00E8112E">
      <w:pPr>
        <w:pStyle w:val="Chatinfo"/>
      </w:pPr>
      <w:r w:rsidRPr="007C45C9">
        <w:t>Angela um 11:33, Apr 23:</w:t>
      </w:r>
    </w:p>
    <w:p w14:paraId="24C34826" w14:textId="77777777" w:rsidR="0024641B" w:rsidRPr="007C45C9" w:rsidRDefault="0024641B" w:rsidP="00552A87">
      <w:pPr>
        <w:pStyle w:val="Chattext"/>
      </w:pPr>
      <w:r w:rsidRPr="007C45C9">
        <w:t>vielleicht reicht es, wenn sie die zweite Frag</w:t>
      </w:r>
      <w:r w:rsidR="001246EF" w:rsidRPr="007C45C9">
        <w:t>e</w:t>
      </w:r>
      <w:r w:rsidRPr="007C45C9">
        <w:t xml:space="preserve"> beantworten :-D</w:t>
      </w:r>
    </w:p>
    <w:p w14:paraId="72B3A122" w14:textId="77777777" w:rsidR="0024641B" w:rsidRPr="007C45C9" w:rsidRDefault="0024641B" w:rsidP="00E8112E">
      <w:pPr>
        <w:pStyle w:val="Chatinfo"/>
      </w:pPr>
      <w:r w:rsidRPr="007C45C9">
        <w:t>Angela um 11:33, Apr 23:</w:t>
      </w:r>
    </w:p>
    <w:p w14:paraId="7039928E" w14:textId="77777777" w:rsidR="0024641B" w:rsidRPr="007C45C9" w:rsidRDefault="0024641B" w:rsidP="00552A87">
      <w:pPr>
        <w:pStyle w:val="Chattext"/>
      </w:pPr>
      <w:r w:rsidRPr="007C45C9">
        <w:t>die erste war etwas zu allgemein.</w:t>
      </w:r>
    </w:p>
    <w:p w14:paraId="6BB83F81" w14:textId="77777777" w:rsidR="0024641B" w:rsidRPr="007C45C9" w:rsidRDefault="0024641B" w:rsidP="00E8112E">
      <w:pPr>
        <w:pStyle w:val="Chatinfo"/>
      </w:pPr>
      <w:r w:rsidRPr="007C45C9">
        <w:t>Herr Krämer um 11:35, Apr 23:</w:t>
      </w:r>
    </w:p>
    <w:p w14:paraId="166923B0" w14:textId="77777777" w:rsidR="0024641B" w:rsidRPr="007C45C9" w:rsidRDefault="0024641B" w:rsidP="00552A87">
      <w:pPr>
        <w:pStyle w:val="Chattext"/>
      </w:pPr>
      <w:r w:rsidRPr="007C45C9">
        <w:t>Wenn Sie Ihre Daten nicht der SAP anvertrauen wollen,</w:t>
      </w:r>
      <w:r w:rsidR="001246EF" w:rsidRPr="007C45C9">
        <w:t xml:space="preserve"> </w:t>
      </w:r>
      <w:r w:rsidRPr="007C45C9">
        <w:t xml:space="preserve">ist die private Cloud die </w:t>
      </w:r>
      <w:r w:rsidR="0048007D" w:rsidRPr="007C45C9">
        <w:t>Möglichkeit. Im Prinzip ist die</w:t>
      </w:r>
      <w:r w:rsidR="001246EF" w:rsidRPr="007C45C9">
        <w:t xml:space="preserve"> </w:t>
      </w:r>
      <w:r w:rsidRPr="007C45C9">
        <w:t>allgemeine Cloud sinnv</w:t>
      </w:r>
      <w:r w:rsidR="0048007D" w:rsidRPr="007C45C9">
        <w:t>oller, da Sie sich nicht um die</w:t>
      </w:r>
      <w:r w:rsidR="001246EF" w:rsidRPr="007C45C9">
        <w:t xml:space="preserve"> </w:t>
      </w:r>
      <w:r w:rsidRPr="007C45C9">
        <w:t>IT kümmern müssen sondern nur user sind.</w:t>
      </w:r>
    </w:p>
    <w:p w14:paraId="5A8AD919" w14:textId="77777777" w:rsidR="0024641B" w:rsidRPr="007C45C9" w:rsidRDefault="0024641B" w:rsidP="00E8112E">
      <w:pPr>
        <w:pStyle w:val="Chatinfo"/>
      </w:pPr>
      <w:r w:rsidRPr="007C45C9">
        <w:t>Herr Krämer um 11:37, Apr 23:</w:t>
      </w:r>
    </w:p>
    <w:p w14:paraId="1BB77CD6" w14:textId="77777777" w:rsidR="0024641B" w:rsidRPr="007C45C9" w:rsidRDefault="0024641B" w:rsidP="00552A87">
      <w:pPr>
        <w:pStyle w:val="Chattext"/>
      </w:pPr>
      <w:r w:rsidRPr="007C45C9">
        <w:t>Wir sprechen bei der Cloud Platform von PaaS, Platform as a Service.</w:t>
      </w:r>
    </w:p>
    <w:p w14:paraId="693CCEAB" w14:textId="77777777" w:rsidR="0024641B" w:rsidRPr="007C45C9" w:rsidRDefault="0024641B" w:rsidP="00E8112E">
      <w:pPr>
        <w:pStyle w:val="Chatinfo"/>
      </w:pPr>
      <w:r w:rsidRPr="007C45C9">
        <w:t>Angela um 11:37, Apr 23:</w:t>
      </w:r>
    </w:p>
    <w:p w14:paraId="5CD16769" w14:textId="77777777" w:rsidR="0024641B" w:rsidRPr="007C45C9" w:rsidRDefault="0024641B" w:rsidP="00552A87">
      <w:pPr>
        <w:pStyle w:val="Chattext"/>
      </w:pPr>
      <w:r w:rsidRPr="007C45C9">
        <w:t xml:space="preserve">wie </w:t>
      </w:r>
      <w:r w:rsidR="0048007D" w:rsidRPr="007C45C9">
        <w:t>funktioniert das Bezahlmodell,</w:t>
      </w:r>
      <w:r w:rsidR="001246EF" w:rsidRPr="007C45C9">
        <w:t xml:space="preserve"> </w:t>
      </w:r>
      <w:r w:rsidRPr="007C45C9">
        <w:t>wenn wir die Cloud</w:t>
      </w:r>
      <w:r w:rsidR="0048007D" w:rsidRPr="007C45C9">
        <w:t xml:space="preserve"> Platform selbst hosten würden?</w:t>
      </w:r>
      <w:r w:rsidR="001246EF" w:rsidRPr="007C45C9">
        <w:t xml:space="preserve"> </w:t>
      </w:r>
      <w:r w:rsidRPr="007C45C9">
        <w:t>gibt es ein subscription-based package für diesen Falll?</w:t>
      </w:r>
    </w:p>
    <w:p w14:paraId="6879198F" w14:textId="77777777" w:rsidR="0024641B" w:rsidRPr="007C45C9" w:rsidRDefault="0024641B" w:rsidP="00E8112E">
      <w:pPr>
        <w:pStyle w:val="Chatinfo"/>
      </w:pPr>
      <w:r w:rsidRPr="007C45C9">
        <w:t>Herr Krämer um 11:39, Apr 23:</w:t>
      </w:r>
    </w:p>
    <w:p w14:paraId="08D66ACE" w14:textId="77777777" w:rsidR="0024641B" w:rsidRPr="007C45C9" w:rsidRDefault="0024641B" w:rsidP="00552A87">
      <w:pPr>
        <w:pStyle w:val="Chattext"/>
      </w:pPr>
      <w:r w:rsidRPr="007C45C9">
        <w:t xml:space="preserve">Ich bedauere, </w:t>
      </w:r>
      <w:r w:rsidR="0048007D" w:rsidRPr="007C45C9">
        <w:t>Kosten und Lizenzmodelle werden</w:t>
      </w:r>
      <w:r w:rsidR="001246EF" w:rsidRPr="007C45C9">
        <w:t xml:space="preserve"> </w:t>
      </w:r>
      <w:r w:rsidRPr="007C45C9">
        <w:t>ausschließlich durch unseren Vertrieb kommuniziert.</w:t>
      </w:r>
    </w:p>
    <w:p w14:paraId="24CC0ADF" w14:textId="77777777" w:rsidR="0024641B" w:rsidRPr="007C45C9" w:rsidRDefault="0024641B" w:rsidP="00E8112E">
      <w:pPr>
        <w:pStyle w:val="Chatinfo"/>
      </w:pPr>
      <w:r w:rsidRPr="007C45C9">
        <w:t>Angela um 11:39, Apr 23:</w:t>
      </w:r>
    </w:p>
    <w:p w14:paraId="42C9E308" w14:textId="77777777" w:rsidR="0024641B" w:rsidRPr="007C45C9" w:rsidRDefault="0024641B" w:rsidP="00552A87">
      <w:pPr>
        <w:pStyle w:val="Chattext"/>
      </w:pPr>
      <w:r w:rsidRPr="007C45C9">
        <w:t>schade. trotzdem vielen Dank für Ihre Bemühungen,</w:t>
      </w:r>
      <w:r w:rsidR="001246EF" w:rsidRPr="007C45C9">
        <w:t xml:space="preserve"> </w:t>
      </w:r>
      <w:r w:rsidRPr="007C45C9">
        <w:t>w</w:t>
      </w:r>
      <w:r w:rsidR="0048007D" w:rsidRPr="007C45C9">
        <w:t>ie kann ich jemanden erreichen,</w:t>
      </w:r>
      <w:r w:rsidR="001246EF" w:rsidRPr="007C45C9">
        <w:t xml:space="preserve"> </w:t>
      </w:r>
      <w:r w:rsidRPr="007C45C9">
        <w:t>der mir diese Frage beantworten könnte?</w:t>
      </w:r>
    </w:p>
    <w:p w14:paraId="56177176" w14:textId="77777777" w:rsidR="0024641B" w:rsidRPr="007C45C9" w:rsidRDefault="0024641B" w:rsidP="00E8112E">
      <w:pPr>
        <w:pStyle w:val="Chatinfo"/>
      </w:pPr>
      <w:r w:rsidRPr="007C45C9">
        <w:t>Herr Krämer um 11:40, Apr 23:</w:t>
      </w:r>
    </w:p>
    <w:p w14:paraId="5C68A79D" w14:textId="77777777" w:rsidR="0024641B" w:rsidRPr="007C45C9" w:rsidRDefault="0024641B" w:rsidP="00552A87">
      <w:pPr>
        <w:pStyle w:val="Chattext"/>
      </w:pPr>
      <w:r w:rsidRPr="007C45C9">
        <w:t>Setzen Sie berets SAP Lösungen ein?</w:t>
      </w:r>
    </w:p>
    <w:p w14:paraId="35F31385" w14:textId="77777777" w:rsidR="0024641B" w:rsidRPr="007C45C9" w:rsidRDefault="0024641B" w:rsidP="00E8112E">
      <w:pPr>
        <w:pStyle w:val="Chatinfo"/>
      </w:pPr>
      <w:r w:rsidRPr="007C45C9">
        <w:t>Angela um 11:41, Apr 23:</w:t>
      </w:r>
    </w:p>
    <w:p w14:paraId="494094DB" w14:textId="77777777" w:rsidR="0024641B" w:rsidRPr="007C45C9" w:rsidRDefault="0024641B" w:rsidP="00552A87">
      <w:pPr>
        <w:pStyle w:val="Chattext"/>
      </w:pPr>
      <w:r w:rsidRPr="007C45C9">
        <w:t>ja, wir sind als IT-Outsourcing Dienstleister auf SAP-Produkte spezialisiert.</w:t>
      </w:r>
    </w:p>
    <w:p w14:paraId="4D9B7099" w14:textId="77777777" w:rsidR="0024641B" w:rsidRPr="007C45C9" w:rsidRDefault="0024641B" w:rsidP="00E8112E">
      <w:pPr>
        <w:pStyle w:val="Chatinfo"/>
      </w:pPr>
      <w:r w:rsidRPr="007C45C9">
        <w:t>Herr Krämer um 11:42, Apr 23:</w:t>
      </w:r>
    </w:p>
    <w:p w14:paraId="5F3B6BA8" w14:textId="77777777" w:rsidR="0024641B" w:rsidRPr="007C45C9" w:rsidRDefault="0024641B" w:rsidP="00552A87">
      <w:pPr>
        <w:pStyle w:val="Chattext"/>
      </w:pPr>
      <w:r w:rsidRPr="007C45C9">
        <w:t>Sind Sie SAP Partner?</w:t>
      </w:r>
    </w:p>
    <w:p w14:paraId="059DF037" w14:textId="77777777" w:rsidR="0024641B" w:rsidRPr="007C45C9" w:rsidRDefault="0024641B" w:rsidP="00E8112E">
      <w:pPr>
        <w:pStyle w:val="Chatinfo"/>
      </w:pPr>
      <w:r w:rsidRPr="007C45C9">
        <w:t>Angela um 11:42, Apr 23:</w:t>
      </w:r>
    </w:p>
    <w:p w14:paraId="17151BD7" w14:textId="77777777" w:rsidR="0024641B" w:rsidRPr="007C45C9" w:rsidRDefault="0024641B" w:rsidP="00552A87">
      <w:pPr>
        <w:pStyle w:val="Chattext"/>
      </w:pPr>
      <w:r w:rsidRPr="007C45C9">
        <w:t>ja.</w:t>
      </w:r>
    </w:p>
    <w:p w14:paraId="1FD9C0E1" w14:textId="77777777" w:rsidR="0024641B" w:rsidRPr="007C45C9" w:rsidRDefault="0024641B" w:rsidP="00E8112E">
      <w:pPr>
        <w:pStyle w:val="Chatinfo"/>
      </w:pPr>
      <w:r w:rsidRPr="007C45C9">
        <w:t>Herr Krämer um 11:42, Apr 23:</w:t>
      </w:r>
    </w:p>
    <w:p w14:paraId="7FC92CEF" w14:textId="77777777" w:rsidR="0024641B" w:rsidRPr="007C45C9" w:rsidRDefault="0024641B" w:rsidP="00552A87">
      <w:pPr>
        <w:pStyle w:val="Chattext"/>
      </w:pPr>
      <w:r w:rsidRPr="007C45C9">
        <w:t>Dann haben Sie einen Partner Manager. Er wäre der richtige Ansprechpartner.</w:t>
      </w:r>
    </w:p>
    <w:p w14:paraId="63CDCBAD" w14:textId="77777777" w:rsidR="0024641B" w:rsidRPr="007C45C9" w:rsidRDefault="0024641B" w:rsidP="00E8112E">
      <w:pPr>
        <w:pStyle w:val="Chatinfo"/>
      </w:pPr>
      <w:r w:rsidRPr="007C45C9">
        <w:t>Angela um 11:43, Apr 23:</w:t>
      </w:r>
    </w:p>
    <w:p w14:paraId="690B999E" w14:textId="77777777" w:rsidR="0024641B" w:rsidRPr="007C45C9" w:rsidRDefault="0024641B" w:rsidP="00552A87">
      <w:pPr>
        <w:pStyle w:val="Chattext"/>
      </w:pPr>
      <w:r w:rsidRPr="007C45C9">
        <w:t>Vielen Dank! Ich wünsche Ihnen eine schöne Woche.</w:t>
      </w:r>
    </w:p>
    <w:p w14:paraId="7D112035" w14:textId="7ED4E0E2" w:rsidR="00746B69" w:rsidRPr="007C45C9" w:rsidRDefault="0024641B" w:rsidP="006F33B9">
      <w:pPr>
        <w:pStyle w:val="StandardWeb"/>
        <w:spacing w:before="0" w:beforeAutospacing="0" w:after="0" w:afterAutospacing="0"/>
        <w:rPr>
          <w:rFonts w:ascii="Calibri" w:hAnsi="Calibri" w:cs="Calibri"/>
          <w:color w:val="595959"/>
          <w:sz w:val="18"/>
          <w:szCs w:val="18"/>
        </w:rPr>
      </w:pPr>
      <w:r w:rsidRPr="007C45C9">
        <w:rPr>
          <w:rFonts w:ascii="Calibri" w:hAnsi="Calibri" w:cs="Calibri"/>
          <w:color w:val="595959"/>
          <w:sz w:val="18"/>
          <w:szCs w:val="18"/>
        </w:rPr>
        <w:t>Aus &lt;</w:t>
      </w:r>
      <w:hyperlink r:id="rId77" w:history="1">
        <w:r w:rsidRPr="007C45C9">
          <w:rPr>
            <w:rStyle w:val="Hyperlink"/>
            <w:rFonts w:ascii="Calibri" w:eastAsiaTheme="majorEastAsia" w:hAnsi="Calibri" w:cs="Calibri"/>
            <w:sz w:val="18"/>
            <w:szCs w:val="18"/>
          </w:rPr>
          <w:t>https://www.sap.com/germany/index.html</w:t>
        </w:r>
      </w:hyperlink>
      <w:r w:rsidRPr="007C45C9">
        <w:rPr>
          <w:rFonts w:ascii="Calibri" w:hAnsi="Calibri" w:cs="Calibri"/>
          <w:color w:val="595959"/>
          <w:sz w:val="18"/>
          <w:szCs w:val="18"/>
        </w:rPr>
        <w:t xml:space="preserve">&gt; </w:t>
      </w:r>
    </w:p>
    <w:p w14:paraId="150D7AFB" w14:textId="77777777" w:rsidR="003E2703" w:rsidRPr="007C45C9" w:rsidRDefault="003E2703" w:rsidP="00153470">
      <w:pPr>
        <w:pStyle w:val="berschrift4-Angela"/>
      </w:pPr>
      <w:bookmarkStart w:id="576" w:name="_Ref517101793"/>
      <w:bookmarkStart w:id="577" w:name="_Toc518556964"/>
      <w:r w:rsidRPr="007C45C9">
        <w:lastRenderedPageBreak/>
        <w:t>Überblick über Testkonten in der SAP Cloud Platform</w:t>
      </w:r>
      <w:bookmarkEnd w:id="576"/>
      <w:bookmarkEnd w:id="577"/>
    </w:p>
    <w:p w14:paraId="4133AE0C" w14:textId="77777777" w:rsidR="006057C7" w:rsidRPr="007C45C9" w:rsidRDefault="003E2703" w:rsidP="003E2703">
      <w:r w:rsidRPr="007C45C9">
        <w:rPr>
          <w:noProof/>
          <w:lang w:eastAsia="zh-CN"/>
        </w:rPr>
        <w:drawing>
          <wp:inline distT="0" distB="0" distL="0" distR="0" wp14:anchorId="7BAFF480" wp14:editId="2843C25F">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78">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14:paraId="76A8EB68" w14:textId="77777777" w:rsidR="006057C7" w:rsidRPr="007C45C9" w:rsidRDefault="006057C7">
      <w:pPr>
        <w:spacing w:line="276" w:lineRule="auto"/>
        <w:jc w:val="left"/>
      </w:pPr>
      <w:r w:rsidRPr="007C45C9">
        <w:br w:type="page"/>
      </w:r>
    </w:p>
    <w:p w14:paraId="495BE7F2" w14:textId="4C618A54" w:rsidR="00BF0E89" w:rsidRPr="007C45C9" w:rsidRDefault="007629B8" w:rsidP="00153470">
      <w:pPr>
        <w:pStyle w:val="berschrift4-Angela"/>
      </w:pPr>
      <w:bookmarkStart w:id="578" w:name="_Toc512808567"/>
      <w:bookmarkStart w:id="579" w:name="_Toc518556965"/>
      <w:r w:rsidRPr="007C45C9">
        <w:rPr>
          <w14:scene3d>
            <w14:camera w14:prst="orthographicFront"/>
            <w14:lightRig w14:rig="threePt" w14:dir="t">
              <w14:rot w14:lat="0" w14:lon="0" w14:rev="0"/>
            </w14:lightRig>
          </w14:scene3d>
        </w:rPr>
        <w:lastRenderedPageBreak/>
        <w:t>Rechenzentren als Standort für SAP Cloud Platform</w:t>
      </w:r>
      <w:bookmarkEnd w:id="578"/>
      <w:bookmarkEnd w:id="579"/>
    </w:p>
    <w:p w14:paraId="65DE0FCB" w14:textId="77777777" w:rsidR="006A6482" w:rsidRPr="007C45C9" w:rsidRDefault="00BF0E89" w:rsidP="001974DF">
      <w:pPr>
        <w:pStyle w:val="Abbildung"/>
        <w:framePr w:wrap="notBesid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4A847155" wp14:editId="55FC93E8">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16200000">
                      <a:off x="0" y="0"/>
                      <a:ext cx="8227005" cy="3763917"/>
                    </a:xfrm>
                    <a:prstGeom prst="rect">
                      <a:avLst/>
                    </a:prstGeom>
                  </pic:spPr>
                </pic:pic>
              </a:graphicData>
            </a:graphic>
          </wp:inline>
        </w:drawing>
      </w:r>
    </w:p>
    <w:p w14:paraId="5B4813A0" w14:textId="347078BD" w:rsidR="00BE2008" w:rsidRDefault="00BE2008" w:rsidP="00BE2008">
      <w:pPr>
        <w:pStyle w:val="FlietextersterAbsatz"/>
        <w:rPr>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t xml:space="preserve">Quelle </w:t>
      </w:r>
      <w:sdt>
        <w:sdtPr>
          <w:rPr>
            <w14:scene3d>
              <w14:camera w14:prst="orthographicFront"/>
              <w14:lightRig w14:rig="threePt" w14:dir="t">
                <w14:rot w14:lat="0" w14:lon="0" w14:rev="0"/>
              </w14:lightRig>
            </w14:scene3d>
          </w:rPr>
          <w:id w:val="-1187912086"/>
          <w:citation/>
        </w:sdtPr>
        <w:sdtContent>
          <w:r w:rsidRPr="007C45C9">
            <w:rPr>
              <w14:scene3d>
                <w14:camera w14:prst="orthographicFront"/>
                <w14:lightRig w14:rig="threePt" w14:dir="t">
                  <w14:rot w14:lat="0" w14:lon="0" w14:rev="0"/>
                </w14:lightRig>
              </w14:scene3d>
            </w:rPr>
            <w:fldChar w:fldCharType="begin"/>
          </w:r>
          <w:r w:rsidRPr="007C45C9">
            <w:rPr>
              <w:highlight w:val="lightGray"/>
              <w14:scene3d>
                <w14:camera w14:prst="orthographicFront"/>
                <w14:lightRig w14:rig="threePt" w14:dir="t">
                  <w14:rot w14:lat="0" w14:lon="0" w14:rev="0"/>
                </w14:lightRig>
              </w14:scene3d>
            </w:rPr>
            <w:instrText xml:space="preserve"> CITATION regions \l 1031 </w:instrText>
          </w:r>
          <w:r w:rsidRPr="007C45C9">
            <w:rPr>
              <w14:scene3d>
                <w14:camera w14:prst="orthographicFront"/>
                <w14:lightRig w14:rig="threePt" w14:dir="t">
                  <w14:rot w14:lat="0" w14:lon="0" w14:rev="0"/>
                </w14:lightRig>
              </w14:scene3d>
            </w:rPr>
            <w:fldChar w:fldCharType="separate"/>
          </w:r>
          <w:r w:rsidR="000C5CB8" w:rsidRPr="000C5CB8">
            <w:rPr>
              <w:highlight w:val="lightGray"/>
              <w14:scene3d>
                <w14:camera w14:prst="orthographicFront"/>
                <w14:lightRig w14:rig="threePt" w14:dir="t">
                  <w14:rot w14:lat="0" w14:lon="0" w14:rev="0"/>
                </w14:lightRig>
              </w14:scene3d>
            </w:rPr>
            <w:t>[109]</w:t>
          </w:r>
          <w:r w:rsidRPr="007C45C9">
            <w:rPr>
              <w14:scene3d>
                <w14:camera w14:prst="orthographicFront"/>
                <w14:lightRig w14:rig="threePt" w14:dir="t">
                  <w14:rot w14:lat="0" w14:lon="0" w14:rev="0"/>
                </w14:lightRig>
              </w14:scene3d>
            </w:rPr>
            <w:fldChar w:fldCharType="end"/>
          </w:r>
        </w:sdtContent>
      </w:sdt>
    </w:p>
    <w:p w14:paraId="1310D9A2" w14:textId="162D19EB" w:rsidR="009A000C" w:rsidRPr="007C45C9" w:rsidRDefault="009A000C">
      <w:pPr>
        <w:spacing w:line="276" w:lineRule="auto"/>
        <w:jc w:val="left"/>
        <w:rPr>
          <w14:scene3d>
            <w14:camera w14:prst="orthographicFront"/>
            <w14:lightRig w14:rig="threePt" w14:dir="t">
              <w14:rot w14:lat="0" w14:lon="0" w14:rev="0"/>
            </w14:lightRig>
          </w14:scene3d>
        </w:rPr>
      </w:pPr>
      <w:r w:rsidRPr="007C45C9">
        <w:rPr>
          <w14:scene3d>
            <w14:camera w14:prst="orthographicFront"/>
            <w14:lightRig w14:rig="threePt" w14:dir="t">
              <w14:rot w14:lat="0" w14:lon="0" w14:rev="0"/>
            </w14:lightRig>
          </w14:scene3d>
        </w:rPr>
        <w:br w:type="page"/>
      </w:r>
    </w:p>
    <w:p w14:paraId="0879CB23" w14:textId="77777777" w:rsidR="009A000C" w:rsidRPr="007C45C9" w:rsidRDefault="009A000C" w:rsidP="00153470">
      <w:pPr>
        <w:pStyle w:val="berschrift4-Angela"/>
        <w:rPr>
          <w:i/>
          <w14:scene3d>
            <w14:camera w14:prst="orthographicFront"/>
            <w14:lightRig w14:rig="threePt" w14:dir="t">
              <w14:rot w14:lat="0" w14:lon="0" w14:rev="0"/>
            </w14:lightRig>
          </w14:scene3d>
        </w:rPr>
      </w:pPr>
      <w:bookmarkStart w:id="580" w:name="_Ref515976471"/>
      <w:bookmarkStart w:id="581" w:name="_Toc518556966"/>
      <w:r w:rsidRPr="007C45C9">
        <w:rPr>
          <w14:scene3d>
            <w14:camera w14:prst="orthographicFront"/>
            <w14:lightRig w14:rig="threePt" w14:dir="t">
              <w14:rot w14:lat="0" w14:lon="0" w14:rev="0"/>
            </w14:lightRig>
          </w14:scene3d>
        </w:rPr>
        <w:lastRenderedPageBreak/>
        <w:t xml:space="preserve">Definition des Wortes </w:t>
      </w:r>
      <w:r w:rsidRPr="007C45C9">
        <w:rPr>
          <w:i/>
          <w14:scene3d>
            <w14:camera w14:prst="orthographicFront"/>
            <w14:lightRig w14:rig="threePt" w14:dir="t">
              <w14:rot w14:lat="0" w14:lon="0" w14:rev="0"/>
            </w14:lightRig>
          </w14:scene3d>
        </w:rPr>
        <w:t>Principal</w:t>
      </w:r>
      <w:r w:rsidRPr="007C45C9">
        <w:rPr>
          <w14:scene3d>
            <w14:camera w14:prst="orthographicFront"/>
            <w14:lightRig w14:rig="threePt" w14:dir="t">
              <w14:rot w14:lat="0" w14:lon="0" w14:rev="0"/>
            </w14:lightRig>
          </w14:scene3d>
        </w:rPr>
        <w:t xml:space="preserve"> in Transaktion </w:t>
      </w:r>
      <w:r w:rsidRPr="007C45C9">
        <w:rPr>
          <w:i/>
          <w14:scene3d>
            <w14:camera w14:prst="orthographicFront"/>
            <w14:lightRig w14:rig="threePt" w14:dir="t">
              <w14:rot w14:lat="0" w14:lon="0" w14:rev="0"/>
            </w14:lightRig>
          </w14:scene3d>
        </w:rPr>
        <w:t>SAPTERM</w:t>
      </w:r>
      <w:bookmarkEnd w:id="580"/>
      <w:bookmarkEnd w:id="581"/>
    </w:p>
    <w:p w14:paraId="4372A26E" w14:textId="77777777" w:rsidR="00567B3B" w:rsidRPr="007C45C9"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55C316CD" wp14:editId="384EA96A">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80">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14:paraId="1FCE2FF4" w14:textId="77777777" w:rsidR="00567B3B" w:rsidRPr="007C45C9"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3CC61369" wp14:editId="15E37D1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81">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7C45C9">
        <w:rPr>
          <w:noProof w:val="0"/>
          <w:highlight w:val="lightGray"/>
          <w14:scene3d>
            <w14:camera w14:prst="orthographicFront"/>
            <w14:lightRig w14:rig="threePt" w14:dir="t">
              <w14:rot w14:lat="0" w14:lon="0" w14:rev="0"/>
            </w14:lightRig>
          </w14:scene3d>
        </w:rPr>
        <w:t xml:space="preserve"> </w:t>
      </w:r>
    </w:p>
    <w:p w14:paraId="44125CE3" w14:textId="77777777" w:rsidR="00457198" w:rsidRPr="007C45C9" w:rsidRDefault="00457198">
      <w:pPr>
        <w:spacing w:line="276" w:lineRule="auto"/>
        <w:jc w:val="left"/>
        <w:rPr>
          <w:sz w:val="20"/>
          <w:highlight w:val="lightGray"/>
          <w14:scene3d>
            <w14:camera w14:prst="orthographicFront"/>
            <w14:lightRig w14:rig="threePt" w14:dir="t">
              <w14:rot w14:lat="0" w14:lon="0" w14:rev="0"/>
            </w14:lightRig>
          </w14:scene3d>
        </w:rPr>
      </w:pPr>
      <w:r w:rsidRPr="007C45C9">
        <w:rPr>
          <w:highlight w:val="lightGray"/>
          <w14:scene3d>
            <w14:camera w14:prst="orthographicFront"/>
            <w14:lightRig w14:rig="threePt" w14:dir="t">
              <w14:rot w14:lat="0" w14:lon="0" w14:rev="0"/>
            </w14:lightRig>
          </w14:scene3d>
        </w:rPr>
        <w:br w:type="page"/>
      </w:r>
    </w:p>
    <w:p w14:paraId="0F08BF10" w14:textId="635E5F98" w:rsidR="004A06C3" w:rsidRDefault="004A06C3" w:rsidP="00153470">
      <w:pPr>
        <w:pStyle w:val="berschrift4-Angela"/>
        <w:rPr>
          <w14:scene3d>
            <w14:camera w14:prst="orthographicFront"/>
            <w14:lightRig w14:rig="threePt" w14:dir="t">
              <w14:rot w14:lat="0" w14:lon="0" w14:rev="0"/>
            </w14:lightRig>
          </w14:scene3d>
        </w:rPr>
      </w:pPr>
      <w:bookmarkStart w:id="582" w:name="_Toc518556967"/>
      <w:bookmarkStart w:id="583" w:name="_Ref516120915"/>
      <w:r>
        <w:rPr>
          <w14:scene3d>
            <w14:camera w14:prst="orthographicFront"/>
            <w14:lightRig w14:rig="threePt" w14:dir="t">
              <w14:rot w14:lat="0" w14:lon="0" w14:rev="0"/>
            </w14:lightRig>
          </w14:scene3d>
        </w:rPr>
        <w:lastRenderedPageBreak/>
        <w:t>Konfiguration des SAP Cloud Connector</w:t>
      </w:r>
      <w:bookmarkEnd w:id="582"/>
    </w:p>
    <w:p w14:paraId="368633A5" w14:textId="69797EFA" w:rsidR="00D44105" w:rsidRPr="00D44105" w:rsidRDefault="00D44105" w:rsidP="00D44105">
      <w:pPr>
        <w:pStyle w:val="berschrift5-Angela"/>
      </w:pPr>
      <w:r>
        <w:t>Festlegung des Master- bzw. Shadow-Status</w:t>
      </w:r>
    </w:p>
    <w:p w14:paraId="4EBD430F" w14:textId="1583DE88" w:rsidR="00DC514B" w:rsidRDefault="00D44105">
      <w:pPr>
        <w:spacing w:line="276" w:lineRule="auto"/>
        <w:jc w:val="left"/>
      </w:pPr>
      <w:r>
        <w:rPr>
          <w:noProof/>
          <w:lang w:eastAsia="zh-CN"/>
        </w:rPr>
        <w:drawing>
          <wp:inline distT="0" distB="0" distL="0" distR="0" wp14:anchorId="4F933B7B" wp14:editId="13B1CFDC">
            <wp:extent cx="5677786" cy="4502580"/>
            <wp:effectExtent l="0" t="0" r="0" b="0"/>
            <wp:docPr id="445" name="Grafi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scc3.PNG"/>
                    <pic:cNvPicPr/>
                  </pic:nvPicPr>
                  <pic:blipFill rotWithShape="1">
                    <a:blip r:embed="rId82">
                      <a:extLst>
                        <a:ext uri="{28A0092B-C50C-407E-A947-70E740481C1C}">
                          <a14:useLocalDpi xmlns:a14="http://schemas.microsoft.com/office/drawing/2010/main" val="0"/>
                        </a:ext>
                      </a:extLst>
                    </a:blip>
                    <a:srcRect l="521" b="6500"/>
                    <a:stretch/>
                  </pic:blipFill>
                  <pic:spPr bwMode="auto">
                    <a:xfrm>
                      <a:off x="0" y="0"/>
                      <a:ext cx="5741745" cy="4553301"/>
                    </a:xfrm>
                    <a:prstGeom prst="rect">
                      <a:avLst/>
                    </a:prstGeom>
                    <a:ln>
                      <a:noFill/>
                    </a:ln>
                    <a:extLst>
                      <a:ext uri="{53640926-AAD7-44D8-BBD7-CCE9431645EC}">
                        <a14:shadowObscured xmlns:a14="http://schemas.microsoft.com/office/drawing/2010/main"/>
                      </a:ext>
                    </a:extLst>
                  </pic:spPr>
                </pic:pic>
              </a:graphicData>
            </a:graphic>
          </wp:inline>
        </w:drawing>
      </w:r>
    </w:p>
    <w:p w14:paraId="7EFCCB36" w14:textId="77777777" w:rsidR="00DC514B" w:rsidRDefault="00DC514B">
      <w:pPr>
        <w:spacing w:line="276" w:lineRule="auto"/>
        <w:jc w:val="left"/>
      </w:pPr>
      <w:r>
        <w:br w:type="page"/>
      </w:r>
    </w:p>
    <w:p w14:paraId="160C4AAC" w14:textId="2B72CCA0" w:rsidR="00D44105" w:rsidRDefault="00D44105" w:rsidP="00DC514B">
      <w:pPr>
        <w:pStyle w:val="berschrift4-Angela"/>
      </w:pPr>
      <w:bookmarkStart w:id="584" w:name="_Ref518311306"/>
      <w:bookmarkStart w:id="585" w:name="_Toc518556968"/>
      <w:r>
        <w:lastRenderedPageBreak/>
        <w:t>Verbindung mit einem Konto der SAP Cloud Platform</w:t>
      </w:r>
      <w:bookmarkEnd w:id="584"/>
      <w:bookmarkEnd w:id="585"/>
    </w:p>
    <w:p w14:paraId="6E20CEB2" w14:textId="5D89B9AE" w:rsidR="00DC514B" w:rsidRPr="00DC514B" w:rsidRDefault="00DC514B" w:rsidP="00FB3680">
      <w:pPr>
        <w:pStyle w:val="berschrift5-Angela"/>
      </w:pPr>
      <w:r>
        <w:t>Eingabe der Verbindungsdaten</w:t>
      </w:r>
    </w:p>
    <w:p w14:paraId="328B62A6" w14:textId="76B9CDC8" w:rsidR="00056FA1" w:rsidRDefault="00BC424E">
      <w:pPr>
        <w:spacing w:line="276" w:lineRule="auto"/>
        <w:jc w:val="left"/>
      </w:pPr>
      <w:r>
        <w:rPr>
          <w:noProof/>
          <w:lang w:eastAsia="zh-CN"/>
        </w:rPr>
        <w:drawing>
          <wp:inline distT="0" distB="0" distL="0" distR="0" wp14:anchorId="34200BB7" wp14:editId="0DF99E82">
            <wp:extent cx="6072272" cy="4401879"/>
            <wp:effectExtent l="0" t="0" r="508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cc5.PNG"/>
                    <pic:cNvPicPr/>
                  </pic:nvPicPr>
                  <pic:blipFill rotWithShape="1">
                    <a:blip r:embed="rId83">
                      <a:extLst>
                        <a:ext uri="{28A0092B-C50C-407E-A947-70E740481C1C}">
                          <a14:useLocalDpi xmlns:a14="http://schemas.microsoft.com/office/drawing/2010/main" val="0"/>
                        </a:ext>
                      </a:extLst>
                    </a:blip>
                    <a:srcRect l="3143" t="2592" r="1728" b="4303"/>
                    <a:stretch/>
                  </pic:blipFill>
                  <pic:spPr bwMode="auto">
                    <a:xfrm>
                      <a:off x="0" y="0"/>
                      <a:ext cx="6179807" cy="4479833"/>
                    </a:xfrm>
                    <a:prstGeom prst="rect">
                      <a:avLst/>
                    </a:prstGeom>
                    <a:ln>
                      <a:noFill/>
                    </a:ln>
                    <a:extLst>
                      <a:ext uri="{53640926-AAD7-44D8-BBD7-CCE9431645EC}">
                        <a14:shadowObscured xmlns:a14="http://schemas.microsoft.com/office/drawing/2010/main"/>
                      </a:ext>
                    </a:extLst>
                  </pic:spPr>
                </pic:pic>
              </a:graphicData>
            </a:graphic>
          </wp:inline>
        </w:drawing>
      </w:r>
    </w:p>
    <w:p w14:paraId="51186FE9" w14:textId="77777777" w:rsidR="00056FA1" w:rsidRDefault="00056FA1">
      <w:pPr>
        <w:spacing w:line="276" w:lineRule="auto"/>
        <w:jc w:val="left"/>
      </w:pPr>
      <w:r>
        <w:br w:type="page"/>
      </w:r>
    </w:p>
    <w:p w14:paraId="7BEC82F4" w14:textId="3D5085D0" w:rsidR="000A7C19" w:rsidRDefault="000A7C19" w:rsidP="000A7C19">
      <w:pPr>
        <w:pStyle w:val="berschrift5-Angela"/>
      </w:pPr>
      <w:r>
        <w:lastRenderedPageBreak/>
        <w:t>Detailanzeige des verbundenen Kontos</w:t>
      </w:r>
    </w:p>
    <w:p w14:paraId="51B1BC4A" w14:textId="22F9168F" w:rsidR="008F321A" w:rsidRDefault="00BC424E">
      <w:pPr>
        <w:spacing w:line="276" w:lineRule="auto"/>
        <w:jc w:val="left"/>
      </w:pPr>
      <w:r>
        <w:rPr>
          <w:noProof/>
          <w:lang w:eastAsia="zh-CN"/>
        </w:rPr>
        <w:drawing>
          <wp:inline distT="0" distB="0" distL="0" distR="0" wp14:anchorId="4B54F50D" wp14:editId="56DAD5AC">
            <wp:extent cx="5358810" cy="5140965"/>
            <wp:effectExtent l="0" t="0" r="0" b="2540"/>
            <wp:docPr id="433" name="Grafi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cc6_b.png"/>
                    <pic:cNvPicPr/>
                  </pic:nvPicPr>
                  <pic:blipFill rotWithShape="1">
                    <a:blip r:embed="rId84">
                      <a:extLst>
                        <a:ext uri="{28A0092B-C50C-407E-A947-70E740481C1C}">
                          <a14:useLocalDpi xmlns:a14="http://schemas.microsoft.com/office/drawing/2010/main" val="0"/>
                        </a:ext>
                      </a:extLst>
                    </a:blip>
                    <a:srcRect l="19808"/>
                    <a:stretch/>
                  </pic:blipFill>
                  <pic:spPr bwMode="auto">
                    <a:xfrm>
                      <a:off x="0" y="0"/>
                      <a:ext cx="5373895" cy="5155436"/>
                    </a:xfrm>
                    <a:prstGeom prst="rect">
                      <a:avLst/>
                    </a:prstGeom>
                    <a:ln>
                      <a:noFill/>
                    </a:ln>
                    <a:extLst>
                      <a:ext uri="{53640926-AAD7-44D8-BBD7-CCE9431645EC}">
                        <a14:shadowObscured xmlns:a14="http://schemas.microsoft.com/office/drawing/2010/main"/>
                      </a:ext>
                    </a:extLst>
                  </pic:spPr>
                </pic:pic>
              </a:graphicData>
            </a:graphic>
          </wp:inline>
        </w:drawing>
      </w:r>
    </w:p>
    <w:p w14:paraId="48E332D5" w14:textId="77777777" w:rsidR="008F321A" w:rsidRDefault="008F321A">
      <w:pPr>
        <w:spacing w:line="276" w:lineRule="auto"/>
        <w:jc w:val="left"/>
      </w:pPr>
      <w:r>
        <w:br w:type="page"/>
      </w:r>
    </w:p>
    <w:p w14:paraId="2421691F" w14:textId="5297AF41" w:rsidR="00295422" w:rsidRDefault="00295422" w:rsidP="00295422">
      <w:pPr>
        <w:pStyle w:val="berschrift5-Angela"/>
      </w:pPr>
      <w:r>
        <w:lastRenderedPageBreak/>
        <w:t xml:space="preserve">Anzeige </w:t>
      </w:r>
      <w:r w:rsidR="00E23032">
        <w:t>von</w:t>
      </w:r>
      <w:r>
        <w:t xml:space="preserve"> Konnektoren in der SAP Cloud Platform</w:t>
      </w:r>
    </w:p>
    <w:p w14:paraId="25292915" w14:textId="0768CF60" w:rsidR="00295422" w:rsidRDefault="00D44105">
      <w:pPr>
        <w:spacing w:line="276" w:lineRule="auto"/>
        <w:jc w:val="left"/>
      </w:pPr>
      <w:r>
        <w:rPr>
          <w:noProof/>
          <w:lang w:eastAsia="zh-CN"/>
        </w:rPr>
        <w:drawing>
          <wp:inline distT="0" distB="0" distL="0" distR="0" wp14:anchorId="2CA1E2CB" wp14:editId="545B6952">
            <wp:extent cx="8027340" cy="5285904"/>
            <wp:effectExtent l="0" t="952" r="0" b="0"/>
            <wp:docPr id="444" name="Grafi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cc97.PNG"/>
                    <pic:cNvPicPr/>
                  </pic:nvPicPr>
                  <pic:blipFill rotWithShape="1">
                    <a:blip r:embed="rId85">
                      <a:extLst>
                        <a:ext uri="{28A0092B-C50C-407E-A947-70E740481C1C}">
                          <a14:useLocalDpi xmlns:a14="http://schemas.microsoft.com/office/drawing/2010/main" val="0"/>
                        </a:ext>
                      </a:extLst>
                    </a:blip>
                    <a:srcRect l="11034" r="2219"/>
                    <a:stretch/>
                  </pic:blipFill>
                  <pic:spPr bwMode="auto">
                    <a:xfrm rot="16200000">
                      <a:off x="0" y="0"/>
                      <a:ext cx="8048778" cy="5300021"/>
                    </a:xfrm>
                    <a:prstGeom prst="rect">
                      <a:avLst/>
                    </a:prstGeom>
                    <a:ln>
                      <a:noFill/>
                    </a:ln>
                    <a:extLst>
                      <a:ext uri="{53640926-AAD7-44D8-BBD7-CCE9431645EC}">
                        <a14:shadowObscured xmlns:a14="http://schemas.microsoft.com/office/drawing/2010/main"/>
                      </a:ext>
                    </a:extLst>
                  </pic:spPr>
                </pic:pic>
              </a:graphicData>
            </a:graphic>
          </wp:inline>
        </w:drawing>
      </w:r>
    </w:p>
    <w:p w14:paraId="5AE85364" w14:textId="77777777" w:rsidR="00295422" w:rsidRDefault="00295422">
      <w:pPr>
        <w:spacing w:line="276" w:lineRule="auto"/>
        <w:jc w:val="left"/>
      </w:pPr>
      <w:r>
        <w:br w:type="page"/>
      </w:r>
    </w:p>
    <w:p w14:paraId="5C5015FF" w14:textId="6FAA84DF" w:rsidR="00295422" w:rsidRDefault="00295422" w:rsidP="008F321A">
      <w:pPr>
        <w:pStyle w:val="berschrift4-Angela"/>
      </w:pPr>
      <w:bookmarkStart w:id="586" w:name="_Ref518310710"/>
      <w:bookmarkStart w:id="587" w:name="_Toc518556969"/>
      <w:r>
        <w:lastRenderedPageBreak/>
        <w:t>Anlage eines SAP-Systems im SAP Cloud Connector</w:t>
      </w:r>
      <w:bookmarkEnd w:id="586"/>
      <w:bookmarkEnd w:id="587"/>
    </w:p>
    <w:p w14:paraId="7BB84F67" w14:textId="729A7E63" w:rsidR="008F321A" w:rsidRPr="008F321A" w:rsidRDefault="008F321A" w:rsidP="008F321A">
      <w:pPr>
        <w:pStyle w:val="berschrift5-Angela"/>
      </w:pPr>
      <w:r>
        <w:t>Auswahl der Systemart</w:t>
      </w:r>
    </w:p>
    <w:p w14:paraId="2D908F79" w14:textId="3492B27F" w:rsidR="00295422" w:rsidRDefault="00BC424E">
      <w:pPr>
        <w:spacing w:line="276" w:lineRule="auto"/>
        <w:jc w:val="left"/>
      </w:pPr>
      <w:r>
        <w:rPr>
          <w:noProof/>
          <w:lang w:eastAsia="zh-CN"/>
        </w:rPr>
        <w:drawing>
          <wp:inline distT="0" distB="0" distL="0" distR="0" wp14:anchorId="0C41DAE8" wp14:editId="19795489">
            <wp:extent cx="5699052" cy="3562425"/>
            <wp:effectExtent l="0" t="0" r="0" b="0"/>
            <wp:docPr id="436" name="Grafi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cc8.PNG"/>
                    <pic:cNvPicPr/>
                  </pic:nvPicPr>
                  <pic:blipFill>
                    <a:blip r:embed="rId86">
                      <a:extLst>
                        <a:ext uri="{28A0092B-C50C-407E-A947-70E740481C1C}">
                          <a14:useLocalDpi xmlns:a14="http://schemas.microsoft.com/office/drawing/2010/main" val="0"/>
                        </a:ext>
                      </a:extLst>
                    </a:blip>
                    <a:stretch>
                      <a:fillRect/>
                    </a:stretch>
                  </pic:blipFill>
                  <pic:spPr>
                    <a:xfrm>
                      <a:off x="0" y="0"/>
                      <a:ext cx="5706090" cy="3566824"/>
                    </a:xfrm>
                    <a:prstGeom prst="rect">
                      <a:avLst/>
                    </a:prstGeom>
                  </pic:spPr>
                </pic:pic>
              </a:graphicData>
            </a:graphic>
          </wp:inline>
        </w:drawing>
      </w:r>
    </w:p>
    <w:p w14:paraId="7AD671AC" w14:textId="563601DD" w:rsidR="00663EB2" w:rsidRDefault="00663EB2" w:rsidP="00663EB2">
      <w:pPr>
        <w:pStyle w:val="berschrift5-Angela"/>
      </w:pPr>
      <w:r>
        <w:t>Auswahl der Verbindungsart</w:t>
      </w:r>
    </w:p>
    <w:p w14:paraId="7D5A53F7" w14:textId="77777777" w:rsidR="00663EB2" w:rsidRDefault="00BC424E">
      <w:pPr>
        <w:spacing w:line="276" w:lineRule="auto"/>
        <w:jc w:val="left"/>
      </w:pPr>
      <w:r>
        <w:rPr>
          <w:noProof/>
          <w:lang w:eastAsia="zh-CN"/>
        </w:rPr>
        <w:drawing>
          <wp:inline distT="0" distB="0" distL="0" distR="0" wp14:anchorId="1AD9B758" wp14:editId="79AD5046">
            <wp:extent cx="6119495" cy="3500120"/>
            <wp:effectExtent l="0" t="0" r="0" b="5080"/>
            <wp:docPr id="437" name="Grafi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cc9.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3500120"/>
                    </a:xfrm>
                    <a:prstGeom prst="rect">
                      <a:avLst/>
                    </a:prstGeom>
                  </pic:spPr>
                </pic:pic>
              </a:graphicData>
            </a:graphic>
          </wp:inline>
        </w:drawing>
      </w:r>
    </w:p>
    <w:p w14:paraId="236A8779" w14:textId="46D5584B" w:rsidR="00D41319" w:rsidRDefault="00D41319">
      <w:pPr>
        <w:spacing w:line="276" w:lineRule="auto"/>
        <w:jc w:val="left"/>
      </w:pPr>
      <w:r>
        <w:br w:type="page"/>
      </w:r>
    </w:p>
    <w:p w14:paraId="01A910AA" w14:textId="13179C54" w:rsidR="00D41319" w:rsidRDefault="00D41319" w:rsidP="00D41319">
      <w:pPr>
        <w:pStyle w:val="berschrift5-Angela"/>
      </w:pPr>
      <w:r>
        <w:lastRenderedPageBreak/>
        <w:t>Eingabe der Verbindungsdaten</w:t>
      </w:r>
    </w:p>
    <w:p w14:paraId="19B6418D" w14:textId="13E9E21B" w:rsidR="002C4837" w:rsidRDefault="002C4837">
      <w:pPr>
        <w:spacing w:line="276" w:lineRule="auto"/>
        <w:jc w:val="left"/>
      </w:pPr>
      <w:r>
        <w:rPr>
          <w:noProof/>
          <w:lang w:eastAsia="zh-CN"/>
        </w:rPr>
        <w:drawing>
          <wp:inline distT="0" distB="0" distL="0" distR="0" wp14:anchorId="0F18122D" wp14:editId="10C3EAF6">
            <wp:extent cx="6119495" cy="2775098"/>
            <wp:effectExtent l="0" t="0" r="0" b="6350"/>
            <wp:docPr id="446" name="Grafi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cc90_b.png"/>
                    <pic:cNvPicPr/>
                  </pic:nvPicPr>
                  <pic:blipFill rotWithShape="1">
                    <a:blip r:embed="rId88">
                      <a:extLst>
                        <a:ext uri="{28A0092B-C50C-407E-A947-70E740481C1C}">
                          <a14:useLocalDpi xmlns:a14="http://schemas.microsoft.com/office/drawing/2010/main" val="0"/>
                        </a:ext>
                      </a:extLst>
                    </a:blip>
                    <a:srcRect b="2428"/>
                    <a:stretch/>
                  </pic:blipFill>
                  <pic:spPr bwMode="auto">
                    <a:xfrm>
                      <a:off x="0" y="0"/>
                      <a:ext cx="6119495" cy="2775098"/>
                    </a:xfrm>
                    <a:prstGeom prst="rect">
                      <a:avLst/>
                    </a:prstGeom>
                    <a:ln>
                      <a:noFill/>
                    </a:ln>
                    <a:extLst>
                      <a:ext uri="{53640926-AAD7-44D8-BBD7-CCE9431645EC}">
                        <a14:shadowObscured xmlns:a14="http://schemas.microsoft.com/office/drawing/2010/main"/>
                      </a:ext>
                    </a:extLst>
                  </pic:spPr>
                </pic:pic>
              </a:graphicData>
            </a:graphic>
          </wp:inline>
        </w:drawing>
      </w:r>
    </w:p>
    <w:p w14:paraId="0E93EB1F" w14:textId="2067D3C8" w:rsidR="00D41319" w:rsidRDefault="00D41319" w:rsidP="00D41319">
      <w:pPr>
        <w:pStyle w:val="berschrift5-Angela"/>
      </w:pPr>
      <w:r>
        <w:t>Auswahl des Benutzertypen</w:t>
      </w:r>
    </w:p>
    <w:p w14:paraId="0E413216" w14:textId="1775D486" w:rsidR="002C4837" w:rsidRDefault="00BC424E">
      <w:pPr>
        <w:spacing w:line="276" w:lineRule="auto"/>
        <w:jc w:val="left"/>
      </w:pPr>
      <w:r>
        <w:rPr>
          <w:noProof/>
          <w:lang w:eastAsia="zh-CN"/>
        </w:rPr>
        <w:drawing>
          <wp:inline distT="0" distB="0" distL="0" distR="0" wp14:anchorId="30EB966C" wp14:editId="1B373ED9">
            <wp:extent cx="6119495" cy="2831465"/>
            <wp:effectExtent l="0" t="0" r="0" b="6985"/>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cc91.PNG"/>
                    <pic:cNvPicPr/>
                  </pic:nvPicPr>
                  <pic:blipFill>
                    <a:blip r:embed="rId89">
                      <a:extLst>
                        <a:ext uri="{28A0092B-C50C-407E-A947-70E740481C1C}">
                          <a14:useLocalDpi xmlns:a14="http://schemas.microsoft.com/office/drawing/2010/main" val="0"/>
                        </a:ext>
                      </a:extLst>
                    </a:blip>
                    <a:stretch>
                      <a:fillRect/>
                    </a:stretch>
                  </pic:blipFill>
                  <pic:spPr>
                    <a:xfrm>
                      <a:off x="0" y="0"/>
                      <a:ext cx="6119495" cy="2831465"/>
                    </a:xfrm>
                    <a:prstGeom prst="rect">
                      <a:avLst/>
                    </a:prstGeom>
                  </pic:spPr>
                </pic:pic>
              </a:graphicData>
            </a:graphic>
          </wp:inline>
        </w:drawing>
      </w:r>
    </w:p>
    <w:p w14:paraId="1E66CAF5" w14:textId="64B6AE64" w:rsidR="00215973" w:rsidRDefault="00215973" w:rsidP="00215973">
      <w:pPr>
        <w:pStyle w:val="berschrift5-Angela"/>
      </w:pPr>
      <w:r>
        <w:t>Möglichkeit zur</w:t>
      </w:r>
      <w:r w:rsidR="00C4076A">
        <w:t xml:space="preserve"> Eingabe einer Beschreibung</w:t>
      </w:r>
    </w:p>
    <w:p w14:paraId="79990897" w14:textId="77777777" w:rsidR="00215973" w:rsidRDefault="00BC424E">
      <w:pPr>
        <w:spacing w:line="276" w:lineRule="auto"/>
        <w:jc w:val="left"/>
      </w:pPr>
      <w:r>
        <w:rPr>
          <w:noProof/>
          <w:lang w:eastAsia="zh-CN"/>
        </w:rPr>
        <w:drawing>
          <wp:inline distT="0" distB="0" distL="0" distR="0" wp14:anchorId="191D2AE5" wp14:editId="09415830">
            <wp:extent cx="5358810" cy="2463929"/>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cc92.PNG"/>
                    <pic:cNvPicPr/>
                  </pic:nvPicPr>
                  <pic:blipFill>
                    <a:blip r:embed="rId90">
                      <a:extLst>
                        <a:ext uri="{28A0092B-C50C-407E-A947-70E740481C1C}">
                          <a14:useLocalDpi xmlns:a14="http://schemas.microsoft.com/office/drawing/2010/main" val="0"/>
                        </a:ext>
                      </a:extLst>
                    </a:blip>
                    <a:stretch>
                      <a:fillRect/>
                    </a:stretch>
                  </pic:blipFill>
                  <pic:spPr>
                    <a:xfrm>
                      <a:off x="0" y="0"/>
                      <a:ext cx="5371205" cy="2469628"/>
                    </a:xfrm>
                    <a:prstGeom prst="rect">
                      <a:avLst/>
                    </a:prstGeom>
                  </pic:spPr>
                </pic:pic>
              </a:graphicData>
            </a:graphic>
          </wp:inline>
        </w:drawing>
      </w:r>
    </w:p>
    <w:p w14:paraId="74527F54" w14:textId="42C4942B" w:rsidR="00C4076A" w:rsidRDefault="00C4076A" w:rsidP="00C4076A">
      <w:pPr>
        <w:pStyle w:val="berschrift5-Angela"/>
      </w:pPr>
      <w:r>
        <w:lastRenderedPageBreak/>
        <w:t>Zusammenfassung der Systemdaten</w:t>
      </w:r>
    </w:p>
    <w:p w14:paraId="6ED07505" w14:textId="2A18F69C" w:rsidR="001A3509" w:rsidRDefault="00BC424E">
      <w:pPr>
        <w:spacing w:line="276" w:lineRule="auto"/>
        <w:jc w:val="left"/>
      </w:pPr>
      <w:r>
        <w:rPr>
          <w:noProof/>
          <w:lang w:eastAsia="zh-CN"/>
        </w:rPr>
        <w:drawing>
          <wp:inline distT="0" distB="0" distL="0" distR="0" wp14:anchorId="64E5C830" wp14:editId="4035AD52">
            <wp:extent cx="5571461" cy="2543154"/>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cc93.PNG"/>
                    <pic:cNvPicPr/>
                  </pic:nvPicPr>
                  <pic:blipFill>
                    <a:blip r:embed="rId91">
                      <a:extLst>
                        <a:ext uri="{28A0092B-C50C-407E-A947-70E740481C1C}">
                          <a14:useLocalDpi xmlns:a14="http://schemas.microsoft.com/office/drawing/2010/main" val="0"/>
                        </a:ext>
                      </a:extLst>
                    </a:blip>
                    <a:stretch>
                      <a:fillRect/>
                    </a:stretch>
                  </pic:blipFill>
                  <pic:spPr>
                    <a:xfrm>
                      <a:off x="0" y="0"/>
                      <a:ext cx="5584788" cy="2549237"/>
                    </a:xfrm>
                    <a:prstGeom prst="rect">
                      <a:avLst/>
                    </a:prstGeom>
                  </pic:spPr>
                </pic:pic>
              </a:graphicData>
            </a:graphic>
          </wp:inline>
        </w:drawing>
      </w:r>
    </w:p>
    <w:p w14:paraId="1AB97872" w14:textId="44C4AFE9" w:rsidR="001A3509" w:rsidRDefault="001A3509" w:rsidP="001A3509">
      <w:pPr>
        <w:pStyle w:val="berschrift5-Angela"/>
      </w:pPr>
      <w:r>
        <w:t>Übersicht über angelegte Systeme</w:t>
      </w:r>
    </w:p>
    <w:p w14:paraId="40FD2C9E" w14:textId="6B68C6C3" w:rsidR="003833C5" w:rsidRDefault="00BC424E">
      <w:pPr>
        <w:spacing w:line="276" w:lineRule="auto"/>
        <w:jc w:val="left"/>
      </w:pPr>
      <w:r>
        <w:rPr>
          <w:noProof/>
          <w:lang w:eastAsia="zh-CN"/>
        </w:rPr>
        <w:drawing>
          <wp:inline distT="0" distB="0" distL="0" distR="0" wp14:anchorId="3CEF041A" wp14:editId="35EA2D28">
            <wp:extent cx="6119495" cy="2102485"/>
            <wp:effectExtent l="0" t="0" r="0" b="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cc95_b.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2102485"/>
                    </a:xfrm>
                    <a:prstGeom prst="rect">
                      <a:avLst/>
                    </a:prstGeom>
                  </pic:spPr>
                </pic:pic>
              </a:graphicData>
            </a:graphic>
          </wp:inline>
        </w:drawing>
      </w:r>
    </w:p>
    <w:p w14:paraId="5F6D9C77" w14:textId="200BCC2E" w:rsidR="003833C5" w:rsidRDefault="002C4837" w:rsidP="003833C5">
      <w:pPr>
        <w:pStyle w:val="berschrift5-Angela"/>
      </w:pPr>
      <w:r>
        <w:t>Freigabe von Ressourcen des angelegten Sytems</w:t>
      </w:r>
    </w:p>
    <w:p w14:paraId="04BD92CC" w14:textId="677407FB" w:rsidR="004A06C3" w:rsidRDefault="00BC424E">
      <w:pPr>
        <w:spacing w:line="276" w:lineRule="auto"/>
        <w:jc w:val="left"/>
      </w:pPr>
      <w:r>
        <w:rPr>
          <w:noProof/>
          <w:lang w:eastAsia="zh-CN"/>
        </w:rPr>
        <w:drawing>
          <wp:inline distT="0" distB="0" distL="0" distR="0" wp14:anchorId="2E1C21C4" wp14:editId="42347B6E">
            <wp:extent cx="5454503" cy="3577304"/>
            <wp:effectExtent l="0" t="0" r="0" b="4445"/>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cc96.PNG"/>
                    <pic:cNvPicPr/>
                  </pic:nvPicPr>
                  <pic:blipFill>
                    <a:blip r:embed="rId93">
                      <a:extLst>
                        <a:ext uri="{28A0092B-C50C-407E-A947-70E740481C1C}">
                          <a14:useLocalDpi xmlns:a14="http://schemas.microsoft.com/office/drawing/2010/main" val="0"/>
                        </a:ext>
                      </a:extLst>
                    </a:blip>
                    <a:stretch>
                      <a:fillRect/>
                    </a:stretch>
                  </pic:blipFill>
                  <pic:spPr>
                    <a:xfrm>
                      <a:off x="0" y="0"/>
                      <a:ext cx="5461531" cy="3581913"/>
                    </a:xfrm>
                    <a:prstGeom prst="rect">
                      <a:avLst/>
                    </a:prstGeom>
                  </pic:spPr>
                </pic:pic>
              </a:graphicData>
            </a:graphic>
          </wp:inline>
        </w:drawing>
      </w:r>
    </w:p>
    <w:p w14:paraId="0F82419E" w14:textId="2AF1885A" w:rsidR="006E2ACE" w:rsidRPr="007C45C9" w:rsidRDefault="00457198" w:rsidP="00153470">
      <w:pPr>
        <w:pStyle w:val="berschrift4-Angela"/>
        <w:rPr>
          <w14:scene3d>
            <w14:camera w14:prst="orthographicFront"/>
            <w14:lightRig w14:rig="threePt" w14:dir="t">
              <w14:rot w14:lat="0" w14:lon="0" w14:rev="0"/>
            </w14:lightRig>
          </w14:scene3d>
        </w:rPr>
      </w:pPr>
      <w:bookmarkStart w:id="588" w:name="_Toc518556970"/>
      <w:r w:rsidRPr="007C45C9">
        <w:rPr>
          <w14:scene3d>
            <w14:camera w14:prst="orthographicFront"/>
            <w14:lightRig w14:rig="threePt" w14:dir="t">
              <w14:rot w14:lat="0" w14:lon="0" w14:rev="0"/>
            </w14:lightRig>
          </w14:scene3d>
        </w:rPr>
        <w:lastRenderedPageBreak/>
        <w:t>Q</w:t>
      </w:r>
      <w:r w:rsidRPr="007C45C9">
        <w:t>uelltexte zur Implementierung des OData-Dienstes</w:t>
      </w:r>
      <w:bookmarkEnd w:id="583"/>
      <w:bookmarkEnd w:id="588"/>
    </w:p>
    <w:p w14:paraId="131BF303" w14:textId="77777777" w:rsidR="00B73A2A" w:rsidRPr="007C45C9" w:rsidRDefault="005A3254" w:rsidP="00153470">
      <w:pPr>
        <w:pStyle w:val="berschrift5-Angela"/>
      </w:pPr>
      <w:r w:rsidRPr="007C45C9">
        <w:t>Entität Person</w:t>
      </w:r>
      <w:bookmarkStart w:id="589" w:name="_Toc512245464"/>
      <w:bookmarkStart w:id="590" w:name="_Toc512808568"/>
    </w:p>
    <w:p w14:paraId="32467ECD" w14:textId="77777777" w:rsidR="007C58DD" w:rsidRPr="007C45C9" w:rsidRDefault="005A3254" w:rsidP="007C58DD">
      <w:pPr>
        <w:pStyle w:val="Abbildung"/>
        <w:framePr w:wrap="auto" w:vAnchor="margin" w:yAlign="inline"/>
        <w:rPr>
          <w:rFonts w:eastAsiaTheme="majorEastAsia" w:cstheme="majorBidi"/>
          <w:b/>
          <w:bCs/>
          <w:noProof w:val="0"/>
        </w:rPr>
      </w:pPr>
      <w:r w:rsidRPr="007C45C9">
        <w:rPr>
          <w:lang w:eastAsia="zh-CN"/>
        </w:rPr>
        <w:drawing>
          <wp:inline distT="0" distB="0" distL="0" distR="0" wp14:anchorId="53418117" wp14:editId="130224A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94">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7C45C9">
        <w:rPr>
          <w:lang w:eastAsia="zh-CN"/>
        </w:rPr>
        <w:drawing>
          <wp:inline distT="0" distB="0" distL="0" distR="0" wp14:anchorId="5443DCB9" wp14:editId="4A7793CD">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95">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14:paraId="557B479A" w14:textId="77777777" w:rsidR="007C58DD" w:rsidRPr="007C45C9" w:rsidRDefault="007C58DD">
      <w:pPr>
        <w:spacing w:line="276" w:lineRule="auto"/>
        <w:jc w:val="left"/>
        <w:rPr>
          <w:rFonts w:eastAsiaTheme="majorEastAsia" w:cstheme="majorBidi"/>
          <w:b/>
          <w:bCs/>
          <w:sz w:val="20"/>
        </w:rPr>
      </w:pPr>
      <w:r w:rsidRPr="007C45C9">
        <w:rPr>
          <w:rFonts w:eastAsiaTheme="majorEastAsia" w:cstheme="majorBidi"/>
          <w:b/>
          <w:bCs/>
        </w:rPr>
        <w:br w:type="page"/>
      </w:r>
    </w:p>
    <w:p w14:paraId="7576C392" w14:textId="77777777" w:rsidR="005A3254" w:rsidRPr="007C45C9" w:rsidRDefault="005A3254" w:rsidP="00153470">
      <w:pPr>
        <w:pStyle w:val="berschrift5-Angela"/>
      </w:pPr>
      <w:r w:rsidRPr="007C45C9">
        <w:lastRenderedPageBreak/>
        <w:t>Entität „Vertragskonto“</w:t>
      </w:r>
    </w:p>
    <w:p w14:paraId="6839B611" w14:textId="77777777" w:rsidR="005A3254" w:rsidRPr="007C45C9" w:rsidRDefault="005A3254" w:rsidP="005A3254">
      <w:pPr>
        <w:pStyle w:val="Abbildung"/>
        <w:framePr w:wrap="notBeside"/>
        <w:rPr>
          <w:noProof w:val="0"/>
        </w:rPr>
      </w:pPr>
      <w:r w:rsidRPr="007C45C9">
        <w:rPr>
          <w:lang w:eastAsia="zh-CN"/>
        </w:rPr>
        <w:drawing>
          <wp:inline distT="0" distB="0" distL="0" distR="0" wp14:anchorId="686DFD35" wp14:editId="5E97BD02">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96">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14:paraId="090A9819" w14:textId="77777777" w:rsidR="003D096A" w:rsidRPr="007C45C9" w:rsidRDefault="005A3254" w:rsidP="00734B28">
      <w:pPr>
        <w:pStyle w:val="Abbildung"/>
        <w:framePr w:wrap="notBeside"/>
        <w:rPr>
          <w:noProof w:val="0"/>
        </w:rPr>
      </w:pPr>
      <w:r w:rsidRPr="007C45C9">
        <w:rPr>
          <w:lang w:eastAsia="zh-CN"/>
        </w:rPr>
        <w:drawing>
          <wp:inline distT="0" distB="0" distL="0" distR="0" wp14:anchorId="7E3ADEFF" wp14:editId="3389E4B5">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14:paraId="7679BC76" w14:textId="77777777" w:rsidR="005A3254" w:rsidRPr="007C45C9" w:rsidRDefault="005A3254">
      <w:pPr>
        <w:spacing w:line="276" w:lineRule="auto"/>
        <w:jc w:val="left"/>
        <w:rPr>
          <w:b/>
          <w:bCs/>
          <w:sz w:val="20"/>
        </w:rPr>
      </w:pPr>
      <w:r w:rsidRPr="007C45C9">
        <w:rPr>
          <w:b/>
          <w:bCs/>
          <w:sz w:val="20"/>
        </w:rPr>
        <w:br w:type="page"/>
      </w:r>
    </w:p>
    <w:p w14:paraId="374002B7" w14:textId="77777777" w:rsidR="000D7D51" w:rsidRPr="007C45C9" w:rsidRDefault="000D7D51" w:rsidP="00153470">
      <w:pPr>
        <w:pStyle w:val="berschrift4-Angela"/>
      </w:pPr>
      <w:bookmarkStart w:id="591" w:name="_Ref516132139"/>
      <w:bookmarkStart w:id="592" w:name="_Toc518556971"/>
      <w:r w:rsidRPr="007C45C9">
        <w:lastRenderedPageBreak/>
        <w:t>Informationen zur Version de</w:t>
      </w:r>
      <w:r w:rsidR="00E214D7" w:rsidRPr="007C45C9">
        <w:t>s</w:t>
      </w:r>
      <w:r w:rsidRPr="007C45C9">
        <w:t xml:space="preserve"> SAPUI5-</w:t>
      </w:r>
      <w:r w:rsidR="00E214D7" w:rsidRPr="007C45C9">
        <w:t>Frameworkds</w:t>
      </w:r>
      <w:r w:rsidRPr="007C45C9">
        <w:t xml:space="preserve"> im </w:t>
      </w:r>
      <w:r w:rsidR="00835912" w:rsidRPr="007C45C9">
        <w:t>SGW</w:t>
      </w:r>
      <w:r w:rsidRPr="007C45C9">
        <w:t>-System</w:t>
      </w:r>
      <w:bookmarkEnd w:id="591"/>
      <w:bookmarkEnd w:id="592"/>
    </w:p>
    <w:p w14:paraId="2DB4E619" w14:textId="77777777" w:rsidR="000D7D51" w:rsidRPr="007C45C9" w:rsidRDefault="00522AF2" w:rsidP="00810C03">
      <w:pPr>
        <w:pStyle w:val="Abbildung"/>
        <w:framePr w:wrap="notBeside"/>
        <w:rPr>
          <w:noProof w:val="0"/>
        </w:rPr>
      </w:pPr>
      <w:r w:rsidRPr="007C45C9">
        <w:rPr>
          <w:lang w:eastAsia="zh-CN"/>
        </w:rPr>
        <w:drawing>
          <wp:inline distT="0" distB="0" distL="0" distR="0" wp14:anchorId="4C17C833" wp14:editId="47681B34">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98">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14:paraId="0FEC08BA" w14:textId="77777777" w:rsidR="000D7D51" w:rsidRPr="007C45C9" w:rsidRDefault="000D7D51">
      <w:pPr>
        <w:spacing w:line="276" w:lineRule="auto"/>
        <w:jc w:val="left"/>
        <w:rPr>
          <w:b/>
          <w:bCs/>
          <w:sz w:val="20"/>
        </w:rPr>
      </w:pPr>
      <w:r w:rsidRPr="007C45C9">
        <w:rPr>
          <w:b/>
          <w:bCs/>
          <w:sz w:val="20"/>
        </w:rPr>
        <w:br w:type="page"/>
      </w:r>
    </w:p>
    <w:p w14:paraId="6D179186" w14:textId="77777777" w:rsidR="000D7D51" w:rsidRPr="007C45C9" w:rsidRDefault="000553A3" w:rsidP="00153470">
      <w:pPr>
        <w:pStyle w:val="berschrift4-Angela"/>
      </w:pPr>
      <w:bookmarkStart w:id="593" w:name="_Toc518556972"/>
      <w:r w:rsidRPr="007C45C9">
        <w:lastRenderedPageBreak/>
        <w:t>Anpassen der Anwendungsvorlage</w:t>
      </w:r>
      <w:bookmarkEnd w:id="593"/>
    </w:p>
    <w:p w14:paraId="3C36A63C" w14:textId="77777777" w:rsidR="000553A3" w:rsidRPr="00595E85" w:rsidRDefault="000553A3" w:rsidP="00153470">
      <w:pPr>
        <w:pStyle w:val="berschrift5-Angela"/>
        <w:rPr>
          <w:lang w:val="en-US"/>
          <w:rPrChange w:id="594" w:author="Lippmann, Daniel, NMU-CT" w:date="2018-07-06T08:53:00Z">
            <w:rPr/>
          </w:rPrChange>
        </w:rPr>
      </w:pPr>
      <w:bookmarkStart w:id="595" w:name="_Ref516472352"/>
      <w:r w:rsidRPr="00595E85">
        <w:rPr>
          <w:lang w:val="en-US"/>
          <w:rPrChange w:id="596" w:author="Lippmann, Daniel, NMU-CT" w:date="2018-07-06T08:53:00Z">
            <w:rPr/>
          </w:rPrChange>
        </w:rPr>
        <w:t>SAP Web IDE in SAP Cloud Platform – CRUD Master-Detail Application</w:t>
      </w:r>
      <w:bookmarkEnd w:id="595"/>
    </w:p>
    <w:p w14:paraId="17941CA6" w14:textId="77777777" w:rsidR="000553A3" w:rsidRPr="007C45C9" w:rsidRDefault="000553A3" w:rsidP="000553A3">
      <w:r w:rsidRPr="007C45C9">
        <w:rPr>
          <w:noProof/>
          <w:lang w:eastAsia="zh-CN"/>
        </w:rPr>
        <w:drawing>
          <wp:inline distT="0" distB="0" distL="0" distR="0" wp14:anchorId="7FE86916" wp14:editId="121470F9">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99">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14:paraId="281BBF68" w14:textId="77777777" w:rsidR="000553A3" w:rsidRPr="007C45C9" w:rsidRDefault="000553A3">
      <w:pPr>
        <w:spacing w:line="276" w:lineRule="auto"/>
        <w:jc w:val="left"/>
      </w:pPr>
      <w:r w:rsidRPr="007C45C9">
        <w:br w:type="page"/>
      </w:r>
    </w:p>
    <w:p w14:paraId="4B8ACDF9" w14:textId="77777777" w:rsidR="000553A3" w:rsidRPr="007C45C9" w:rsidRDefault="000553A3" w:rsidP="00153470">
      <w:pPr>
        <w:pStyle w:val="berschrift5-Angela"/>
      </w:pPr>
      <w:bookmarkStart w:id="597" w:name="_Ref516472393"/>
      <w:r w:rsidRPr="007C45C9">
        <w:lastRenderedPageBreak/>
        <w:t>SAP Web IDE Personal Edition – Master Master-Detail Application</w:t>
      </w:r>
      <w:bookmarkEnd w:id="597"/>
    </w:p>
    <w:p w14:paraId="270CB774" w14:textId="77777777" w:rsidR="000553A3" w:rsidRPr="007C45C9" w:rsidRDefault="000553A3" w:rsidP="000553A3">
      <w:r w:rsidRPr="007C45C9">
        <w:rPr>
          <w:noProof/>
          <w:lang w:eastAsia="zh-CN"/>
        </w:rPr>
        <w:drawing>
          <wp:inline distT="0" distB="0" distL="0" distR="0" wp14:anchorId="353EBD3A" wp14:editId="42EE1976">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100">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14:paraId="2DE6A97E" w14:textId="77777777" w:rsidR="000553A3" w:rsidRPr="007C45C9" w:rsidRDefault="000553A3">
      <w:pPr>
        <w:spacing w:line="276" w:lineRule="auto"/>
        <w:jc w:val="left"/>
        <w:rPr>
          <w:sz w:val="20"/>
        </w:rPr>
      </w:pPr>
      <w:r w:rsidRPr="007C45C9">
        <w:rPr>
          <w:sz w:val="20"/>
        </w:rPr>
        <w:br w:type="page"/>
      </w:r>
    </w:p>
    <w:p w14:paraId="05012423" w14:textId="77777777" w:rsidR="00AA048B" w:rsidRPr="007C45C9" w:rsidRDefault="00AA048B" w:rsidP="00153470">
      <w:pPr>
        <w:pStyle w:val="berschrift4-Angela"/>
      </w:pPr>
      <w:bookmarkStart w:id="598" w:name="_Toc518556973"/>
      <w:r w:rsidRPr="007C45C9">
        <w:lastRenderedPageBreak/>
        <w:t>Ansicht der Anwendung nach der Erstellung</w:t>
      </w:r>
      <w:bookmarkEnd w:id="598"/>
    </w:p>
    <w:p w14:paraId="17D412A2" w14:textId="77777777" w:rsidR="00AA048B" w:rsidRPr="00595E85" w:rsidRDefault="00AA048B" w:rsidP="00153470">
      <w:pPr>
        <w:pStyle w:val="berschrift5-Angela"/>
        <w:rPr>
          <w:lang w:val="en-US"/>
          <w:rPrChange w:id="599" w:author="Lippmann, Daniel, NMU-CT" w:date="2018-07-06T08:53:00Z">
            <w:rPr/>
          </w:rPrChange>
        </w:rPr>
      </w:pPr>
      <w:bookmarkStart w:id="600" w:name="_Ref516577317"/>
      <w:r w:rsidRPr="00595E85">
        <w:rPr>
          <w:lang w:val="en-US"/>
          <w:rPrChange w:id="601" w:author="Lippmann, Daniel, NMU-CT" w:date="2018-07-06T08:53:00Z">
            <w:rPr/>
          </w:rPrChange>
        </w:rPr>
        <w:t>SAP Web IDE in SAP Cloud Platform – CRUD Master-Detail Application</w:t>
      </w:r>
      <w:bookmarkEnd w:id="600"/>
    </w:p>
    <w:p w14:paraId="3DDB8201" w14:textId="77777777" w:rsidR="00763FBA" w:rsidRPr="007C45C9" w:rsidRDefault="00AA048B" w:rsidP="00AA048B">
      <w:r w:rsidRPr="007C45C9">
        <w:rPr>
          <w:noProof/>
          <w:lang w:eastAsia="zh-CN"/>
        </w:rPr>
        <w:drawing>
          <wp:inline distT="0" distB="0" distL="0" distR="0" wp14:anchorId="435390F8" wp14:editId="77ED5068">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101">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14:paraId="29174033" w14:textId="77777777" w:rsidR="00763FBA" w:rsidRPr="007C45C9" w:rsidRDefault="00763FBA">
      <w:pPr>
        <w:spacing w:line="276" w:lineRule="auto"/>
        <w:jc w:val="left"/>
      </w:pPr>
      <w:r w:rsidRPr="007C45C9">
        <w:br w:type="page"/>
      </w:r>
    </w:p>
    <w:p w14:paraId="7C06A437" w14:textId="77777777" w:rsidR="00AA048B" w:rsidRPr="007C45C9" w:rsidRDefault="00AA048B" w:rsidP="00153470">
      <w:pPr>
        <w:pStyle w:val="berschrift5-Angela"/>
      </w:pPr>
      <w:r w:rsidRPr="007C45C9">
        <w:lastRenderedPageBreak/>
        <w:t>SAP Web IDE Personal Edition – Master Master-Detail Application</w:t>
      </w:r>
    </w:p>
    <w:p w14:paraId="25D6BAF5" w14:textId="77777777" w:rsidR="00AA048B" w:rsidRPr="007C45C9" w:rsidRDefault="00AA048B" w:rsidP="00AA048B">
      <w:r w:rsidRPr="007C45C9">
        <w:rPr>
          <w:noProof/>
          <w:lang w:eastAsia="zh-CN"/>
        </w:rPr>
        <w:drawing>
          <wp:inline distT="0" distB="0" distL="0" distR="0" wp14:anchorId="6632AF93" wp14:editId="418675BD">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102">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14:paraId="39CF0EEA" w14:textId="77777777" w:rsidR="00AA048B" w:rsidRPr="007C45C9" w:rsidRDefault="00AA048B" w:rsidP="00AA048B">
      <w:r w:rsidRPr="007C45C9">
        <w:rPr>
          <w:noProof/>
          <w:lang w:eastAsia="zh-CN"/>
        </w:rPr>
        <w:drawing>
          <wp:inline distT="0" distB="0" distL="0" distR="0" wp14:anchorId="5E5FBD9B" wp14:editId="19F9DD5F">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103">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14:paraId="577BEC8A" w14:textId="77777777" w:rsidR="0079073A" w:rsidRPr="007C45C9" w:rsidRDefault="0079073A">
      <w:pPr>
        <w:spacing w:line="276" w:lineRule="auto"/>
        <w:jc w:val="left"/>
        <w:rPr>
          <w:rFonts w:eastAsiaTheme="majorEastAsia" w:cstheme="majorBidi"/>
          <w:b/>
          <w:bCs/>
          <w:sz w:val="26"/>
          <w:szCs w:val="26"/>
        </w:rPr>
      </w:pPr>
      <w:r w:rsidRPr="007C45C9">
        <w:br w:type="page"/>
      </w:r>
    </w:p>
    <w:p w14:paraId="482E598D" w14:textId="31B61C37" w:rsidR="0079073A" w:rsidRPr="007C45C9" w:rsidRDefault="002C7FF0" w:rsidP="00153470">
      <w:pPr>
        <w:pStyle w:val="berschrift4-Angela"/>
      </w:pPr>
      <w:bookmarkStart w:id="602" w:name="_Ref516574223"/>
      <w:bookmarkStart w:id="603" w:name="_Toc518556974"/>
      <w:r w:rsidRPr="007C45C9">
        <w:lastRenderedPageBreak/>
        <w:t>Ausliefern</w:t>
      </w:r>
      <w:r w:rsidR="003E3B88" w:rsidRPr="007C45C9">
        <w:t xml:space="preserve"> einer Anwendung in die</w:t>
      </w:r>
      <w:r w:rsidR="0079073A" w:rsidRPr="007C45C9">
        <w:t xml:space="preserve"> SAP Cloud Platform</w:t>
      </w:r>
      <w:bookmarkEnd w:id="602"/>
      <w:bookmarkEnd w:id="603"/>
    </w:p>
    <w:p w14:paraId="352E53E2" w14:textId="77777777" w:rsidR="0079073A" w:rsidRPr="007C45C9" w:rsidRDefault="0079073A" w:rsidP="0079073A">
      <w:pPr>
        <w:pStyle w:val="Abbildung"/>
        <w:framePr w:wrap="auto" w:vAnchor="margin" w:yAlign="inline"/>
        <w:rPr>
          <w:noProof w:val="0"/>
        </w:rPr>
      </w:pPr>
      <w:r w:rsidRPr="007C45C9">
        <w:rPr>
          <w:lang w:eastAsia="zh-CN"/>
        </w:rPr>
        <w:drawing>
          <wp:inline distT="0" distB="0" distL="0" distR="0" wp14:anchorId="21AE34DE" wp14:editId="332EFAB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104">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sidRPr="007C45C9">
        <w:rPr>
          <w:lang w:eastAsia="zh-CN"/>
        </w:rPr>
        <w:drawing>
          <wp:inline distT="0" distB="0" distL="0" distR="0" wp14:anchorId="2C545489" wp14:editId="3A3BC564">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105">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14:paraId="4D54E0E3" w14:textId="77777777" w:rsidR="0079073A" w:rsidRPr="007C45C9" w:rsidRDefault="0079073A">
      <w:pPr>
        <w:spacing w:line="276" w:lineRule="auto"/>
        <w:jc w:val="left"/>
        <w:rPr>
          <w:sz w:val="20"/>
        </w:rPr>
      </w:pPr>
      <w:r w:rsidRPr="007C45C9">
        <w:br w:type="page"/>
      </w:r>
    </w:p>
    <w:p w14:paraId="4C4451DC" w14:textId="77777777" w:rsidR="0079073A" w:rsidRPr="007C45C9" w:rsidRDefault="0079073A" w:rsidP="00153470">
      <w:pPr>
        <w:pStyle w:val="berschrift4-Angela"/>
      </w:pPr>
      <w:bookmarkStart w:id="604" w:name="_Ref516737701"/>
      <w:bookmarkStart w:id="605" w:name="_Toc518556975"/>
      <w:r w:rsidRPr="007C45C9">
        <w:lastRenderedPageBreak/>
        <w:t xml:space="preserve">Anlegen eines </w:t>
      </w:r>
      <w:r w:rsidR="00F12827" w:rsidRPr="007C45C9">
        <w:t>Fiori-Launchpad</w:t>
      </w:r>
      <w:r w:rsidRPr="007C45C9">
        <w:t xml:space="preserve"> im Portal-Dienst der SAP Cloud Platform</w:t>
      </w:r>
      <w:bookmarkEnd w:id="604"/>
      <w:bookmarkEnd w:id="605"/>
    </w:p>
    <w:p w14:paraId="74054640" w14:textId="77777777" w:rsidR="00AE2D72" w:rsidRPr="007C45C9" w:rsidRDefault="00AE2D72" w:rsidP="0087705A">
      <w:pPr>
        <w:pStyle w:val="berschrift5-Angela"/>
      </w:pPr>
      <w:r w:rsidRPr="007C45C9">
        <w:t>Anlage des Katalogs</w:t>
      </w:r>
    </w:p>
    <w:p w14:paraId="09650395" w14:textId="77777777" w:rsidR="00AE2D72" w:rsidRPr="007C45C9" w:rsidRDefault="00AE2D72" w:rsidP="00D17B3C">
      <w:r w:rsidRPr="007C45C9">
        <w:rPr>
          <w:noProof/>
          <w:lang w:eastAsia="zh-CN"/>
        </w:rPr>
        <w:drawing>
          <wp:inline distT="0" distB="0" distL="0" distR="0" wp14:anchorId="22105AF5" wp14:editId="687E235F">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106">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14:paraId="03472833" w14:textId="77777777" w:rsidR="00AE2D72" w:rsidRPr="007C45C9" w:rsidRDefault="00AE2D72" w:rsidP="000362ED">
      <w:pPr>
        <w:jc w:val="left"/>
      </w:pPr>
      <w:r w:rsidRPr="007C45C9">
        <w:rPr>
          <w:noProof/>
          <w:lang w:eastAsia="zh-CN"/>
        </w:rPr>
        <w:drawing>
          <wp:inline distT="0" distB="0" distL="0" distR="0" wp14:anchorId="4A1FE075" wp14:editId="43F2C664">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107">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14:paraId="5BDDE16D" w14:textId="77777777" w:rsidR="00AE2D72" w:rsidRPr="007C45C9" w:rsidRDefault="00AE2D72">
      <w:pPr>
        <w:spacing w:line="276" w:lineRule="auto"/>
        <w:jc w:val="left"/>
      </w:pPr>
      <w:r w:rsidRPr="007C45C9">
        <w:br w:type="page"/>
      </w:r>
    </w:p>
    <w:p w14:paraId="6A1DF594" w14:textId="77777777" w:rsidR="00AE2D72" w:rsidRPr="007C45C9" w:rsidRDefault="00AE2D72" w:rsidP="0087705A">
      <w:pPr>
        <w:pStyle w:val="berschrift5-Angela"/>
      </w:pPr>
      <w:r w:rsidRPr="007C45C9">
        <w:lastRenderedPageBreak/>
        <w:t>Anlage einer Gruppe</w:t>
      </w:r>
    </w:p>
    <w:p w14:paraId="1A631D96" w14:textId="77777777" w:rsidR="00D17B3C" w:rsidRPr="007C45C9" w:rsidRDefault="00AE2D72" w:rsidP="00D17B3C">
      <w:r w:rsidRPr="007C45C9">
        <w:rPr>
          <w:noProof/>
          <w:lang w:eastAsia="zh-CN"/>
        </w:rPr>
        <w:drawing>
          <wp:inline distT="0" distB="0" distL="0" distR="0" wp14:anchorId="53B1B4A8" wp14:editId="636C721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108">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sidRPr="007C45C9">
        <w:rPr>
          <w:noProof/>
          <w:lang w:eastAsia="zh-CN"/>
        </w:rPr>
        <w:drawing>
          <wp:inline distT="0" distB="0" distL="0" distR="0" wp14:anchorId="5260B244" wp14:editId="62A3CE77">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109">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14:paraId="6772CFC4" w14:textId="77777777" w:rsidR="0079073A" w:rsidRPr="007C45C9" w:rsidRDefault="0079073A">
      <w:pPr>
        <w:spacing w:line="276" w:lineRule="auto"/>
        <w:jc w:val="left"/>
        <w:rPr>
          <w:sz w:val="20"/>
        </w:rPr>
      </w:pPr>
      <w:r w:rsidRPr="007C45C9">
        <w:br w:type="page"/>
      </w:r>
    </w:p>
    <w:p w14:paraId="3A998EF6" w14:textId="5A1A09BA" w:rsidR="00B955A3" w:rsidRDefault="00813F33" w:rsidP="00A40D88">
      <w:pPr>
        <w:pStyle w:val="berschrift4-Angela"/>
      </w:pPr>
      <w:bookmarkStart w:id="606" w:name="_Toc518556976"/>
      <w:bookmarkStart w:id="607" w:name="_Ref516738497"/>
      <w:r w:rsidRPr="007C45C9">
        <w:lastRenderedPageBreak/>
        <w:t>R</w:t>
      </w:r>
      <w:r w:rsidR="00B955A3" w:rsidRPr="007C45C9">
        <w:t>egistrierung einer Anwendung auf einem Launchpad in der SAP Cloud Platform</w:t>
      </w:r>
      <w:bookmarkEnd w:id="606"/>
    </w:p>
    <w:p w14:paraId="33F3FFC2" w14:textId="0A6BA5BE" w:rsidR="007B3E40" w:rsidRPr="007B3E40" w:rsidRDefault="007B3E40" w:rsidP="007B3E40">
      <w:pPr>
        <w:pStyle w:val="berschrift5-Angela"/>
      </w:pPr>
      <w:r>
        <w:t>Vergabe der Anwendungsbezeichnung</w:t>
      </w:r>
    </w:p>
    <w:p w14:paraId="300E3767" w14:textId="2FC275AF" w:rsidR="00D17B3C" w:rsidRDefault="00B955A3" w:rsidP="00B955A3">
      <w:pPr>
        <w:pStyle w:val="Abbildung"/>
        <w:framePr w:wrap="auto" w:vAnchor="margin" w:yAlign="inline"/>
        <w:rPr>
          <w:noProof w:val="0"/>
        </w:rPr>
      </w:pPr>
      <w:r w:rsidRPr="007C45C9">
        <w:rPr>
          <w:lang w:eastAsia="zh-CN"/>
        </w:rPr>
        <w:drawing>
          <wp:inline distT="0" distB="0" distL="0" distR="0" wp14:anchorId="41349D6C" wp14:editId="1A880B2F">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110">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607"/>
    </w:p>
    <w:p w14:paraId="52298F64" w14:textId="25BC5FD4" w:rsidR="007B3E40" w:rsidRPr="007C45C9" w:rsidRDefault="007B3E40" w:rsidP="00BF3133">
      <w:pPr>
        <w:pStyle w:val="berschrift5-Angela"/>
      </w:pPr>
      <w:r>
        <w:t>Konfiguration der Anwendungskachel</w:t>
      </w:r>
    </w:p>
    <w:p w14:paraId="2C704190" w14:textId="77777777" w:rsidR="00D17B3C" w:rsidRPr="007C45C9" w:rsidRDefault="00EA731F" w:rsidP="0079073A">
      <w:r w:rsidRPr="007C45C9">
        <w:rPr>
          <w:noProof/>
          <w:lang w:eastAsia="zh-CN"/>
        </w:rPr>
        <w:drawing>
          <wp:inline distT="0" distB="0" distL="0" distR="0" wp14:anchorId="7021C078" wp14:editId="59E1B6D9">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111">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14:paraId="7E2FFEC3" w14:textId="77777777" w:rsidR="006724D2" w:rsidRDefault="006724D2">
      <w:pPr>
        <w:spacing w:line="276" w:lineRule="auto"/>
        <w:jc w:val="left"/>
      </w:pPr>
      <w:r>
        <w:br w:type="page"/>
      </w:r>
    </w:p>
    <w:p w14:paraId="190F5198" w14:textId="0F6ED240" w:rsidR="006724D2" w:rsidRDefault="006724D2" w:rsidP="006724D2">
      <w:pPr>
        <w:pStyle w:val="berschrift5-Angela"/>
      </w:pPr>
      <w:r>
        <w:lastRenderedPageBreak/>
        <w:t>Auswahl von Launchpad, Katalog und Gruppe</w:t>
      </w:r>
    </w:p>
    <w:p w14:paraId="698FEE4D" w14:textId="29D703F2" w:rsidR="0079073A" w:rsidRDefault="00D17B3C" w:rsidP="0079073A">
      <w:r w:rsidRPr="007C45C9">
        <w:rPr>
          <w:noProof/>
          <w:lang w:eastAsia="zh-CN"/>
        </w:rPr>
        <w:drawing>
          <wp:inline distT="0" distB="0" distL="0" distR="0" wp14:anchorId="43309B64" wp14:editId="3AC62F2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112">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14:paraId="38BF1BCE" w14:textId="1BF3FD27" w:rsidR="006724D2" w:rsidRPr="007C45C9" w:rsidRDefault="006724D2" w:rsidP="006724D2">
      <w:pPr>
        <w:pStyle w:val="berschrift5-Angela"/>
      </w:pPr>
      <w:r>
        <w:t>Ansicht der Verknüpfung zur Anwendung im Launchpad</w:t>
      </w:r>
    </w:p>
    <w:p w14:paraId="51B5FAA1" w14:textId="77777777" w:rsidR="004333B7" w:rsidRPr="007C45C9" w:rsidRDefault="00595E85" w:rsidP="0079073A">
      <w:r>
        <w:pict w14:anchorId="600B0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65pt;height:265.7pt">
            <v:imagedata r:id="rId113" o:title="crud_deploy_register_launchpad4"/>
          </v:shape>
        </w:pict>
      </w:r>
    </w:p>
    <w:p w14:paraId="4D5CD997" w14:textId="77777777" w:rsidR="002C3E89" w:rsidRPr="007C45C9" w:rsidRDefault="002C3E89">
      <w:pPr>
        <w:spacing w:line="276" w:lineRule="auto"/>
        <w:jc w:val="left"/>
        <w:rPr>
          <w:sz w:val="20"/>
        </w:rPr>
      </w:pPr>
      <w:r w:rsidRPr="007C45C9">
        <w:br w:type="page"/>
      </w:r>
    </w:p>
    <w:p w14:paraId="7E144D4B" w14:textId="7ABE38D4" w:rsidR="002C3E89" w:rsidRDefault="00413704" w:rsidP="00A40D88">
      <w:pPr>
        <w:pStyle w:val="berschrift4-Angela"/>
      </w:pPr>
      <w:bookmarkStart w:id="608" w:name="_Ref516661535"/>
      <w:bookmarkStart w:id="609" w:name="_Toc518556977"/>
      <w:r w:rsidRPr="007C45C9">
        <w:lastRenderedPageBreak/>
        <w:t>Ausliefern</w:t>
      </w:r>
      <w:r w:rsidR="00EA594B" w:rsidRPr="007C45C9">
        <w:t xml:space="preserve"> einer Anwendung auf einen</w:t>
      </w:r>
      <w:r w:rsidR="002C3E89" w:rsidRPr="007C45C9">
        <w:t xml:space="preserve"> lokalen Applikationsserver</w:t>
      </w:r>
      <w:bookmarkEnd w:id="608"/>
      <w:bookmarkEnd w:id="609"/>
    </w:p>
    <w:p w14:paraId="6BE63579" w14:textId="77777777" w:rsidR="002C3E89" w:rsidRPr="007C45C9" w:rsidRDefault="002C3E89" w:rsidP="002C3E89">
      <w:r w:rsidRPr="007C45C9">
        <w:rPr>
          <w:noProof/>
          <w:lang w:eastAsia="zh-CN"/>
        </w:rPr>
        <w:drawing>
          <wp:inline distT="0" distB="0" distL="0" distR="0" wp14:anchorId="21827E19" wp14:editId="262C3869">
            <wp:extent cx="5687218" cy="3667637"/>
            <wp:effectExtent l="0" t="0" r="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114">
                      <a:extLst>
                        <a:ext uri="{28A0092B-C50C-407E-A947-70E740481C1C}">
                          <a14:useLocalDpi xmlns:a14="http://schemas.microsoft.com/office/drawing/2010/main" val="0"/>
                        </a:ext>
                      </a:extLst>
                    </a:blip>
                    <a:stretch>
                      <a:fillRect/>
                    </a:stretch>
                  </pic:blipFill>
                  <pic:spPr>
                    <a:xfrm>
                      <a:off x="0" y="0"/>
                      <a:ext cx="5687218" cy="3667637"/>
                    </a:xfrm>
                    <a:prstGeom prst="rect">
                      <a:avLst/>
                    </a:prstGeom>
                  </pic:spPr>
                </pic:pic>
              </a:graphicData>
            </a:graphic>
          </wp:inline>
        </w:drawing>
      </w:r>
    </w:p>
    <w:p w14:paraId="799E4D47" w14:textId="77777777" w:rsidR="002C3E89" w:rsidRPr="007C45C9" w:rsidRDefault="002C3E89" w:rsidP="002C3E89">
      <w:r w:rsidRPr="007C45C9">
        <w:rPr>
          <w:noProof/>
          <w:lang w:eastAsia="zh-CN"/>
        </w:rPr>
        <w:drawing>
          <wp:inline distT="0" distB="0" distL="0" distR="0" wp14:anchorId="097CD7E2" wp14:editId="1572B45F">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115">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14:paraId="49079367" w14:textId="77777777" w:rsidR="002C3E89" w:rsidRPr="007C45C9" w:rsidRDefault="002C3E89" w:rsidP="002C3E89">
      <w:r w:rsidRPr="007C45C9">
        <w:rPr>
          <w:noProof/>
          <w:lang w:eastAsia="zh-CN"/>
        </w:rPr>
        <w:lastRenderedPageBreak/>
        <w:drawing>
          <wp:inline distT="0" distB="0" distL="0" distR="0" wp14:anchorId="6C7E6DFC" wp14:editId="494E55B5">
            <wp:extent cx="6119495" cy="5670215"/>
            <wp:effectExtent l="0" t="0" r="0" b="698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116">
                      <a:extLst>
                        <a:ext uri="{28A0092B-C50C-407E-A947-70E740481C1C}">
                          <a14:useLocalDpi xmlns:a14="http://schemas.microsoft.com/office/drawing/2010/main" val="0"/>
                        </a:ext>
                      </a:extLst>
                    </a:blip>
                    <a:stretch>
                      <a:fillRect/>
                    </a:stretch>
                  </pic:blipFill>
                  <pic:spPr>
                    <a:xfrm>
                      <a:off x="0" y="0"/>
                      <a:ext cx="6119495" cy="5670215"/>
                    </a:xfrm>
                    <a:prstGeom prst="rect">
                      <a:avLst/>
                    </a:prstGeom>
                  </pic:spPr>
                </pic:pic>
              </a:graphicData>
            </a:graphic>
          </wp:inline>
        </w:drawing>
      </w:r>
    </w:p>
    <w:p w14:paraId="42AEC4F0" w14:textId="77777777" w:rsidR="002C3E89" w:rsidRPr="007C45C9" w:rsidRDefault="002C3E89">
      <w:pPr>
        <w:spacing w:line="276" w:lineRule="auto"/>
        <w:jc w:val="left"/>
        <w:rPr>
          <w:sz w:val="20"/>
        </w:rPr>
      </w:pPr>
      <w:r w:rsidRPr="007C45C9">
        <w:br w:type="page"/>
      </w:r>
    </w:p>
    <w:p w14:paraId="45C601F4" w14:textId="77777777" w:rsidR="002C3E89" w:rsidRPr="007C45C9" w:rsidRDefault="002C3E89" w:rsidP="00A40D88">
      <w:pPr>
        <w:pStyle w:val="berschrift4-Angela"/>
      </w:pPr>
      <w:bookmarkStart w:id="610" w:name="_Ref516671770"/>
      <w:bookmarkStart w:id="611" w:name="_Toc518556978"/>
      <w:r w:rsidRPr="007C45C9">
        <w:lastRenderedPageBreak/>
        <w:t>Registrieren einer Anwendung auf einem lokalen Fiori-Launchpad</w:t>
      </w:r>
      <w:bookmarkEnd w:id="610"/>
      <w:bookmarkEnd w:id="611"/>
    </w:p>
    <w:p w14:paraId="5845D484" w14:textId="77777777" w:rsidR="00237B6A" w:rsidRPr="007C45C9" w:rsidRDefault="00237B6A" w:rsidP="0087705A">
      <w:pPr>
        <w:pStyle w:val="berschrift5-Angela"/>
      </w:pPr>
      <w:r w:rsidRPr="007C45C9">
        <w:t>Ansicht Anwendungsspeicher auf Applikationsserver</w:t>
      </w:r>
    </w:p>
    <w:p w14:paraId="09F6B4DB" w14:textId="77777777" w:rsidR="00F30C06" w:rsidRPr="007C45C9" w:rsidRDefault="00F30C06" w:rsidP="00F30C06">
      <w:r w:rsidRPr="007C45C9">
        <w:rPr>
          <w:noProof/>
          <w:lang w:eastAsia="zh-CN"/>
        </w:rPr>
        <w:drawing>
          <wp:inline distT="0" distB="0" distL="0" distR="0" wp14:anchorId="5D3ACFA7" wp14:editId="343D1DC6">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117">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14:paraId="5884F46C" w14:textId="77777777" w:rsidR="00F30C06" w:rsidRPr="007C45C9" w:rsidRDefault="00BE5DCE" w:rsidP="0087705A">
      <w:pPr>
        <w:pStyle w:val="berschrift5-Angela"/>
      </w:pPr>
      <w:r w:rsidRPr="007C45C9">
        <w:t>Semantisches Objekt anlegen</w:t>
      </w:r>
    </w:p>
    <w:p w14:paraId="7FA1BC48" w14:textId="77777777" w:rsidR="003647A6" w:rsidRPr="007C45C9" w:rsidRDefault="00F30C06" w:rsidP="00F30C06">
      <w:pPr>
        <w:rPr>
          <w:lang w:eastAsia="zh-CN"/>
        </w:rPr>
      </w:pPr>
      <w:r w:rsidRPr="007C45C9">
        <w:rPr>
          <w:noProof/>
          <w:lang w:eastAsia="zh-CN"/>
        </w:rPr>
        <w:drawing>
          <wp:inline distT="0" distB="0" distL="0" distR="0" wp14:anchorId="27AC022F" wp14:editId="0CDC82F8">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118">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7C45C9">
        <w:rPr>
          <w:lang w:eastAsia="zh-CN"/>
        </w:rPr>
        <w:t xml:space="preserve"> </w:t>
      </w:r>
    </w:p>
    <w:p w14:paraId="7AC10951" w14:textId="77777777" w:rsidR="00100457" w:rsidRPr="007C45C9" w:rsidRDefault="00100457" w:rsidP="0087705A">
      <w:pPr>
        <w:pStyle w:val="berschrift5-Angela"/>
        <w:rPr>
          <w:lang w:eastAsia="zh-CN"/>
        </w:rPr>
      </w:pPr>
      <w:r w:rsidRPr="007C45C9">
        <w:rPr>
          <w:lang w:eastAsia="zh-CN"/>
        </w:rPr>
        <w:t>Benutzerrolle mit Zuordnung von Katalog, Gruppe und Nutzer</w:t>
      </w:r>
    </w:p>
    <w:p w14:paraId="5A8F6FAC" w14:textId="77777777" w:rsidR="003647A6" w:rsidRPr="007C45C9" w:rsidRDefault="003647A6" w:rsidP="00F30C06">
      <w:pPr>
        <w:rPr>
          <w:lang w:eastAsia="zh-CN"/>
        </w:rPr>
      </w:pPr>
      <w:r w:rsidRPr="007C45C9">
        <w:rPr>
          <w:noProof/>
          <w:lang w:eastAsia="zh-CN"/>
        </w:rPr>
        <w:drawing>
          <wp:inline distT="0" distB="0" distL="0" distR="0" wp14:anchorId="029918EC" wp14:editId="465DCB62">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119">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7C45C9">
        <w:rPr>
          <w:lang w:eastAsia="zh-CN"/>
        </w:rPr>
        <w:t xml:space="preserve"> </w:t>
      </w:r>
    </w:p>
    <w:p w14:paraId="4BBBEE14" w14:textId="77777777" w:rsidR="00BE5DCE" w:rsidRPr="007C45C9" w:rsidRDefault="003647A6" w:rsidP="00F30C06">
      <w:r w:rsidRPr="007C45C9">
        <w:rPr>
          <w:noProof/>
          <w:lang w:eastAsia="zh-CN"/>
        </w:rPr>
        <w:drawing>
          <wp:inline distT="0" distB="0" distL="0" distR="0" wp14:anchorId="17504A8B" wp14:editId="7E487C1A">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120">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14:paraId="03A951E2" w14:textId="77777777" w:rsidR="003A1754" w:rsidRPr="007C45C9" w:rsidRDefault="003A1754" w:rsidP="00F30C06">
      <w:r w:rsidRPr="007C45C9">
        <w:br w:type="page"/>
      </w:r>
    </w:p>
    <w:p w14:paraId="11B6EBB3" w14:textId="77777777" w:rsidR="003A1754" w:rsidRPr="007C45C9" w:rsidRDefault="003F6097" w:rsidP="0087705A">
      <w:pPr>
        <w:pStyle w:val="berschrift5-Angela"/>
      </w:pPr>
      <w:r w:rsidRPr="007C45C9">
        <w:lastRenderedPageBreak/>
        <w:t>Konfiguration des Launchpad</w:t>
      </w:r>
      <w:r w:rsidR="003A1754" w:rsidRPr="007C45C9">
        <w:t xml:space="preserve"> im Applikationsserver</w:t>
      </w:r>
    </w:p>
    <w:p w14:paraId="317CE607" w14:textId="77777777" w:rsidR="003A1754" w:rsidRPr="007C45C9" w:rsidRDefault="00BE5DCE" w:rsidP="00F30C06">
      <w:r w:rsidRPr="007C45C9">
        <w:rPr>
          <w:noProof/>
          <w:lang w:eastAsia="zh-CN"/>
        </w:rPr>
        <w:drawing>
          <wp:inline distT="0" distB="0" distL="0" distR="0" wp14:anchorId="3DCDE7D5" wp14:editId="1F43AFEC">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121">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14:paraId="1F9176A2" w14:textId="77777777" w:rsidR="0023724E" w:rsidRPr="007C45C9" w:rsidRDefault="0023724E">
      <w:pPr>
        <w:spacing w:line="276" w:lineRule="auto"/>
        <w:jc w:val="left"/>
      </w:pPr>
      <w:r w:rsidRPr="007C45C9">
        <w:br w:type="page"/>
      </w:r>
    </w:p>
    <w:p w14:paraId="2A80E165" w14:textId="77777777" w:rsidR="003647A6" w:rsidRPr="007C45C9" w:rsidRDefault="003647A6" w:rsidP="0087705A">
      <w:pPr>
        <w:pStyle w:val="berschrift5-Angela"/>
      </w:pPr>
      <w:r w:rsidRPr="007C45C9">
        <w:lastRenderedPageBreak/>
        <w:t>Kachelkatalog mit Zielverknüpfungen im Launchpad Designer</w:t>
      </w:r>
    </w:p>
    <w:p w14:paraId="2D53B08A" w14:textId="77777777" w:rsidR="003647A6" w:rsidRPr="007C45C9" w:rsidRDefault="003647A6" w:rsidP="003647A6">
      <w:r w:rsidRPr="007C45C9">
        <w:rPr>
          <w:noProof/>
          <w:lang w:eastAsia="zh-CN"/>
        </w:rPr>
        <w:drawing>
          <wp:inline distT="0" distB="0" distL="0" distR="0" wp14:anchorId="02C0A689" wp14:editId="33C19948">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122">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14:paraId="7EA87798" w14:textId="77777777" w:rsidR="0023724E" w:rsidRPr="007C45C9" w:rsidRDefault="0023724E" w:rsidP="0087705A">
      <w:pPr>
        <w:pStyle w:val="berschrift5-Angela"/>
      </w:pPr>
      <w:r w:rsidRPr="007C45C9">
        <w:t xml:space="preserve">Gruppe </w:t>
      </w:r>
      <w:r w:rsidR="00FB6438" w:rsidRPr="007C45C9">
        <w:t xml:space="preserve">mit Anwendungskacheln </w:t>
      </w:r>
      <w:r w:rsidRPr="007C45C9">
        <w:t>im Launchpad Designer</w:t>
      </w:r>
    </w:p>
    <w:p w14:paraId="2000FDC7" w14:textId="43DB2291" w:rsidR="00AE72B6" w:rsidRDefault="00F30C06" w:rsidP="00F30C06">
      <w:r w:rsidRPr="007C45C9">
        <w:rPr>
          <w:noProof/>
          <w:lang w:eastAsia="zh-CN"/>
        </w:rPr>
        <w:drawing>
          <wp:inline distT="0" distB="0" distL="0" distR="0" wp14:anchorId="25222BE3" wp14:editId="2AFA6DF2">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123">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r w:rsidR="00AE72B6">
        <w:br w:type="page"/>
      </w:r>
    </w:p>
    <w:p w14:paraId="6AF26A51" w14:textId="3334F670" w:rsidR="00547769" w:rsidRPr="007C45C9" w:rsidRDefault="00C86EDF" w:rsidP="00170724">
      <w:pPr>
        <w:pStyle w:val="berschriftrmisch"/>
      </w:pPr>
      <w:r>
        <w:lastRenderedPageBreak/>
        <w:t xml:space="preserve"> </w:t>
      </w:r>
      <w:bookmarkStart w:id="612" w:name="_Toc518556005"/>
      <w:r w:rsidR="002C02C9" w:rsidRPr="007C45C9">
        <w:t>Selbstständigkeitserklärung</w:t>
      </w:r>
      <w:bookmarkEnd w:id="589"/>
      <w:bookmarkEnd w:id="590"/>
      <w:bookmarkEnd w:id="612"/>
    </w:p>
    <w:p w14:paraId="70E5A507" w14:textId="77777777" w:rsidR="002C02C9" w:rsidRPr="007C45C9" w:rsidRDefault="002C02C9" w:rsidP="005A3254">
      <w:pPr>
        <w:pStyle w:val="FlietextersterAbsatz"/>
        <w:rPr>
          <w:noProof w:val="0"/>
        </w:rPr>
      </w:pPr>
      <w:r w:rsidRPr="007C45C9">
        <w:rPr>
          <w:noProof w:val="0"/>
        </w:rPr>
        <w:t>Ich versichere, dass ich die vorliegende Arbeit ohne fremde Hilfe</w:t>
      </w:r>
      <w:r w:rsidR="00935F8A" w:rsidRPr="007C45C9">
        <w:rPr>
          <w:noProof w:val="0"/>
        </w:rPr>
        <w:t xml:space="preserve"> </w:t>
      </w:r>
      <w:r w:rsidRPr="007C45C9">
        <w:rPr>
          <w:noProof w:val="0"/>
        </w:rPr>
        <w:t>selbstständig verfasst und nur die angegebenen Quellen</w:t>
      </w:r>
      <w:r w:rsidR="00935F8A" w:rsidRPr="007C45C9">
        <w:rPr>
          <w:noProof w:val="0"/>
        </w:rPr>
        <w:t xml:space="preserve"> und Hilfsmittel</w:t>
      </w:r>
      <w:r w:rsidRPr="007C45C9">
        <w:rPr>
          <w:noProof w:val="0"/>
        </w:rPr>
        <w:t xml:space="preserve"> benutzt habe. Wörtlich oder dem Sinn nach aus</w:t>
      </w:r>
      <w:r w:rsidR="00935F8A" w:rsidRPr="007C45C9">
        <w:rPr>
          <w:noProof w:val="0"/>
        </w:rPr>
        <w:t xml:space="preserve"> </w:t>
      </w:r>
      <w:r w:rsidRPr="007C45C9">
        <w:rPr>
          <w:noProof w:val="0"/>
        </w:rPr>
        <w:t>anderen Werken entnommene Stellen sind unter Angabe der Quellen</w:t>
      </w:r>
      <w:r w:rsidR="00935F8A" w:rsidRPr="007C45C9">
        <w:rPr>
          <w:noProof w:val="0"/>
        </w:rPr>
        <w:t xml:space="preserve"> </w:t>
      </w:r>
      <w:r w:rsidRPr="007C45C9">
        <w:rPr>
          <w:noProof w:val="0"/>
        </w:rPr>
        <w:t>kenn</w:t>
      </w:r>
      <w:r w:rsidR="00935F8A" w:rsidRPr="007C45C9">
        <w:rPr>
          <w:noProof w:val="0"/>
        </w:rPr>
        <w:t xml:space="preserve">tlich gemacht. Die Arbeit wurde </w:t>
      </w:r>
      <w:r w:rsidRPr="007C45C9">
        <w:rPr>
          <w:noProof w:val="0"/>
        </w:rPr>
        <w:t>bisher in gleicher oder ähnlicher</w:t>
      </w:r>
      <w:r w:rsidR="00935F8A" w:rsidRPr="007C45C9">
        <w:rPr>
          <w:noProof w:val="0"/>
        </w:rPr>
        <w:t xml:space="preserve"> </w:t>
      </w:r>
      <w:r w:rsidRPr="007C45C9">
        <w:rPr>
          <w:noProof w:val="0"/>
        </w:rPr>
        <w:t>Form weder veröffentlicht, noch einer anderen Prüfungsbehörde</w:t>
      </w:r>
      <w:r w:rsidR="00935F8A" w:rsidRPr="007C45C9">
        <w:rPr>
          <w:noProof w:val="0"/>
        </w:rPr>
        <w:t xml:space="preserve"> </w:t>
      </w:r>
      <w:r w:rsidRPr="007C45C9">
        <w:rPr>
          <w:noProof w:val="0"/>
        </w:rPr>
        <w:t>vorgelegt.</w:t>
      </w:r>
    </w:p>
    <w:p w14:paraId="34F8E445" w14:textId="77777777" w:rsidR="00935F8A" w:rsidRPr="007C45C9" w:rsidRDefault="00935F8A" w:rsidP="00937F6A">
      <w:pPr>
        <w:pStyle w:val="Flietext"/>
        <w:rPr>
          <w:noProof w:val="0"/>
        </w:rPr>
      </w:pPr>
    </w:p>
    <w:p w14:paraId="4B5A061B" w14:textId="1D4E7A60" w:rsidR="006F6CB5" w:rsidRPr="007C45C9" w:rsidRDefault="006F6CB5" w:rsidP="00937F6A">
      <w:pPr>
        <w:pStyle w:val="Flietext"/>
        <w:rPr>
          <w:noProof w:val="0"/>
        </w:rPr>
      </w:pPr>
      <w:r w:rsidRPr="007C45C9">
        <w:rPr>
          <w:noProof w:val="0"/>
        </w:rPr>
        <w:t xml:space="preserve">Leipzig, </w:t>
      </w:r>
      <w:r w:rsidR="0077028F" w:rsidRPr="007C45C9">
        <w:rPr>
          <w:noProof w:val="0"/>
        </w:rPr>
        <w:fldChar w:fldCharType="begin"/>
      </w:r>
      <w:r w:rsidR="0077028F" w:rsidRPr="007C45C9">
        <w:rPr>
          <w:noProof w:val="0"/>
        </w:rPr>
        <w:instrText xml:space="preserve"> TIME \@ "dd.MM.yyyy" </w:instrText>
      </w:r>
      <w:r w:rsidR="0077028F" w:rsidRPr="007C45C9">
        <w:rPr>
          <w:noProof w:val="0"/>
        </w:rPr>
        <w:fldChar w:fldCharType="separate"/>
      </w:r>
      <w:r w:rsidR="00595E85">
        <w:t>06.07.2018</w:t>
      </w:r>
      <w:r w:rsidR="0077028F" w:rsidRPr="007C45C9">
        <w:rPr>
          <w:noProof w:val="0"/>
        </w:rPr>
        <w:fldChar w:fldCharType="end"/>
      </w:r>
    </w:p>
    <w:p w14:paraId="57A907E2" w14:textId="77777777" w:rsidR="002C02C9" w:rsidRPr="007C45C9" w:rsidRDefault="002C02C9" w:rsidP="00937F6A">
      <w:pPr>
        <w:pStyle w:val="Flietext"/>
        <w:rPr>
          <w:noProof w:val="0"/>
        </w:rPr>
      </w:pPr>
      <w:r w:rsidRPr="007C45C9">
        <w:rPr>
          <w:noProof w:val="0"/>
        </w:rPr>
        <w:t>________________</w:t>
      </w:r>
      <w:r w:rsidR="00D64A41" w:rsidRPr="007C45C9">
        <w:rPr>
          <w:noProof w:val="0"/>
        </w:rPr>
        <w:t>__</w:t>
      </w:r>
      <w:r w:rsidR="00D64A41" w:rsidRPr="007C45C9">
        <w:rPr>
          <w:noProof w:val="0"/>
        </w:rPr>
        <w:tab/>
      </w:r>
      <w:r w:rsidR="00D64A41" w:rsidRPr="007C45C9">
        <w:rPr>
          <w:noProof w:val="0"/>
        </w:rPr>
        <w:tab/>
      </w:r>
      <w:r w:rsidR="00D64A41" w:rsidRPr="007C45C9">
        <w:rPr>
          <w:noProof w:val="0"/>
        </w:rPr>
        <w:tab/>
      </w:r>
      <w:r w:rsidR="00D64A41" w:rsidRPr="007C45C9">
        <w:rPr>
          <w:noProof w:val="0"/>
        </w:rPr>
        <w:tab/>
      </w:r>
      <w:r w:rsidR="00935F8A" w:rsidRPr="007C45C9">
        <w:rPr>
          <w:noProof w:val="0"/>
        </w:rPr>
        <w:t>__</w:t>
      </w:r>
      <w:r w:rsidRPr="007C45C9">
        <w:rPr>
          <w:noProof w:val="0"/>
        </w:rPr>
        <w:t>_______________</w:t>
      </w:r>
      <w:r w:rsidR="00F30827" w:rsidRPr="007C45C9">
        <w:rPr>
          <w:noProof w:val="0"/>
        </w:rPr>
        <w:t>_</w:t>
      </w:r>
      <w:r w:rsidR="00935F8A" w:rsidRPr="007C45C9">
        <w:rPr>
          <w:noProof w:val="0"/>
        </w:rPr>
        <w:t>_________</w:t>
      </w:r>
    </w:p>
    <w:p w14:paraId="0AA04D49" w14:textId="77777777" w:rsidR="002C02C9" w:rsidRPr="007C45C9" w:rsidRDefault="002C02C9" w:rsidP="00937F6A">
      <w:pPr>
        <w:pStyle w:val="Flietext"/>
        <w:rPr>
          <w:noProof w:val="0"/>
        </w:rPr>
      </w:pPr>
      <w:r w:rsidRPr="007C45C9">
        <w:rPr>
          <w:noProof w:val="0"/>
        </w:rPr>
        <w:t>Ort, Da</w:t>
      </w:r>
      <w:bookmarkStart w:id="613" w:name="allerLetzteSeite"/>
      <w:bookmarkEnd w:id="613"/>
      <w:r w:rsidRPr="007C45C9">
        <w:rPr>
          <w:noProof w:val="0"/>
        </w:rPr>
        <w:t>tum</w:t>
      </w:r>
      <w:r w:rsidRPr="007C45C9">
        <w:rPr>
          <w:noProof w:val="0"/>
        </w:rPr>
        <w:tab/>
      </w:r>
      <w:r w:rsidRPr="007C45C9">
        <w:rPr>
          <w:noProof w:val="0"/>
        </w:rPr>
        <w:tab/>
      </w:r>
      <w:r w:rsidRPr="007C45C9">
        <w:rPr>
          <w:noProof w:val="0"/>
        </w:rPr>
        <w:tab/>
      </w:r>
      <w:r w:rsidRPr="007C45C9">
        <w:rPr>
          <w:noProof w:val="0"/>
        </w:rPr>
        <w:tab/>
      </w:r>
      <w:r w:rsidR="00935F8A" w:rsidRPr="007C45C9">
        <w:rPr>
          <w:noProof w:val="0"/>
        </w:rPr>
        <w:tab/>
      </w:r>
      <w:r w:rsidR="00935F8A" w:rsidRPr="007C45C9">
        <w:rPr>
          <w:noProof w:val="0"/>
        </w:rPr>
        <w:tab/>
      </w:r>
      <w:r w:rsidRPr="007C45C9">
        <w:rPr>
          <w:noProof w:val="0"/>
        </w:rPr>
        <w:t>Unterschrift</w:t>
      </w:r>
    </w:p>
    <w:p w14:paraId="42C19760" w14:textId="77777777" w:rsidR="00C7216D" w:rsidRPr="007C45C9" w:rsidRDefault="00C7216D" w:rsidP="00CB0AF7">
      <w:pPr>
        <w:pStyle w:val="Flietext"/>
        <w:ind w:firstLine="0"/>
        <w:rPr>
          <w:noProof w:val="0"/>
        </w:rPr>
      </w:pPr>
    </w:p>
    <w:sectPr w:rsidR="00C7216D" w:rsidRPr="007C45C9" w:rsidSect="00BA4A41">
      <w:headerReference w:type="default" r:id="rId124"/>
      <w:pgSz w:w="11906" w:h="16838"/>
      <w:pgMar w:top="1134" w:right="851" w:bottom="851" w:left="1418" w:header="709" w:footer="709" w:gutter="0"/>
      <w:pgNumType w:fmt="upp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3C4B31" w14:textId="77777777" w:rsidR="008560E0" w:rsidRDefault="008560E0" w:rsidP="00235128">
      <w:pPr>
        <w:spacing w:after="0" w:line="240" w:lineRule="auto"/>
      </w:pPr>
      <w:r>
        <w:separator/>
      </w:r>
    </w:p>
  </w:endnote>
  <w:endnote w:type="continuationSeparator" w:id="0">
    <w:p w14:paraId="7BAFB91C" w14:textId="77777777" w:rsidR="008560E0" w:rsidRDefault="008560E0" w:rsidP="00235128">
      <w:pPr>
        <w:spacing w:after="0" w:line="240" w:lineRule="auto"/>
      </w:pPr>
      <w:r>
        <w:continuationSeparator/>
      </w:r>
    </w:p>
  </w:endnote>
  <w:endnote w:type="continuationNotice" w:id="1">
    <w:p w14:paraId="5D8A3D3D" w14:textId="77777777" w:rsidR="008560E0" w:rsidRDefault="008560E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DD537D" w14:textId="77777777" w:rsidR="008560E0" w:rsidRDefault="008560E0" w:rsidP="00235128">
      <w:pPr>
        <w:spacing w:after="0" w:line="240" w:lineRule="auto"/>
      </w:pPr>
      <w:r>
        <w:separator/>
      </w:r>
    </w:p>
  </w:footnote>
  <w:footnote w:type="continuationSeparator" w:id="0">
    <w:p w14:paraId="420E6831" w14:textId="77777777" w:rsidR="008560E0" w:rsidRDefault="008560E0" w:rsidP="00235128">
      <w:pPr>
        <w:spacing w:after="0" w:line="240" w:lineRule="auto"/>
      </w:pPr>
      <w:r>
        <w:continuationSeparator/>
      </w:r>
    </w:p>
  </w:footnote>
  <w:footnote w:type="continuationNotice" w:id="1">
    <w:p w14:paraId="08D03AA4" w14:textId="77777777" w:rsidR="008560E0" w:rsidRDefault="008560E0">
      <w:pPr>
        <w:spacing w:after="0" w:line="240" w:lineRule="auto"/>
      </w:pPr>
    </w:p>
  </w:footnote>
  <w:footnote w:id="2">
    <w:p w14:paraId="5C36620B" w14:textId="1CA79D01" w:rsidR="00595E85" w:rsidRDefault="00595E85" w:rsidP="001A5172">
      <w:pPr>
        <w:pStyle w:val="FunoteBA-Format"/>
      </w:pPr>
      <w:r>
        <w:rPr>
          <w:rStyle w:val="Funotenzeichen"/>
        </w:rPr>
        <w:footnoteRef/>
      </w:r>
      <w:r>
        <w:t xml:space="preserve"> Vergleiche Abschnitt </w:t>
      </w:r>
      <w:r>
        <w:fldChar w:fldCharType="begin"/>
      </w:r>
      <w:r>
        <w:instrText xml:space="preserve"> REF _Ref517785196 \r \h  \* MERGEFORMAT </w:instrText>
      </w:r>
      <w:r>
        <w:fldChar w:fldCharType="separate"/>
      </w:r>
      <w:r>
        <w:t>3.3</w:t>
      </w:r>
      <w:r>
        <w:fldChar w:fldCharType="end"/>
      </w:r>
      <w:r>
        <w:t xml:space="preserve"> - </w:t>
      </w:r>
      <w:r>
        <w:fldChar w:fldCharType="begin"/>
      </w:r>
      <w:r>
        <w:instrText xml:space="preserve"> REF _Ref517785202 \h  \* MERGEFORMAT </w:instrText>
      </w:r>
      <w:r>
        <w:fldChar w:fldCharType="separate"/>
      </w:r>
      <w:r w:rsidRPr="007C45C9">
        <w:t>Fiori</w:t>
      </w:r>
      <w:r>
        <w:fldChar w:fldCharType="end"/>
      </w:r>
    </w:p>
  </w:footnote>
  <w:footnote w:id="3">
    <w:p w14:paraId="2D5C393B" w14:textId="77777777" w:rsidR="00595E85" w:rsidRDefault="00595E85" w:rsidP="001A5172">
      <w:pPr>
        <w:pStyle w:val="FunoteBA-Format"/>
      </w:pPr>
      <w:r>
        <w:rPr>
          <w:rStyle w:val="Funotenzeichen"/>
        </w:rPr>
        <w:footnoteRef/>
      </w:r>
      <w:r>
        <w:t xml:space="preserve"> </w:t>
      </w:r>
      <w:r w:rsidRPr="000E1841">
        <w:t>engl. Enterprise Resource Planning</w:t>
      </w:r>
    </w:p>
  </w:footnote>
  <w:footnote w:id="4">
    <w:p w14:paraId="460C623A" w14:textId="19AB7343" w:rsidR="00595E85" w:rsidRDefault="00595E85" w:rsidP="001A5172">
      <w:pPr>
        <w:pStyle w:val="FunoteBA-Format"/>
      </w:pPr>
      <w:r>
        <w:rPr>
          <w:rStyle w:val="Funotenzeichen"/>
        </w:rPr>
        <w:footnoteRef/>
      </w:r>
      <w:r>
        <w:t xml:space="preserve"> Societas Europaea (SE) „ist eine Rechtsform für Aktiengesellschaften in der Europäischen Union und im Europäischen Wirtschaftsraum“ </w:t>
      </w:r>
      <w:sdt>
        <w:sdtPr>
          <w:id w:val="-1532181124"/>
          <w:citation/>
        </w:sdtPr>
        <w:sdtContent>
          <w:r>
            <w:fldChar w:fldCharType="begin"/>
          </w:r>
          <w:r>
            <w:instrText xml:space="preserve"> CITATION Wik182 \l 1031 </w:instrText>
          </w:r>
          <w:r>
            <w:fldChar w:fldCharType="separate"/>
          </w:r>
          <w:r>
            <w:rPr>
              <w:noProof/>
            </w:rPr>
            <w:t>[91]</w:t>
          </w:r>
          <w:r>
            <w:fldChar w:fldCharType="end"/>
          </w:r>
        </w:sdtContent>
      </w:sdt>
      <w:r>
        <w:t>.</w:t>
      </w:r>
    </w:p>
  </w:footnote>
  <w:footnote w:id="5">
    <w:p w14:paraId="45EB0005" w14:textId="38E48007" w:rsidR="00595E85" w:rsidRDefault="00595E85" w:rsidP="001A5172">
      <w:pPr>
        <w:pStyle w:val="FunoteBA-Format"/>
      </w:pPr>
      <w:r>
        <w:rPr>
          <w:rStyle w:val="Funotenzeichen"/>
        </w:rPr>
        <w:footnoteRef/>
      </w:r>
      <w:r>
        <w:t xml:space="preserve"> </w:t>
      </w:r>
      <w:r w:rsidRPr="003F16EE">
        <w:t>Self-Service-Portal</w:t>
      </w:r>
      <w:r>
        <w:t xml:space="preserve">, siehe Abschnitt </w:t>
      </w:r>
      <w:r>
        <w:fldChar w:fldCharType="begin"/>
      </w:r>
      <w:r>
        <w:instrText xml:space="preserve"> REF _Ref515261685 \r \h  \* MERGEFORMAT </w:instrText>
      </w:r>
      <w:r>
        <w:fldChar w:fldCharType="separate"/>
      </w:r>
      <w:r>
        <w:t>2.3.3</w:t>
      </w:r>
      <w:r>
        <w:fldChar w:fldCharType="end"/>
      </w:r>
    </w:p>
  </w:footnote>
  <w:footnote w:id="6">
    <w:p w14:paraId="1CAE303B" w14:textId="77777777" w:rsidR="00595E85" w:rsidRDefault="00595E85" w:rsidP="001A5172">
      <w:pPr>
        <w:pStyle w:val="FunoteBA-Format"/>
      </w:pPr>
      <w:r>
        <w:rPr>
          <w:rStyle w:val="Funotenzeichen"/>
        </w:rPr>
        <w:footnoteRef/>
      </w:r>
      <w:r>
        <w:t xml:space="preserve"> Engl. Corporate Identity</w:t>
      </w:r>
    </w:p>
  </w:footnote>
  <w:footnote w:id="7">
    <w:p w14:paraId="1B3708AF" w14:textId="5C79B7AE" w:rsidR="00595E85" w:rsidRDefault="00595E85" w:rsidP="00FF365B">
      <w:pPr>
        <w:pStyle w:val="FunoteBA-Format"/>
      </w:pPr>
      <w:r>
        <w:rPr>
          <w:rStyle w:val="Funotenzeichen"/>
        </w:rPr>
        <w:footnoteRef/>
      </w:r>
      <w:r>
        <w:t xml:space="preserve"> Siehe Abkürzungsverzeichnis in Abschnitt </w:t>
      </w:r>
      <w:r>
        <w:fldChar w:fldCharType="begin"/>
      </w:r>
      <w:r>
        <w:instrText xml:space="preserve"> REF _Ref517797225 \r \h  \* MERGEFORMAT </w:instrText>
      </w:r>
      <w:r>
        <w:fldChar w:fldCharType="separate"/>
      </w:r>
      <w:r>
        <w:t>I</w:t>
      </w:r>
      <w:r>
        <w:fldChar w:fldCharType="end"/>
      </w:r>
      <w:r>
        <w:t>.</w:t>
      </w:r>
    </w:p>
  </w:footnote>
  <w:footnote w:id="8">
    <w:p w14:paraId="25A3278F" w14:textId="77777777" w:rsidR="00595E85" w:rsidRDefault="00595E85" w:rsidP="00F74375">
      <w:pPr>
        <w:pStyle w:val="FunoteBA-Format"/>
      </w:pPr>
      <w:r>
        <w:rPr>
          <w:rStyle w:val="Funotenzeichen"/>
        </w:rPr>
        <w:footnoteRef/>
      </w:r>
      <w:r>
        <w:t xml:space="preserve"> Vgl. Abkürzungsverzeichnis.</w:t>
      </w:r>
    </w:p>
  </w:footnote>
  <w:footnote w:id="9">
    <w:p w14:paraId="6CFC2D44" w14:textId="510FEAB2" w:rsidR="00595E85" w:rsidRPr="007966CB" w:rsidRDefault="00595E85" w:rsidP="001A5172">
      <w:pPr>
        <w:pStyle w:val="FunoteBA-Format"/>
      </w:pPr>
      <w:r>
        <w:rPr>
          <w:rStyle w:val="Funotenzeichen"/>
        </w:rPr>
        <w:footnoteRef/>
      </w:r>
      <w:r>
        <w:t xml:space="preserve"> Dieser </w:t>
      </w:r>
      <w:r w:rsidRPr="007966CB">
        <w:t>ist eine Anpassung des Dienstes ERP_UTILITIES_UMC aus der OData-Bibliothek in MCF.</w:t>
      </w:r>
    </w:p>
  </w:footnote>
  <w:footnote w:id="10">
    <w:p w14:paraId="74ABC414" w14:textId="338B9379" w:rsidR="00595E85" w:rsidRDefault="00595E85" w:rsidP="001A5172">
      <w:pPr>
        <w:pStyle w:val="FunoteBA-Format"/>
      </w:pPr>
      <w:r>
        <w:rPr>
          <w:rStyle w:val="Funotenzeichen"/>
        </w:rPr>
        <w:footnoteRef/>
      </w:r>
      <w:r>
        <w:t xml:space="preserve"> </w:t>
      </w:r>
      <w:r w:rsidRPr="0076313B">
        <w:rPr>
          <w:rStyle w:val="FunoteBA-FormatZchn"/>
        </w:rPr>
        <w:t>Vgl. Abkürzungsverzeichnis</w:t>
      </w:r>
    </w:p>
  </w:footnote>
  <w:footnote w:id="11">
    <w:p w14:paraId="2264D4C6" w14:textId="3FE16E56" w:rsidR="00595E85" w:rsidRDefault="00595E85" w:rsidP="00AF50D0">
      <w:pPr>
        <w:pStyle w:val="FunoteBA-Format"/>
      </w:pPr>
      <w:r>
        <w:rPr>
          <w:rStyle w:val="Funotenzeichen"/>
        </w:rPr>
        <w:footnoteRef/>
      </w:r>
      <w:r>
        <w:t xml:space="preserve"> Vgl. Abschnitt </w:t>
      </w:r>
      <w:r>
        <w:fldChar w:fldCharType="begin"/>
      </w:r>
      <w:r>
        <w:instrText xml:space="preserve"> REF _Ref515261685 \r \h  \* MERGEFORMAT </w:instrText>
      </w:r>
      <w:r>
        <w:fldChar w:fldCharType="separate"/>
      </w:r>
      <w:r>
        <w:t>2.3.3</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7ED88" w14:textId="49FA6597" w:rsidR="00595E85" w:rsidRDefault="00595E85"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FE2687">
      <w:rPr>
        <w:rFonts w:ascii="Calibri Light" w:hAnsi="Calibri Light"/>
        <w:noProof/>
      </w:rPr>
      <w:t>Einführung in die Thematik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FE2687">
      <w:rPr>
        <w:rFonts w:ascii="Calibri Light" w:hAnsi="Calibri Light"/>
        <w:noProof/>
      </w:rPr>
      <w:t>VIII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FE2687">
      <w:rPr>
        <w:rFonts w:ascii="Calibri Light" w:hAnsi="Calibri Light"/>
        <w:noProof/>
      </w:rPr>
      <w:t>LIII</w:t>
    </w:r>
    <w:r>
      <w:rPr>
        <w:rFonts w:ascii="Calibri Light" w:hAnsi="Calibri Light"/>
      </w:rPr>
      <w:fldChar w:fldCharType="end"/>
    </w:r>
  </w:p>
  <w:p w14:paraId="18F055E5" w14:textId="77777777" w:rsidR="00595E85" w:rsidRPr="00457E2C" w:rsidRDefault="00595E85"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7E72B" w14:textId="6D5341BB" w:rsidR="00595E85" w:rsidRDefault="00595E85"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2D10B5">
      <w:rPr>
        <w:rFonts w:ascii="Calibri Light" w:hAnsi="Calibri Light"/>
        <w:noProof/>
      </w:rPr>
      <w:t>Evaluierung der SAP Cloud Platform</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Arabic  \* MERGEFORMAT </w:instrText>
    </w:r>
    <w:r>
      <w:rPr>
        <w:rFonts w:ascii="Calibri Light" w:hAnsi="Calibri Light"/>
      </w:rPr>
      <w:fldChar w:fldCharType="separate"/>
    </w:r>
    <w:r w:rsidR="002D10B5">
      <w:rPr>
        <w:rFonts w:ascii="Calibri Light" w:hAnsi="Calibri Light"/>
        <w:noProof/>
      </w:rPr>
      <w:t>37</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REF allerLetzteSeite \h </w:instrText>
    </w:r>
    <w:r>
      <w:rPr>
        <w:rFonts w:ascii="Calibri Light" w:hAnsi="Calibri Light"/>
      </w:rPr>
    </w:r>
    <w:r>
      <w:rPr>
        <w:rFonts w:ascii="Calibri Light" w:hAnsi="Calibri Light"/>
      </w:rPr>
      <w:fldChar w:fldCharType="end"/>
    </w:r>
    <w:r>
      <w:rPr>
        <w:rFonts w:ascii="Calibri Light" w:hAnsi="Calibri Light"/>
      </w:rPr>
      <w:fldChar w:fldCharType="begin"/>
    </w:r>
    <w:r>
      <w:rPr>
        <w:rFonts w:ascii="Calibri Light" w:hAnsi="Calibri Light"/>
      </w:rPr>
      <w:instrText xml:space="preserve"> REF allerLetzteSeite \h </w:instrText>
    </w:r>
    <w:r>
      <w:rPr>
        <w:rFonts w:ascii="Calibri Light" w:hAnsi="Calibri Light"/>
      </w:rPr>
    </w:r>
    <w:r>
      <w:rPr>
        <w:rFonts w:ascii="Calibri Light" w:hAnsi="Calibri Light"/>
      </w:rPr>
      <w:fldChar w:fldCharType="end"/>
    </w:r>
    <w:r>
      <w:rPr>
        <w:rFonts w:ascii="Calibri Light" w:hAnsi="Calibri Light"/>
      </w:rPr>
      <w:fldChar w:fldCharType="begin"/>
    </w:r>
    <w:r>
      <w:rPr>
        <w:rFonts w:ascii="Calibri Light" w:hAnsi="Calibri Light"/>
      </w:rPr>
      <w:instrText xml:space="preserve"> SECTIONPAGES  \* Arabic  \* MERGEFORMAT </w:instrText>
    </w:r>
    <w:r>
      <w:rPr>
        <w:rFonts w:ascii="Calibri Light" w:hAnsi="Calibri Light"/>
      </w:rPr>
      <w:fldChar w:fldCharType="separate"/>
    </w:r>
    <w:r w:rsidR="002D10B5">
      <w:rPr>
        <w:rFonts w:ascii="Calibri Light" w:hAnsi="Calibri Light"/>
        <w:noProof/>
      </w:rPr>
      <w:t>65</w:t>
    </w:r>
    <w:r>
      <w:rPr>
        <w:rFonts w:ascii="Calibri Light" w:hAnsi="Calibri Light"/>
      </w:rPr>
      <w:fldChar w:fldCharType="end"/>
    </w:r>
  </w:p>
  <w:p w14:paraId="77DC4059" w14:textId="77777777" w:rsidR="00595E85" w:rsidRPr="00457E2C" w:rsidRDefault="00595E85" w:rsidP="006A3E1D">
    <w:pPr>
      <w:pStyle w:val="Kopfzeile"/>
      <w:pBdr>
        <w:top w:val="single" w:sz="4" w:space="1" w:color="auto"/>
        <w:between w:val="single" w:sz="4" w:space="1" w:color="auto"/>
      </w:pBdr>
      <w:rPr>
        <w:rFonts w:ascii="Calibri Light" w:hAnsi="Calibri Light"/>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E75A0" w14:textId="486E1DF6" w:rsidR="00595E85" w:rsidRDefault="00595E85"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römisch"  \* MERGEFORMAT </w:instrText>
    </w:r>
    <w:r>
      <w:rPr>
        <w:rFonts w:ascii="Calibri Light" w:hAnsi="Calibri Light"/>
      </w:rPr>
      <w:fldChar w:fldCharType="separate"/>
    </w:r>
    <w:r w:rsidR="002D10B5">
      <w:rPr>
        <w:rFonts w:ascii="Calibri Light" w:hAnsi="Calibri Light"/>
        <w:noProof/>
      </w:rPr>
      <w:t>Literaturverzeichnis</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2D10B5">
      <w:rPr>
        <w:rFonts w:ascii="Calibri Light" w:hAnsi="Calibri Light"/>
        <w:noProof/>
      </w:rPr>
      <w:t>IX</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2D10B5">
      <w:rPr>
        <w:rFonts w:ascii="Calibri Light" w:hAnsi="Calibri Light"/>
        <w:noProof/>
      </w:rPr>
      <w:t>LIII</w:t>
    </w:r>
    <w:r>
      <w:rPr>
        <w:rFonts w:ascii="Calibri Light" w:hAnsi="Calibri Light"/>
      </w:rPr>
      <w:fldChar w:fldCharType="end"/>
    </w:r>
  </w:p>
  <w:p w14:paraId="4D13454E" w14:textId="77777777" w:rsidR="00595E85" w:rsidRPr="00457E2C" w:rsidRDefault="00595E85" w:rsidP="006A3E1D">
    <w:pPr>
      <w:pStyle w:val="Kopfzeile"/>
      <w:pBdr>
        <w:top w:val="single" w:sz="4" w:space="1" w:color="auto"/>
        <w:between w:val="single" w:sz="4" w:space="1" w:color="auto"/>
      </w:pBdr>
      <w:rPr>
        <w:rFonts w:ascii="Calibri Light" w:hAnsi="Calibri Light"/>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B84266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3C96AA1"/>
    <w:multiLevelType w:val="hybridMultilevel"/>
    <w:tmpl w:val="39D6556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2A5F33"/>
    <w:multiLevelType w:val="multilevel"/>
    <w:tmpl w:val="3FA62964"/>
    <w:numStyleLink w:val="berschriftenAnhang"/>
  </w:abstractNum>
  <w:abstractNum w:abstractNumId="5" w15:restartNumberingAfterBreak="0">
    <w:nsid w:val="0B0443F8"/>
    <w:multiLevelType w:val="hybridMultilevel"/>
    <w:tmpl w:val="C972BED6"/>
    <w:lvl w:ilvl="0" w:tplc="C1A0B50C">
      <w:start w:val="1"/>
      <w:numFmt w:val="upperRoman"/>
      <w:pStyle w:val="berschriftrmisch"/>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0E161B9E"/>
    <w:multiLevelType w:val="multilevel"/>
    <w:tmpl w:val="C17EAE7A"/>
    <w:lvl w:ilvl="0">
      <w:start w:val="1"/>
      <w:numFmt w:val="decimal"/>
      <w:lvlText w:val="10.17.%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4BC1C2B"/>
    <w:multiLevelType w:val="hybridMultilevel"/>
    <w:tmpl w:val="A8E27A60"/>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15D2598B"/>
    <w:multiLevelType w:val="multilevel"/>
    <w:tmpl w:val="C5A0340C"/>
    <w:lvl w:ilvl="0">
      <w:start w:val="11"/>
      <w:numFmt w:val="decimal"/>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lvlText w:val="%2"/>
      <w:lvlJc w:val="left"/>
      <w:pPr>
        <w:ind w:left="357" w:firstLine="0"/>
      </w:pPr>
      <w:rPr>
        <w:rFonts w:hint="default"/>
      </w:rPr>
    </w:lvl>
    <w:lvl w:ilvl="2">
      <w:start w:val="1"/>
      <w:numFmt w:val="decimal"/>
      <w:lvlText w:val="%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4"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1E137E76"/>
    <w:multiLevelType w:val="hybridMultilevel"/>
    <w:tmpl w:val="81422E0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539359D"/>
    <w:multiLevelType w:val="multilevel"/>
    <w:tmpl w:val="3FA62964"/>
    <w:numStyleLink w:val="berschriftenAnhang"/>
  </w:abstractNum>
  <w:abstractNum w:abstractNumId="17"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9" w15:restartNumberingAfterBreak="0">
    <w:nsid w:val="3B5730B7"/>
    <w:multiLevelType w:val="multilevel"/>
    <w:tmpl w:val="3FA62964"/>
    <w:numStyleLink w:val="berschriftenAnhang"/>
  </w:abstractNum>
  <w:abstractNum w:abstractNumId="20"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15:restartNumberingAfterBreak="0">
    <w:nsid w:val="45B57095"/>
    <w:multiLevelType w:val="hybridMultilevel"/>
    <w:tmpl w:val="6FA6AA0A"/>
    <w:lvl w:ilvl="0" w:tplc="34945F58">
      <w:start w:val="1"/>
      <w:numFmt w:val="decimal"/>
      <w:lvlText w:val="10.%1"/>
      <w:lvlJc w:val="left"/>
      <w:pPr>
        <w:ind w:left="720" w:hanging="360"/>
      </w:pPr>
      <w:rPr>
        <w:rFonts w:hint="default"/>
      </w:rPr>
    </w:lvl>
    <w:lvl w:ilvl="1" w:tplc="CE5635A4">
      <w:start w:val="1"/>
      <w:numFmt w:val="decimal"/>
      <w:lvlText w:val="%2.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3" w15:restartNumberingAfterBreak="0">
    <w:nsid w:val="4C937539"/>
    <w:multiLevelType w:val="hybridMultilevel"/>
    <w:tmpl w:val="CB2CE2B0"/>
    <w:lvl w:ilvl="0" w:tplc="295AD93C">
      <w:start w:val="1"/>
      <w:numFmt w:val="decimal"/>
      <w:lvlText w:val="11.%1"/>
      <w:lvlJc w:val="left"/>
      <w:pPr>
        <w:ind w:left="1800" w:hanging="360"/>
      </w:pPr>
      <w:rPr>
        <w:rFonts w:hint="default"/>
      </w:r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24" w15:restartNumberingAfterBreak="0">
    <w:nsid w:val="4DD81870"/>
    <w:multiLevelType w:val="hybridMultilevel"/>
    <w:tmpl w:val="99C0C44E"/>
    <w:lvl w:ilvl="0" w:tplc="EAE27DF6">
      <w:start w:val="1"/>
      <w:numFmt w:val="decimal"/>
      <w:lvlText w:val="11.%1"/>
      <w:lvlJc w:val="left"/>
      <w:pPr>
        <w:ind w:left="1797" w:hanging="360"/>
      </w:pPr>
      <w:rPr>
        <w:rFonts w:hint="default"/>
      </w:rPr>
    </w:lvl>
    <w:lvl w:ilvl="1" w:tplc="04070019" w:tentative="1">
      <w:start w:val="1"/>
      <w:numFmt w:val="lowerLetter"/>
      <w:lvlText w:val="%2."/>
      <w:lvlJc w:val="left"/>
      <w:pPr>
        <w:ind w:left="2517" w:hanging="360"/>
      </w:pPr>
    </w:lvl>
    <w:lvl w:ilvl="2" w:tplc="0407001B" w:tentative="1">
      <w:start w:val="1"/>
      <w:numFmt w:val="lowerRoman"/>
      <w:lvlText w:val="%3."/>
      <w:lvlJc w:val="right"/>
      <w:pPr>
        <w:ind w:left="3237" w:hanging="180"/>
      </w:pPr>
    </w:lvl>
    <w:lvl w:ilvl="3" w:tplc="0407000F" w:tentative="1">
      <w:start w:val="1"/>
      <w:numFmt w:val="decimal"/>
      <w:lvlText w:val="%4."/>
      <w:lvlJc w:val="left"/>
      <w:pPr>
        <w:ind w:left="3957" w:hanging="360"/>
      </w:pPr>
    </w:lvl>
    <w:lvl w:ilvl="4" w:tplc="04070019" w:tentative="1">
      <w:start w:val="1"/>
      <w:numFmt w:val="lowerLetter"/>
      <w:lvlText w:val="%5."/>
      <w:lvlJc w:val="left"/>
      <w:pPr>
        <w:ind w:left="4677" w:hanging="360"/>
      </w:pPr>
    </w:lvl>
    <w:lvl w:ilvl="5" w:tplc="0407001B" w:tentative="1">
      <w:start w:val="1"/>
      <w:numFmt w:val="lowerRoman"/>
      <w:lvlText w:val="%6."/>
      <w:lvlJc w:val="right"/>
      <w:pPr>
        <w:ind w:left="5397" w:hanging="180"/>
      </w:pPr>
    </w:lvl>
    <w:lvl w:ilvl="6" w:tplc="0407000F" w:tentative="1">
      <w:start w:val="1"/>
      <w:numFmt w:val="decimal"/>
      <w:lvlText w:val="%7."/>
      <w:lvlJc w:val="left"/>
      <w:pPr>
        <w:ind w:left="6117" w:hanging="360"/>
      </w:pPr>
    </w:lvl>
    <w:lvl w:ilvl="7" w:tplc="04070019" w:tentative="1">
      <w:start w:val="1"/>
      <w:numFmt w:val="lowerLetter"/>
      <w:lvlText w:val="%8."/>
      <w:lvlJc w:val="left"/>
      <w:pPr>
        <w:ind w:left="6837" w:hanging="360"/>
      </w:pPr>
    </w:lvl>
    <w:lvl w:ilvl="8" w:tplc="0407001B" w:tentative="1">
      <w:start w:val="1"/>
      <w:numFmt w:val="lowerRoman"/>
      <w:lvlText w:val="%9."/>
      <w:lvlJc w:val="right"/>
      <w:pPr>
        <w:ind w:left="7557" w:hanging="180"/>
      </w:pPr>
    </w:lvl>
  </w:abstractNum>
  <w:abstractNum w:abstractNumId="25" w15:restartNumberingAfterBreak="0">
    <w:nsid w:val="4ED75C83"/>
    <w:multiLevelType w:val="multilevel"/>
    <w:tmpl w:val="3FA62964"/>
    <w:styleLink w:val="berschriftenAnhang"/>
    <w:lvl w:ilvl="0">
      <w:start w:val="11"/>
      <w:numFmt w:val="decimal"/>
      <w:pStyle w:val="berschrift1-Angela"/>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pStyle w:val="berschrift4-Angela"/>
      <w:lvlText w:val="%2"/>
      <w:lvlJc w:val="left"/>
      <w:pPr>
        <w:ind w:left="357" w:firstLine="0"/>
      </w:pPr>
      <w:rPr>
        <w:rFonts w:hint="default"/>
      </w:rPr>
    </w:lvl>
    <w:lvl w:ilvl="2">
      <w:start w:val="1"/>
      <w:numFmt w:val="decimal"/>
      <w:pStyle w:val="berschrift5-Angela"/>
      <w:lvlText w:val="%2.%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6" w15:restartNumberingAfterBreak="0">
    <w:nsid w:val="4EFB3AAE"/>
    <w:multiLevelType w:val="multilevel"/>
    <w:tmpl w:val="3FA62964"/>
    <w:numStyleLink w:val="berschriftenAnhang"/>
  </w:abstractNum>
  <w:abstractNum w:abstractNumId="27"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9"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15:restartNumberingAfterBreak="0">
    <w:nsid w:val="5EAE046B"/>
    <w:multiLevelType w:val="multilevel"/>
    <w:tmpl w:val="81A074B4"/>
    <w:lvl w:ilvl="0">
      <w:start w:val="1"/>
      <w:numFmt w:val="decimal"/>
      <w:pStyle w:val="berschrift1"/>
      <w:lvlText w:val="%1"/>
      <w:lvlJc w:val="left"/>
      <w:pPr>
        <w:ind w:left="36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3050CBC"/>
    <w:multiLevelType w:val="hybridMultilevel"/>
    <w:tmpl w:val="693C93CE"/>
    <w:lvl w:ilvl="0" w:tplc="6C383B84">
      <w:start w:val="10"/>
      <w:numFmt w:val="decimal"/>
      <w:lvlText w:val="%1.1"/>
      <w:lvlJc w:val="left"/>
      <w:pPr>
        <w:ind w:left="1440" w:hanging="360"/>
      </w:pPr>
      <w:rPr>
        <w:rFonts w:hint="default"/>
      </w:rPr>
    </w:lvl>
    <w:lvl w:ilvl="1" w:tplc="CE6E0FF8">
      <w:start w:val="1"/>
      <w:numFmt w:val="decimal"/>
      <w:lvlText w:val="%20.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34A5E0C"/>
    <w:multiLevelType w:val="hybridMultilevel"/>
    <w:tmpl w:val="FE709EAC"/>
    <w:lvl w:ilvl="0" w:tplc="42CE5B74">
      <w:start w:val="1"/>
      <w:numFmt w:val="decimal"/>
      <w:lvlText w:val="%1"/>
      <w:lvlJc w:val="left"/>
      <w:pPr>
        <w:ind w:left="2157" w:hanging="360"/>
      </w:pPr>
      <w:rPr>
        <w:rFonts w:hint="default"/>
      </w:rPr>
    </w:lvl>
    <w:lvl w:ilvl="1" w:tplc="04070019" w:tentative="1">
      <w:start w:val="1"/>
      <w:numFmt w:val="lowerLetter"/>
      <w:lvlText w:val="%2."/>
      <w:lvlJc w:val="left"/>
      <w:pPr>
        <w:ind w:left="2877" w:hanging="360"/>
      </w:pPr>
    </w:lvl>
    <w:lvl w:ilvl="2" w:tplc="0407001B" w:tentative="1">
      <w:start w:val="1"/>
      <w:numFmt w:val="lowerRoman"/>
      <w:lvlText w:val="%3."/>
      <w:lvlJc w:val="right"/>
      <w:pPr>
        <w:ind w:left="3597" w:hanging="180"/>
      </w:pPr>
    </w:lvl>
    <w:lvl w:ilvl="3" w:tplc="0407000F" w:tentative="1">
      <w:start w:val="1"/>
      <w:numFmt w:val="decimal"/>
      <w:lvlText w:val="%4."/>
      <w:lvlJc w:val="left"/>
      <w:pPr>
        <w:ind w:left="4317" w:hanging="360"/>
      </w:pPr>
    </w:lvl>
    <w:lvl w:ilvl="4" w:tplc="04070019" w:tentative="1">
      <w:start w:val="1"/>
      <w:numFmt w:val="lowerLetter"/>
      <w:lvlText w:val="%5."/>
      <w:lvlJc w:val="left"/>
      <w:pPr>
        <w:ind w:left="5037" w:hanging="360"/>
      </w:pPr>
    </w:lvl>
    <w:lvl w:ilvl="5" w:tplc="0407001B" w:tentative="1">
      <w:start w:val="1"/>
      <w:numFmt w:val="lowerRoman"/>
      <w:lvlText w:val="%6."/>
      <w:lvlJc w:val="right"/>
      <w:pPr>
        <w:ind w:left="5757" w:hanging="180"/>
      </w:pPr>
    </w:lvl>
    <w:lvl w:ilvl="6" w:tplc="0407000F" w:tentative="1">
      <w:start w:val="1"/>
      <w:numFmt w:val="decimal"/>
      <w:lvlText w:val="%7."/>
      <w:lvlJc w:val="left"/>
      <w:pPr>
        <w:ind w:left="6477" w:hanging="360"/>
      </w:pPr>
    </w:lvl>
    <w:lvl w:ilvl="7" w:tplc="04070019" w:tentative="1">
      <w:start w:val="1"/>
      <w:numFmt w:val="lowerLetter"/>
      <w:lvlText w:val="%8."/>
      <w:lvlJc w:val="left"/>
      <w:pPr>
        <w:ind w:left="7197" w:hanging="360"/>
      </w:pPr>
    </w:lvl>
    <w:lvl w:ilvl="8" w:tplc="0407001B" w:tentative="1">
      <w:start w:val="1"/>
      <w:numFmt w:val="lowerRoman"/>
      <w:lvlText w:val="%9."/>
      <w:lvlJc w:val="right"/>
      <w:pPr>
        <w:ind w:left="7917" w:hanging="180"/>
      </w:pPr>
    </w:lvl>
  </w:abstractNum>
  <w:abstractNum w:abstractNumId="36" w15:restartNumberingAfterBreak="0">
    <w:nsid w:val="63A61059"/>
    <w:multiLevelType w:val="multilevel"/>
    <w:tmpl w:val="3FA62964"/>
    <w:numStyleLink w:val="berschriftenAnhang"/>
  </w:abstractNum>
  <w:abstractNum w:abstractNumId="37"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0BC27A1"/>
    <w:multiLevelType w:val="hybridMultilevel"/>
    <w:tmpl w:val="D80AAD3E"/>
    <w:lvl w:ilvl="0" w:tplc="504E31EE">
      <w:start w:val="1"/>
      <w:numFmt w:val="decimal"/>
      <w:lvlText w:val="10.17.%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2" w15:restartNumberingAfterBreak="0">
    <w:nsid w:val="74D72F7E"/>
    <w:multiLevelType w:val="hybridMultilevel"/>
    <w:tmpl w:val="5D481FA2"/>
    <w:lvl w:ilvl="0" w:tplc="D04C8F7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30"/>
  </w:num>
  <w:num w:numId="2">
    <w:abstractNumId w:val="17"/>
  </w:num>
  <w:num w:numId="3">
    <w:abstractNumId w:val="10"/>
  </w:num>
  <w:num w:numId="4">
    <w:abstractNumId w:val="6"/>
  </w:num>
  <w:num w:numId="5">
    <w:abstractNumId w:val="41"/>
  </w:num>
  <w:num w:numId="6">
    <w:abstractNumId w:val="28"/>
  </w:num>
  <w:num w:numId="7">
    <w:abstractNumId w:val="20"/>
  </w:num>
  <w:num w:numId="8">
    <w:abstractNumId w:val="39"/>
  </w:num>
  <w:num w:numId="9">
    <w:abstractNumId w:val="3"/>
  </w:num>
  <w:num w:numId="10">
    <w:abstractNumId w:val="33"/>
  </w:num>
  <w:num w:numId="11">
    <w:abstractNumId w:val="18"/>
  </w:num>
  <w:num w:numId="12">
    <w:abstractNumId w:val="14"/>
  </w:num>
  <w:num w:numId="13">
    <w:abstractNumId w:val="11"/>
  </w:num>
  <w:num w:numId="14">
    <w:abstractNumId w:val="38"/>
  </w:num>
  <w:num w:numId="15">
    <w:abstractNumId w:val="8"/>
  </w:num>
  <w:num w:numId="16">
    <w:abstractNumId w:val="27"/>
  </w:num>
  <w:num w:numId="17">
    <w:abstractNumId w:val="37"/>
  </w:num>
  <w:num w:numId="18">
    <w:abstractNumId w:val="22"/>
  </w:num>
  <w:num w:numId="19">
    <w:abstractNumId w:val="15"/>
  </w:num>
  <w:num w:numId="20">
    <w:abstractNumId w:val="31"/>
  </w:num>
  <w:num w:numId="21">
    <w:abstractNumId w:val="1"/>
  </w:num>
  <w:num w:numId="22">
    <w:abstractNumId w:val="9"/>
  </w:num>
  <w:num w:numId="23">
    <w:abstractNumId w:val="43"/>
  </w:num>
  <w:num w:numId="24">
    <w:abstractNumId w:val="2"/>
  </w:num>
  <w:num w:numId="25">
    <w:abstractNumId w:val="29"/>
  </w:num>
  <w:num w:numId="26">
    <w:abstractNumId w:val="32"/>
  </w:num>
  <w:num w:numId="27">
    <w:abstractNumId w:val="0"/>
  </w:num>
  <w:num w:numId="28">
    <w:abstractNumId w:val="42"/>
  </w:num>
  <w:num w:numId="29">
    <w:abstractNumId w:val="21"/>
  </w:num>
  <w:num w:numId="30">
    <w:abstractNumId w:val="34"/>
  </w:num>
  <w:num w:numId="31">
    <w:abstractNumId w:val="40"/>
  </w:num>
  <w:num w:numId="32">
    <w:abstractNumId w:val="7"/>
  </w:num>
  <w:num w:numId="33">
    <w:abstractNumId w:val="25"/>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23"/>
  </w:num>
  <w:num w:numId="37">
    <w:abstractNumId w:val="36"/>
  </w:num>
  <w:num w:numId="38">
    <w:abstractNumId w:val="35"/>
  </w:num>
  <w:num w:numId="39">
    <w:abstractNumId w:val="19"/>
  </w:num>
  <w:num w:numId="40">
    <w:abstractNumId w:val="4"/>
    <w:lvlOverride w:ilvl="1">
      <w:lvl w:ilvl="1">
        <w:start w:val="1"/>
        <w:numFmt w:val="decimal"/>
        <w:lvlRestart w:val="0"/>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41">
    <w:abstractNumId w:val="26"/>
  </w:num>
  <w:num w:numId="42">
    <w:abstractNumId w:val="30"/>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num>
  <w:num w:numId="44">
    <w:abstractNumId w:val="16"/>
  </w:num>
  <w:num w:numId="45">
    <w:abstractNumId w:val="13"/>
  </w:num>
  <w:num w:numId="46">
    <w:abstractNumId w:val="5"/>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ppmann, Daniel, NMU-CT">
    <w15:presenceInfo w15:providerId="AD" w15:userId="S-1-5-21-16491326-3514880804-56677091-542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9E4"/>
    <w:rsid w:val="00000A0B"/>
    <w:rsid w:val="00000D7C"/>
    <w:rsid w:val="00000E13"/>
    <w:rsid w:val="00000FB9"/>
    <w:rsid w:val="00001256"/>
    <w:rsid w:val="0000180E"/>
    <w:rsid w:val="00001C38"/>
    <w:rsid w:val="00002143"/>
    <w:rsid w:val="000022B3"/>
    <w:rsid w:val="00002F8D"/>
    <w:rsid w:val="00003248"/>
    <w:rsid w:val="000034EE"/>
    <w:rsid w:val="00003853"/>
    <w:rsid w:val="00003D13"/>
    <w:rsid w:val="00004CD3"/>
    <w:rsid w:val="00005180"/>
    <w:rsid w:val="00005F91"/>
    <w:rsid w:val="00006442"/>
    <w:rsid w:val="00006632"/>
    <w:rsid w:val="00006F3C"/>
    <w:rsid w:val="00007245"/>
    <w:rsid w:val="0000759D"/>
    <w:rsid w:val="00007C74"/>
    <w:rsid w:val="00007CAE"/>
    <w:rsid w:val="00007FD9"/>
    <w:rsid w:val="0001136C"/>
    <w:rsid w:val="00011C38"/>
    <w:rsid w:val="00012516"/>
    <w:rsid w:val="00012658"/>
    <w:rsid w:val="000128D9"/>
    <w:rsid w:val="00012912"/>
    <w:rsid w:val="000129F6"/>
    <w:rsid w:val="00012BEE"/>
    <w:rsid w:val="00013665"/>
    <w:rsid w:val="00013B8D"/>
    <w:rsid w:val="00013D89"/>
    <w:rsid w:val="00013DD2"/>
    <w:rsid w:val="00015062"/>
    <w:rsid w:val="00015203"/>
    <w:rsid w:val="00015618"/>
    <w:rsid w:val="00015C5A"/>
    <w:rsid w:val="00016297"/>
    <w:rsid w:val="00016482"/>
    <w:rsid w:val="00016A13"/>
    <w:rsid w:val="00016EE4"/>
    <w:rsid w:val="000172C5"/>
    <w:rsid w:val="00017B42"/>
    <w:rsid w:val="000200C0"/>
    <w:rsid w:val="000203AC"/>
    <w:rsid w:val="000214AD"/>
    <w:rsid w:val="00021768"/>
    <w:rsid w:val="00021A03"/>
    <w:rsid w:val="00022216"/>
    <w:rsid w:val="0002231B"/>
    <w:rsid w:val="00022F84"/>
    <w:rsid w:val="00023146"/>
    <w:rsid w:val="00023194"/>
    <w:rsid w:val="000234A6"/>
    <w:rsid w:val="00023554"/>
    <w:rsid w:val="0002361A"/>
    <w:rsid w:val="00024009"/>
    <w:rsid w:val="0002419B"/>
    <w:rsid w:val="00024295"/>
    <w:rsid w:val="000247DE"/>
    <w:rsid w:val="00024A89"/>
    <w:rsid w:val="00025156"/>
    <w:rsid w:val="000259A5"/>
    <w:rsid w:val="00026808"/>
    <w:rsid w:val="00026845"/>
    <w:rsid w:val="00026BFC"/>
    <w:rsid w:val="00027286"/>
    <w:rsid w:val="00027739"/>
    <w:rsid w:val="000302FA"/>
    <w:rsid w:val="000306A1"/>
    <w:rsid w:val="00030B05"/>
    <w:rsid w:val="000310BA"/>
    <w:rsid w:val="00031661"/>
    <w:rsid w:val="000321D2"/>
    <w:rsid w:val="0003239E"/>
    <w:rsid w:val="000324F6"/>
    <w:rsid w:val="00032B50"/>
    <w:rsid w:val="0003304C"/>
    <w:rsid w:val="00033113"/>
    <w:rsid w:val="000337F4"/>
    <w:rsid w:val="00033BAD"/>
    <w:rsid w:val="000345C8"/>
    <w:rsid w:val="000347F5"/>
    <w:rsid w:val="00034F96"/>
    <w:rsid w:val="00034FFC"/>
    <w:rsid w:val="000351A8"/>
    <w:rsid w:val="000352E1"/>
    <w:rsid w:val="00035E86"/>
    <w:rsid w:val="000361B9"/>
    <w:rsid w:val="000362ED"/>
    <w:rsid w:val="0003649E"/>
    <w:rsid w:val="00036580"/>
    <w:rsid w:val="000369B2"/>
    <w:rsid w:val="0003711A"/>
    <w:rsid w:val="00040275"/>
    <w:rsid w:val="00041030"/>
    <w:rsid w:val="000413D3"/>
    <w:rsid w:val="0004154B"/>
    <w:rsid w:val="0004165F"/>
    <w:rsid w:val="00041A7C"/>
    <w:rsid w:val="000423BE"/>
    <w:rsid w:val="0004240A"/>
    <w:rsid w:val="000427C3"/>
    <w:rsid w:val="00042F60"/>
    <w:rsid w:val="00042FD0"/>
    <w:rsid w:val="00043055"/>
    <w:rsid w:val="0004441F"/>
    <w:rsid w:val="00044679"/>
    <w:rsid w:val="0004482D"/>
    <w:rsid w:val="000449FD"/>
    <w:rsid w:val="00044D3B"/>
    <w:rsid w:val="000450AA"/>
    <w:rsid w:val="00045256"/>
    <w:rsid w:val="0004532B"/>
    <w:rsid w:val="00045368"/>
    <w:rsid w:val="000456A8"/>
    <w:rsid w:val="00045CD9"/>
    <w:rsid w:val="00045E51"/>
    <w:rsid w:val="00045EFA"/>
    <w:rsid w:val="000461C3"/>
    <w:rsid w:val="00046269"/>
    <w:rsid w:val="000468E3"/>
    <w:rsid w:val="000475D8"/>
    <w:rsid w:val="00047973"/>
    <w:rsid w:val="00050A12"/>
    <w:rsid w:val="00050D53"/>
    <w:rsid w:val="00051369"/>
    <w:rsid w:val="00052641"/>
    <w:rsid w:val="00052CAE"/>
    <w:rsid w:val="000532FD"/>
    <w:rsid w:val="000535E8"/>
    <w:rsid w:val="00053BA9"/>
    <w:rsid w:val="00053EB5"/>
    <w:rsid w:val="000542C0"/>
    <w:rsid w:val="000545E5"/>
    <w:rsid w:val="00054BCE"/>
    <w:rsid w:val="000550AC"/>
    <w:rsid w:val="00055106"/>
    <w:rsid w:val="000553A3"/>
    <w:rsid w:val="000558C3"/>
    <w:rsid w:val="00055A3D"/>
    <w:rsid w:val="00056143"/>
    <w:rsid w:val="0005665A"/>
    <w:rsid w:val="00056C33"/>
    <w:rsid w:val="00056C4D"/>
    <w:rsid w:val="00056D23"/>
    <w:rsid w:val="00056D51"/>
    <w:rsid w:val="00056FA1"/>
    <w:rsid w:val="00057100"/>
    <w:rsid w:val="000574D7"/>
    <w:rsid w:val="000574E4"/>
    <w:rsid w:val="000579D5"/>
    <w:rsid w:val="00057CA9"/>
    <w:rsid w:val="00060032"/>
    <w:rsid w:val="000601A0"/>
    <w:rsid w:val="00060557"/>
    <w:rsid w:val="000609A7"/>
    <w:rsid w:val="000609E7"/>
    <w:rsid w:val="00060B73"/>
    <w:rsid w:val="00060D67"/>
    <w:rsid w:val="00060EC1"/>
    <w:rsid w:val="000610EC"/>
    <w:rsid w:val="00061342"/>
    <w:rsid w:val="0006183F"/>
    <w:rsid w:val="0006199B"/>
    <w:rsid w:val="00061A14"/>
    <w:rsid w:val="00061A9C"/>
    <w:rsid w:val="00061E65"/>
    <w:rsid w:val="00062759"/>
    <w:rsid w:val="000627A5"/>
    <w:rsid w:val="000636B8"/>
    <w:rsid w:val="000637E0"/>
    <w:rsid w:val="00063829"/>
    <w:rsid w:val="000638AD"/>
    <w:rsid w:val="0006391B"/>
    <w:rsid w:val="000639F8"/>
    <w:rsid w:val="00063C47"/>
    <w:rsid w:val="00063D81"/>
    <w:rsid w:val="000640DB"/>
    <w:rsid w:val="0006440A"/>
    <w:rsid w:val="000647A9"/>
    <w:rsid w:val="00064E0F"/>
    <w:rsid w:val="00065A6B"/>
    <w:rsid w:val="00065CD2"/>
    <w:rsid w:val="00065F08"/>
    <w:rsid w:val="00066008"/>
    <w:rsid w:val="000662B9"/>
    <w:rsid w:val="000664A2"/>
    <w:rsid w:val="00066579"/>
    <w:rsid w:val="0006667D"/>
    <w:rsid w:val="00066816"/>
    <w:rsid w:val="00066925"/>
    <w:rsid w:val="00067556"/>
    <w:rsid w:val="00067F96"/>
    <w:rsid w:val="00070418"/>
    <w:rsid w:val="00070B70"/>
    <w:rsid w:val="00070E6E"/>
    <w:rsid w:val="00070FD1"/>
    <w:rsid w:val="000715E9"/>
    <w:rsid w:val="000719B0"/>
    <w:rsid w:val="00071CAC"/>
    <w:rsid w:val="00072EEF"/>
    <w:rsid w:val="00072F51"/>
    <w:rsid w:val="00073014"/>
    <w:rsid w:val="00073183"/>
    <w:rsid w:val="000731FA"/>
    <w:rsid w:val="00073942"/>
    <w:rsid w:val="00073BB7"/>
    <w:rsid w:val="000744D6"/>
    <w:rsid w:val="000748C5"/>
    <w:rsid w:val="00074FCE"/>
    <w:rsid w:val="00075053"/>
    <w:rsid w:val="00075147"/>
    <w:rsid w:val="00075526"/>
    <w:rsid w:val="000756A6"/>
    <w:rsid w:val="000756AE"/>
    <w:rsid w:val="00075F9E"/>
    <w:rsid w:val="000761F4"/>
    <w:rsid w:val="00076469"/>
    <w:rsid w:val="000765AF"/>
    <w:rsid w:val="00076A41"/>
    <w:rsid w:val="0007717A"/>
    <w:rsid w:val="00077621"/>
    <w:rsid w:val="00077FE9"/>
    <w:rsid w:val="00080DF2"/>
    <w:rsid w:val="00080E00"/>
    <w:rsid w:val="000810B2"/>
    <w:rsid w:val="000812FD"/>
    <w:rsid w:val="00081879"/>
    <w:rsid w:val="00082C57"/>
    <w:rsid w:val="00082F86"/>
    <w:rsid w:val="000833D3"/>
    <w:rsid w:val="000834BF"/>
    <w:rsid w:val="00083509"/>
    <w:rsid w:val="00083715"/>
    <w:rsid w:val="00084001"/>
    <w:rsid w:val="00084013"/>
    <w:rsid w:val="00084642"/>
    <w:rsid w:val="00084812"/>
    <w:rsid w:val="00084CBB"/>
    <w:rsid w:val="00085AC8"/>
    <w:rsid w:val="00085F8E"/>
    <w:rsid w:val="000862E7"/>
    <w:rsid w:val="00086397"/>
    <w:rsid w:val="000863D1"/>
    <w:rsid w:val="0008757A"/>
    <w:rsid w:val="000879D4"/>
    <w:rsid w:val="000900FB"/>
    <w:rsid w:val="00090AD9"/>
    <w:rsid w:val="0009112C"/>
    <w:rsid w:val="00091448"/>
    <w:rsid w:val="00091504"/>
    <w:rsid w:val="00091768"/>
    <w:rsid w:val="00092458"/>
    <w:rsid w:val="00092482"/>
    <w:rsid w:val="000927B8"/>
    <w:rsid w:val="000927FC"/>
    <w:rsid w:val="000930D5"/>
    <w:rsid w:val="0009351F"/>
    <w:rsid w:val="00093A66"/>
    <w:rsid w:val="000943A5"/>
    <w:rsid w:val="0009479C"/>
    <w:rsid w:val="00094C79"/>
    <w:rsid w:val="00094E1F"/>
    <w:rsid w:val="00094FB9"/>
    <w:rsid w:val="0009532B"/>
    <w:rsid w:val="0009594C"/>
    <w:rsid w:val="00095B41"/>
    <w:rsid w:val="00095C87"/>
    <w:rsid w:val="000962B1"/>
    <w:rsid w:val="000963F5"/>
    <w:rsid w:val="00096448"/>
    <w:rsid w:val="00096683"/>
    <w:rsid w:val="00096B0D"/>
    <w:rsid w:val="00096BBB"/>
    <w:rsid w:val="0009735C"/>
    <w:rsid w:val="00097370"/>
    <w:rsid w:val="00097992"/>
    <w:rsid w:val="000979D3"/>
    <w:rsid w:val="00097FFC"/>
    <w:rsid w:val="000A014B"/>
    <w:rsid w:val="000A02D6"/>
    <w:rsid w:val="000A0406"/>
    <w:rsid w:val="000A0558"/>
    <w:rsid w:val="000A0690"/>
    <w:rsid w:val="000A0975"/>
    <w:rsid w:val="000A09A4"/>
    <w:rsid w:val="000A09AD"/>
    <w:rsid w:val="000A19AD"/>
    <w:rsid w:val="000A1C58"/>
    <w:rsid w:val="000A26F8"/>
    <w:rsid w:val="000A2CB4"/>
    <w:rsid w:val="000A2D3B"/>
    <w:rsid w:val="000A2D66"/>
    <w:rsid w:val="000A2F53"/>
    <w:rsid w:val="000A3226"/>
    <w:rsid w:val="000A33A5"/>
    <w:rsid w:val="000A377B"/>
    <w:rsid w:val="000A37B2"/>
    <w:rsid w:val="000A3982"/>
    <w:rsid w:val="000A3B26"/>
    <w:rsid w:val="000A3F47"/>
    <w:rsid w:val="000A45A5"/>
    <w:rsid w:val="000A4E4D"/>
    <w:rsid w:val="000A5130"/>
    <w:rsid w:val="000A57F0"/>
    <w:rsid w:val="000A6321"/>
    <w:rsid w:val="000A689C"/>
    <w:rsid w:val="000A68AC"/>
    <w:rsid w:val="000A6F88"/>
    <w:rsid w:val="000A77D2"/>
    <w:rsid w:val="000A7954"/>
    <w:rsid w:val="000A7A7A"/>
    <w:rsid w:val="000A7B0F"/>
    <w:rsid w:val="000A7C19"/>
    <w:rsid w:val="000A7EB2"/>
    <w:rsid w:val="000B028A"/>
    <w:rsid w:val="000B1025"/>
    <w:rsid w:val="000B1425"/>
    <w:rsid w:val="000B27C1"/>
    <w:rsid w:val="000B28E0"/>
    <w:rsid w:val="000B295B"/>
    <w:rsid w:val="000B2B45"/>
    <w:rsid w:val="000B2F14"/>
    <w:rsid w:val="000B2FF2"/>
    <w:rsid w:val="000B307E"/>
    <w:rsid w:val="000B320A"/>
    <w:rsid w:val="000B3244"/>
    <w:rsid w:val="000B3879"/>
    <w:rsid w:val="000B3C7B"/>
    <w:rsid w:val="000B41DF"/>
    <w:rsid w:val="000B4414"/>
    <w:rsid w:val="000B4496"/>
    <w:rsid w:val="000B4850"/>
    <w:rsid w:val="000B4934"/>
    <w:rsid w:val="000B4D96"/>
    <w:rsid w:val="000B5315"/>
    <w:rsid w:val="000B5EA9"/>
    <w:rsid w:val="000B659E"/>
    <w:rsid w:val="000B6897"/>
    <w:rsid w:val="000B7339"/>
    <w:rsid w:val="000B75ED"/>
    <w:rsid w:val="000B7DA0"/>
    <w:rsid w:val="000C04D6"/>
    <w:rsid w:val="000C088B"/>
    <w:rsid w:val="000C09DB"/>
    <w:rsid w:val="000C09E0"/>
    <w:rsid w:val="000C0A1A"/>
    <w:rsid w:val="000C0BAE"/>
    <w:rsid w:val="000C0CF7"/>
    <w:rsid w:val="000C0DA2"/>
    <w:rsid w:val="000C187F"/>
    <w:rsid w:val="000C1B5C"/>
    <w:rsid w:val="000C2007"/>
    <w:rsid w:val="000C20E2"/>
    <w:rsid w:val="000C2760"/>
    <w:rsid w:val="000C28A7"/>
    <w:rsid w:val="000C2B73"/>
    <w:rsid w:val="000C32F2"/>
    <w:rsid w:val="000C3E74"/>
    <w:rsid w:val="000C4432"/>
    <w:rsid w:val="000C4D28"/>
    <w:rsid w:val="000C5092"/>
    <w:rsid w:val="000C5261"/>
    <w:rsid w:val="000C5588"/>
    <w:rsid w:val="000C59C1"/>
    <w:rsid w:val="000C5C80"/>
    <w:rsid w:val="000C5CB8"/>
    <w:rsid w:val="000C6140"/>
    <w:rsid w:val="000C631C"/>
    <w:rsid w:val="000C6960"/>
    <w:rsid w:val="000C6FE2"/>
    <w:rsid w:val="000C71DC"/>
    <w:rsid w:val="000C74B6"/>
    <w:rsid w:val="000C77A6"/>
    <w:rsid w:val="000C7B43"/>
    <w:rsid w:val="000D00D7"/>
    <w:rsid w:val="000D03BF"/>
    <w:rsid w:val="000D0AF1"/>
    <w:rsid w:val="000D0E16"/>
    <w:rsid w:val="000D1080"/>
    <w:rsid w:val="000D190A"/>
    <w:rsid w:val="000D1C99"/>
    <w:rsid w:val="000D1E05"/>
    <w:rsid w:val="000D1E1E"/>
    <w:rsid w:val="000D1EAC"/>
    <w:rsid w:val="000D1FCE"/>
    <w:rsid w:val="000D23FD"/>
    <w:rsid w:val="000D2507"/>
    <w:rsid w:val="000D2631"/>
    <w:rsid w:val="000D266F"/>
    <w:rsid w:val="000D2DBD"/>
    <w:rsid w:val="000D2DFB"/>
    <w:rsid w:val="000D3648"/>
    <w:rsid w:val="000D375C"/>
    <w:rsid w:val="000D38D3"/>
    <w:rsid w:val="000D3D4D"/>
    <w:rsid w:val="000D4ED7"/>
    <w:rsid w:val="000D5676"/>
    <w:rsid w:val="000D5A3E"/>
    <w:rsid w:val="000D5AC4"/>
    <w:rsid w:val="000D5E7B"/>
    <w:rsid w:val="000D5FFA"/>
    <w:rsid w:val="000D6232"/>
    <w:rsid w:val="000D6A06"/>
    <w:rsid w:val="000D6B4F"/>
    <w:rsid w:val="000D7671"/>
    <w:rsid w:val="000D76C1"/>
    <w:rsid w:val="000D7D51"/>
    <w:rsid w:val="000E00A6"/>
    <w:rsid w:val="000E0596"/>
    <w:rsid w:val="000E0A84"/>
    <w:rsid w:val="000E0D48"/>
    <w:rsid w:val="000E1137"/>
    <w:rsid w:val="000E1152"/>
    <w:rsid w:val="000E1841"/>
    <w:rsid w:val="000E2166"/>
    <w:rsid w:val="000E2930"/>
    <w:rsid w:val="000E2943"/>
    <w:rsid w:val="000E2E12"/>
    <w:rsid w:val="000E2F20"/>
    <w:rsid w:val="000E30C0"/>
    <w:rsid w:val="000E31A6"/>
    <w:rsid w:val="000E3668"/>
    <w:rsid w:val="000E3970"/>
    <w:rsid w:val="000E3AB3"/>
    <w:rsid w:val="000E41A7"/>
    <w:rsid w:val="000E41B9"/>
    <w:rsid w:val="000E427A"/>
    <w:rsid w:val="000E4842"/>
    <w:rsid w:val="000E55AF"/>
    <w:rsid w:val="000E5908"/>
    <w:rsid w:val="000E5AFC"/>
    <w:rsid w:val="000E6A35"/>
    <w:rsid w:val="000E6B33"/>
    <w:rsid w:val="000E6B6F"/>
    <w:rsid w:val="000E75DD"/>
    <w:rsid w:val="000E7D2F"/>
    <w:rsid w:val="000F0140"/>
    <w:rsid w:val="000F016D"/>
    <w:rsid w:val="000F0415"/>
    <w:rsid w:val="000F045F"/>
    <w:rsid w:val="000F065A"/>
    <w:rsid w:val="000F0A1F"/>
    <w:rsid w:val="000F117A"/>
    <w:rsid w:val="000F1666"/>
    <w:rsid w:val="000F1BD5"/>
    <w:rsid w:val="000F1D16"/>
    <w:rsid w:val="000F2208"/>
    <w:rsid w:val="000F220C"/>
    <w:rsid w:val="000F2638"/>
    <w:rsid w:val="000F3038"/>
    <w:rsid w:val="000F3972"/>
    <w:rsid w:val="000F3DFF"/>
    <w:rsid w:val="000F4D23"/>
    <w:rsid w:val="000F4EF8"/>
    <w:rsid w:val="000F5010"/>
    <w:rsid w:val="000F5392"/>
    <w:rsid w:val="000F56E6"/>
    <w:rsid w:val="000F56FC"/>
    <w:rsid w:val="000F58E6"/>
    <w:rsid w:val="000F5A42"/>
    <w:rsid w:val="000F6499"/>
    <w:rsid w:val="000F6594"/>
    <w:rsid w:val="000F65DF"/>
    <w:rsid w:val="000F6A59"/>
    <w:rsid w:val="000F6A76"/>
    <w:rsid w:val="000F6B89"/>
    <w:rsid w:val="000F742E"/>
    <w:rsid w:val="000F767B"/>
    <w:rsid w:val="000F7E11"/>
    <w:rsid w:val="000F7F0D"/>
    <w:rsid w:val="00100457"/>
    <w:rsid w:val="001004AE"/>
    <w:rsid w:val="00100506"/>
    <w:rsid w:val="0010068F"/>
    <w:rsid w:val="001008A5"/>
    <w:rsid w:val="00100E73"/>
    <w:rsid w:val="0010108F"/>
    <w:rsid w:val="00101782"/>
    <w:rsid w:val="001023E9"/>
    <w:rsid w:val="001026C1"/>
    <w:rsid w:val="0010366F"/>
    <w:rsid w:val="00103C7C"/>
    <w:rsid w:val="00103E64"/>
    <w:rsid w:val="0010429D"/>
    <w:rsid w:val="0010444A"/>
    <w:rsid w:val="001049BE"/>
    <w:rsid w:val="00104A2C"/>
    <w:rsid w:val="00104C1D"/>
    <w:rsid w:val="00105E98"/>
    <w:rsid w:val="00106300"/>
    <w:rsid w:val="00106938"/>
    <w:rsid w:val="00107135"/>
    <w:rsid w:val="00107308"/>
    <w:rsid w:val="0010744C"/>
    <w:rsid w:val="00107482"/>
    <w:rsid w:val="001075A8"/>
    <w:rsid w:val="001075BA"/>
    <w:rsid w:val="00107A7B"/>
    <w:rsid w:val="00110601"/>
    <w:rsid w:val="001107B9"/>
    <w:rsid w:val="00110B63"/>
    <w:rsid w:val="0011133B"/>
    <w:rsid w:val="00111E61"/>
    <w:rsid w:val="00112AC0"/>
    <w:rsid w:val="00112E91"/>
    <w:rsid w:val="00113119"/>
    <w:rsid w:val="001133B2"/>
    <w:rsid w:val="001134D1"/>
    <w:rsid w:val="0011356B"/>
    <w:rsid w:val="001138FA"/>
    <w:rsid w:val="00113FC5"/>
    <w:rsid w:val="00113FDB"/>
    <w:rsid w:val="00114527"/>
    <w:rsid w:val="00114813"/>
    <w:rsid w:val="00114821"/>
    <w:rsid w:val="00114A2B"/>
    <w:rsid w:val="00114B4C"/>
    <w:rsid w:val="00114D46"/>
    <w:rsid w:val="0011514C"/>
    <w:rsid w:val="00115346"/>
    <w:rsid w:val="00115531"/>
    <w:rsid w:val="00115613"/>
    <w:rsid w:val="00115E23"/>
    <w:rsid w:val="00115EB3"/>
    <w:rsid w:val="00115FD6"/>
    <w:rsid w:val="00116023"/>
    <w:rsid w:val="0011617D"/>
    <w:rsid w:val="001161EC"/>
    <w:rsid w:val="0011674D"/>
    <w:rsid w:val="00116BBC"/>
    <w:rsid w:val="00117093"/>
    <w:rsid w:val="00117285"/>
    <w:rsid w:val="00117300"/>
    <w:rsid w:val="0011789A"/>
    <w:rsid w:val="00117E3F"/>
    <w:rsid w:val="00117F12"/>
    <w:rsid w:val="00120246"/>
    <w:rsid w:val="00120BDD"/>
    <w:rsid w:val="00120C84"/>
    <w:rsid w:val="00121001"/>
    <w:rsid w:val="001211EE"/>
    <w:rsid w:val="0012131E"/>
    <w:rsid w:val="001214FE"/>
    <w:rsid w:val="00121593"/>
    <w:rsid w:val="00121B97"/>
    <w:rsid w:val="0012216E"/>
    <w:rsid w:val="0012235F"/>
    <w:rsid w:val="0012268C"/>
    <w:rsid w:val="00122F51"/>
    <w:rsid w:val="0012349A"/>
    <w:rsid w:val="001236EC"/>
    <w:rsid w:val="00123BC9"/>
    <w:rsid w:val="00123F80"/>
    <w:rsid w:val="001246EF"/>
    <w:rsid w:val="00124977"/>
    <w:rsid w:val="00124A95"/>
    <w:rsid w:val="00124DDD"/>
    <w:rsid w:val="00124E51"/>
    <w:rsid w:val="00124F94"/>
    <w:rsid w:val="00125B58"/>
    <w:rsid w:val="00125BDA"/>
    <w:rsid w:val="00125EC1"/>
    <w:rsid w:val="001261C3"/>
    <w:rsid w:val="00126806"/>
    <w:rsid w:val="00126BD7"/>
    <w:rsid w:val="00127157"/>
    <w:rsid w:val="001278B2"/>
    <w:rsid w:val="00127C06"/>
    <w:rsid w:val="0013008E"/>
    <w:rsid w:val="0013012D"/>
    <w:rsid w:val="001303B4"/>
    <w:rsid w:val="00130621"/>
    <w:rsid w:val="00130931"/>
    <w:rsid w:val="001309E8"/>
    <w:rsid w:val="00130CDB"/>
    <w:rsid w:val="0013138D"/>
    <w:rsid w:val="001316FD"/>
    <w:rsid w:val="00131C30"/>
    <w:rsid w:val="00131D1C"/>
    <w:rsid w:val="00131EBC"/>
    <w:rsid w:val="001321A3"/>
    <w:rsid w:val="00132284"/>
    <w:rsid w:val="0013237D"/>
    <w:rsid w:val="00132ACB"/>
    <w:rsid w:val="00132E67"/>
    <w:rsid w:val="00132EBE"/>
    <w:rsid w:val="001332C9"/>
    <w:rsid w:val="00133CF7"/>
    <w:rsid w:val="00133F5D"/>
    <w:rsid w:val="001349FE"/>
    <w:rsid w:val="00135695"/>
    <w:rsid w:val="00135E90"/>
    <w:rsid w:val="00136157"/>
    <w:rsid w:val="001369F4"/>
    <w:rsid w:val="00136F8A"/>
    <w:rsid w:val="00137434"/>
    <w:rsid w:val="00140676"/>
    <w:rsid w:val="00140A27"/>
    <w:rsid w:val="00140C6E"/>
    <w:rsid w:val="00140D87"/>
    <w:rsid w:val="00140DD6"/>
    <w:rsid w:val="001414CB"/>
    <w:rsid w:val="00142FB1"/>
    <w:rsid w:val="00143097"/>
    <w:rsid w:val="00143899"/>
    <w:rsid w:val="00143A1D"/>
    <w:rsid w:val="0014427A"/>
    <w:rsid w:val="00144385"/>
    <w:rsid w:val="001448FE"/>
    <w:rsid w:val="0014518F"/>
    <w:rsid w:val="0014547D"/>
    <w:rsid w:val="00145826"/>
    <w:rsid w:val="001458D8"/>
    <w:rsid w:val="0014590C"/>
    <w:rsid w:val="00145EB2"/>
    <w:rsid w:val="00146136"/>
    <w:rsid w:val="001463B8"/>
    <w:rsid w:val="00146C31"/>
    <w:rsid w:val="00146EA3"/>
    <w:rsid w:val="00147106"/>
    <w:rsid w:val="001473FC"/>
    <w:rsid w:val="0014744A"/>
    <w:rsid w:val="0014746A"/>
    <w:rsid w:val="001474BA"/>
    <w:rsid w:val="00147745"/>
    <w:rsid w:val="0014793B"/>
    <w:rsid w:val="00147C11"/>
    <w:rsid w:val="00147C1A"/>
    <w:rsid w:val="00147DF3"/>
    <w:rsid w:val="001500A8"/>
    <w:rsid w:val="001500EC"/>
    <w:rsid w:val="001502EF"/>
    <w:rsid w:val="001506D7"/>
    <w:rsid w:val="00150D35"/>
    <w:rsid w:val="0015115F"/>
    <w:rsid w:val="001512FE"/>
    <w:rsid w:val="00151317"/>
    <w:rsid w:val="001515F4"/>
    <w:rsid w:val="00151686"/>
    <w:rsid w:val="001519A4"/>
    <w:rsid w:val="00151A46"/>
    <w:rsid w:val="00151A90"/>
    <w:rsid w:val="00151B3F"/>
    <w:rsid w:val="00151F31"/>
    <w:rsid w:val="00152163"/>
    <w:rsid w:val="00152636"/>
    <w:rsid w:val="0015266F"/>
    <w:rsid w:val="00152C92"/>
    <w:rsid w:val="00152FDD"/>
    <w:rsid w:val="00153470"/>
    <w:rsid w:val="001535AD"/>
    <w:rsid w:val="0015362B"/>
    <w:rsid w:val="00153AFC"/>
    <w:rsid w:val="00154718"/>
    <w:rsid w:val="0015474C"/>
    <w:rsid w:val="0015493D"/>
    <w:rsid w:val="00154B1A"/>
    <w:rsid w:val="00154CBA"/>
    <w:rsid w:val="00154D00"/>
    <w:rsid w:val="00155AB1"/>
    <w:rsid w:val="001561AC"/>
    <w:rsid w:val="0015642B"/>
    <w:rsid w:val="00156A78"/>
    <w:rsid w:val="00156A9C"/>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4E7B"/>
    <w:rsid w:val="00165032"/>
    <w:rsid w:val="00165A7D"/>
    <w:rsid w:val="00165BFB"/>
    <w:rsid w:val="00165D67"/>
    <w:rsid w:val="00165E1A"/>
    <w:rsid w:val="0016604A"/>
    <w:rsid w:val="0016630E"/>
    <w:rsid w:val="0016672B"/>
    <w:rsid w:val="00166772"/>
    <w:rsid w:val="00167009"/>
    <w:rsid w:val="001671BD"/>
    <w:rsid w:val="00167252"/>
    <w:rsid w:val="001676AE"/>
    <w:rsid w:val="001678D8"/>
    <w:rsid w:val="00167D33"/>
    <w:rsid w:val="00167F81"/>
    <w:rsid w:val="001701F1"/>
    <w:rsid w:val="00170508"/>
    <w:rsid w:val="00170724"/>
    <w:rsid w:val="00170C98"/>
    <w:rsid w:val="0017128D"/>
    <w:rsid w:val="00171331"/>
    <w:rsid w:val="0017133D"/>
    <w:rsid w:val="00171404"/>
    <w:rsid w:val="00171E3F"/>
    <w:rsid w:val="00171F65"/>
    <w:rsid w:val="001728CC"/>
    <w:rsid w:val="00172C32"/>
    <w:rsid w:val="001731BC"/>
    <w:rsid w:val="00173767"/>
    <w:rsid w:val="0017392B"/>
    <w:rsid w:val="001739D6"/>
    <w:rsid w:val="00173D29"/>
    <w:rsid w:val="001743A5"/>
    <w:rsid w:val="0017441B"/>
    <w:rsid w:val="001746CE"/>
    <w:rsid w:val="00174D90"/>
    <w:rsid w:val="001755CE"/>
    <w:rsid w:val="0017575F"/>
    <w:rsid w:val="00175B2E"/>
    <w:rsid w:val="0017600B"/>
    <w:rsid w:val="00176010"/>
    <w:rsid w:val="001766A4"/>
    <w:rsid w:val="00176982"/>
    <w:rsid w:val="00176EC2"/>
    <w:rsid w:val="001771A8"/>
    <w:rsid w:val="0017758D"/>
    <w:rsid w:val="001777F8"/>
    <w:rsid w:val="001778E3"/>
    <w:rsid w:val="00177B91"/>
    <w:rsid w:val="00177F9B"/>
    <w:rsid w:val="001805E2"/>
    <w:rsid w:val="0018077F"/>
    <w:rsid w:val="001808DC"/>
    <w:rsid w:val="00180E7E"/>
    <w:rsid w:val="00180E8F"/>
    <w:rsid w:val="00180F56"/>
    <w:rsid w:val="0018134D"/>
    <w:rsid w:val="0018144D"/>
    <w:rsid w:val="00182531"/>
    <w:rsid w:val="00182874"/>
    <w:rsid w:val="0018298E"/>
    <w:rsid w:val="00182B2F"/>
    <w:rsid w:val="00183462"/>
    <w:rsid w:val="0018379C"/>
    <w:rsid w:val="00183853"/>
    <w:rsid w:val="0018393E"/>
    <w:rsid w:val="00183E53"/>
    <w:rsid w:val="001842A8"/>
    <w:rsid w:val="001844D1"/>
    <w:rsid w:val="00184715"/>
    <w:rsid w:val="001847D2"/>
    <w:rsid w:val="001848DA"/>
    <w:rsid w:val="00185424"/>
    <w:rsid w:val="001855EF"/>
    <w:rsid w:val="0018576E"/>
    <w:rsid w:val="001861B1"/>
    <w:rsid w:val="00186215"/>
    <w:rsid w:val="0018633E"/>
    <w:rsid w:val="00186750"/>
    <w:rsid w:val="00186EF0"/>
    <w:rsid w:val="001871C3"/>
    <w:rsid w:val="00187212"/>
    <w:rsid w:val="001873F8"/>
    <w:rsid w:val="00187692"/>
    <w:rsid w:val="00187805"/>
    <w:rsid w:val="00187A0B"/>
    <w:rsid w:val="00190608"/>
    <w:rsid w:val="001909C8"/>
    <w:rsid w:val="00190AE4"/>
    <w:rsid w:val="00190BCC"/>
    <w:rsid w:val="0019191B"/>
    <w:rsid w:val="00191C59"/>
    <w:rsid w:val="00192485"/>
    <w:rsid w:val="00192507"/>
    <w:rsid w:val="001928F3"/>
    <w:rsid w:val="00192E30"/>
    <w:rsid w:val="001938E5"/>
    <w:rsid w:val="00193D3C"/>
    <w:rsid w:val="001946BC"/>
    <w:rsid w:val="0019479D"/>
    <w:rsid w:val="00194C8A"/>
    <w:rsid w:val="00195072"/>
    <w:rsid w:val="0019558B"/>
    <w:rsid w:val="001956D2"/>
    <w:rsid w:val="00196303"/>
    <w:rsid w:val="00196543"/>
    <w:rsid w:val="00196B38"/>
    <w:rsid w:val="001974DF"/>
    <w:rsid w:val="001977A4"/>
    <w:rsid w:val="001977EB"/>
    <w:rsid w:val="00197A5B"/>
    <w:rsid w:val="00197F9E"/>
    <w:rsid w:val="00197FC3"/>
    <w:rsid w:val="001A046C"/>
    <w:rsid w:val="001A057B"/>
    <w:rsid w:val="001A0764"/>
    <w:rsid w:val="001A09D3"/>
    <w:rsid w:val="001A0E59"/>
    <w:rsid w:val="001A11A1"/>
    <w:rsid w:val="001A124E"/>
    <w:rsid w:val="001A12EE"/>
    <w:rsid w:val="001A1403"/>
    <w:rsid w:val="001A1B5A"/>
    <w:rsid w:val="001A1FDF"/>
    <w:rsid w:val="001A20DA"/>
    <w:rsid w:val="001A2796"/>
    <w:rsid w:val="001A2AD2"/>
    <w:rsid w:val="001A2E1C"/>
    <w:rsid w:val="001A3163"/>
    <w:rsid w:val="001A3509"/>
    <w:rsid w:val="001A36E1"/>
    <w:rsid w:val="001A3706"/>
    <w:rsid w:val="001A3DFE"/>
    <w:rsid w:val="001A45A9"/>
    <w:rsid w:val="001A4850"/>
    <w:rsid w:val="001A5023"/>
    <w:rsid w:val="001A5172"/>
    <w:rsid w:val="001A5451"/>
    <w:rsid w:val="001A5995"/>
    <w:rsid w:val="001A59FA"/>
    <w:rsid w:val="001A5AC2"/>
    <w:rsid w:val="001A5F8B"/>
    <w:rsid w:val="001A602B"/>
    <w:rsid w:val="001A6558"/>
    <w:rsid w:val="001A6562"/>
    <w:rsid w:val="001A680F"/>
    <w:rsid w:val="001A6825"/>
    <w:rsid w:val="001A68B7"/>
    <w:rsid w:val="001A719E"/>
    <w:rsid w:val="001A7558"/>
    <w:rsid w:val="001A7818"/>
    <w:rsid w:val="001A7FF9"/>
    <w:rsid w:val="001B0197"/>
    <w:rsid w:val="001B059D"/>
    <w:rsid w:val="001B0EB3"/>
    <w:rsid w:val="001B135D"/>
    <w:rsid w:val="001B139E"/>
    <w:rsid w:val="001B17AF"/>
    <w:rsid w:val="001B1D76"/>
    <w:rsid w:val="001B1E23"/>
    <w:rsid w:val="001B1EB7"/>
    <w:rsid w:val="001B2551"/>
    <w:rsid w:val="001B25DD"/>
    <w:rsid w:val="001B25F2"/>
    <w:rsid w:val="001B2A23"/>
    <w:rsid w:val="001B2AD6"/>
    <w:rsid w:val="001B2FE9"/>
    <w:rsid w:val="001B31DE"/>
    <w:rsid w:val="001B32E4"/>
    <w:rsid w:val="001B3E5B"/>
    <w:rsid w:val="001B50AF"/>
    <w:rsid w:val="001B50F9"/>
    <w:rsid w:val="001B5CEE"/>
    <w:rsid w:val="001B60E9"/>
    <w:rsid w:val="001B6351"/>
    <w:rsid w:val="001B742B"/>
    <w:rsid w:val="001B7C64"/>
    <w:rsid w:val="001B7F45"/>
    <w:rsid w:val="001C0002"/>
    <w:rsid w:val="001C0375"/>
    <w:rsid w:val="001C1540"/>
    <w:rsid w:val="001C1710"/>
    <w:rsid w:val="001C1840"/>
    <w:rsid w:val="001C18DB"/>
    <w:rsid w:val="001C1B83"/>
    <w:rsid w:val="001C1FFF"/>
    <w:rsid w:val="001C247C"/>
    <w:rsid w:val="001C24AA"/>
    <w:rsid w:val="001C275F"/>
    <w:rsid w:val="001C2B6C"/>
    <w:rsid w:val="001C2E95"/>
    <w:rsid w:val="001C3C58"/>
    <w:rsid w:val="001C3E1A"/>
    <w:rsid w:val="001C41C2"/>
    <w:rsid w:val="001C45CC"/>
    <w:rsid w:val="001C48A2"/>
    <w:rsid w:val="001C49A0"/>
    <w:rsid w:val="001C4AD5"/>
    <w:rsid w:val="001C4E50"/>
    <w:rsid w:val="001C5775"/>
    <w:rsid w:val="001C5896"/>
    <w:rsid w:val="001C591C"/>
    <w:rsid w:val="001C6490"/>
    <w:rsid w:val="001C651B"/>
    <w:rsid w:val="001C676B"/>
    <w:rsid w:val="001C70C4"/>
    <w:rsid w:val="001C72DC"/>
    <w:rsid w:val="001C7B1F"/>
    <w:rsid w:val="001D0111"/>
    <w:rsid w:val="001D016E"/>
    <w:rsid w:val="001D0535"/>
    <w:rsid w:val="001D08DA"/>
    <w:rsid w:val="001D0C2D"/>
    <w:rsid w:val="001D11BB"/>
    <w:rsid w:val="001D1612"/>
    <w:rsid w:val="001D1B9D"/>
    <w:rsid w:val="001D222A"/>
    <w:rsid w:val="001D257C"/>
    <w:rsid w:val="001D2611"/>
    <w:rsid w:val="001D2A22"/>
    <w:rsid w:val="001D3080"/>
    <w:rsid w:val="001D3221"/>
    <w:rsid w:val="001D3472"/>
    <w:rsid w:val="001D3A91"/>
    <w:rsid w:val="001D4116"/>
    <w:rsid w:val="001D4BAA"/>
    <w:rsid w:val="001D4E25"/>
    <w:rsid w:val="001D5220"/>
    <w:rsid w:val="001D5395"/>
    <w:rsid w:val="001D53D4"/>
    <w:rsid w:val="001D57BF"/>
    <w:rsid w:val="001D58B5"/>
    <w:rsid w:val="001D5CA6"/>
    <w:rsid w:val="001D722A"/>
    <w:rsid w:val="001D731C"/>
    <w:rsid w:val="001D7463"/>
    <w:rsid w:val="001D74EE"/>
    <w:rsid w:val="001D77FC"/>
    <w:rsid w:val="001D7B51"/>
    <w:rsid w:val="001D7B55"/>
    <w:rsid w:val="001D7C17"/>
    <w:rsid w:val="001D7E4F"/>
    <w:rsid w:val="001E057A"/>
    <w:rsid w:val="001E0BC6"/>
    <w:rsid w:val="001E0D68"/>
    <w:rsid w:val="001E0F46"/>
    <w:rsid w:val="001E12CC"/>
    <w:rsid w:val="001E2199"/>
    <w:rsid w:val="001E21A5"/>
    <w:rsid w:val="001E2214"/>
    <w:rsid w:val="001E23FC"/>
    <w:rsid w:val="001E2687"/>
    <w:rsid w:val="001E2B9E"/>
    <w:rsid w:val="001E2EB1"/>
    <w:rsid w:val="001E2F57"/>
    <w:rsid w:val="001E3069"/>
    <w:rsid w:val="001E3D63"/>
    <w:rsid w:val="001E3F4C"/>
    <w:rsid w:val="001E4196"/>
    <w:rsid w:val="001E44A0"/>
    <w:rsid w:val="001E45DB"/>
    <w:rsid w:val="001E4AB3"/>
    <w:rsid w:val="001E4AFF"/>
    <w:rsid w:val="001E6153"/>
    <w:rsid w:val="001E641A"/>
    <w:rsid w:val="001E65F5"/>
    <w:rsid w:val="001E6686"/>
    <w:rsid w:val="001E6A15"/>
    <w:rsid w:val="001E720B"/>
    <w:rsid w:val="001E7C06"/>
    <w:rsid w:val="001F0473"/>
    <w:rsid w:val="001F0CC3"/>
    <w:rsid w:val="001F14DF"/>
    <w:rsid w:val="001F16B8"/>
    <w:rsid w:val="001F2178"/>
    <w:rsid w:val="001F27C7"/>
    <w:rsid w:val="001F2857"/>
    <w:rsid w:val="001F28BE"/>
    <w:rsid w:val="001F2BDC"/>
    <w:rsid w:val="001F33AF"/>
    <w:rsid w:val="001F37C3"/>
    <w:rsid w:val="001F39FE"/>
    <w:rsid w:val="001F3A96"/>
    <w:rsid w:val="001F46A1"/>
    <w:rsid w:val="001F5DBB"/>
    <w:rsid w:val="001F6234"/>
    <w:rsid w:val="001F62B6"/>
    <w:rsid w:val="001F6513"/>
    <w:rsid w:val="001F6E4A"/>
    <w:rsid w:val="001F71A4"/>
    <w:rsid w:val="001F7979"/>
    <w:rsid w:val="00200375"/>
    <w:rsid w:val="0020077A"/>
    <w:rsid w:val="00200828"/>
    <w:rsid w:val="0020095E"/>
    <w:rsid w:val="00201703"/>
    <w:rsid w:val="00201768"/>
    <w:rsid w:val="00201A09"/>
    <w:rsid w:val="00201D0D"/>
    <w:rsid w:val="0020343E"/>
    <w:rsid w:val="00203754"/>
    <w:rsid w:val="0020382F"/>
    <w:rsid w:val="0020386A"/>
    <w:rsid w:val="0020409F"/>
    <w:rsid w:val="0020471E"/>
    <w:rsid w:val="00205007"/>
    <w:rsid w:val="00205154"/>
    <w:rsid w:val="0020547D"/>
    <w:rsid w:val="00205673"/>
    <w:rsid w:val="00205A92"/>
    <w:rsid w:val="00205D89"/>
    <w:rsid w:val="00205F52"/>
    <w:rsid w:val="002062A6"/>
    <w:rsid w:val="00206D77"/>
    <w:rsid w:val="0020759B"/>
    <w:rsid w:val="00207CB2"/>
    <w:rsid w:val="002101C2"/>
    <w:rsid w:val="002103F7"/>
    <w:rsid w:val="00210B28"/>
    <w:rsid w:val="00210C99"/>
    <w:rsid w:val="00211639"/>
    <w:rsid w:val="002120F7"/>
    <w:rsid w:val="002122A3"/>
    <w:rsid w:val="00212429"/>
    <w:rsid w:val="00212805"/>
    <w:rsid w:val="002128D0"/>
    <w:rsid w:val="0021340F"/>
    <w:rsid w:val="00213877"/>
    <w:rsid w:val="00213C77"/>
    <w:rsid w:val="00214858"/>
    <w:rsid w:val="002154AC"/>
    <w:rsid w:val="00215973"/>
    <w:rsid w:val="00215D1C"/>
    <w:rsid w:val="00215F39"/>
    <w:rsid w:val="0021624E"/>
    <w:rsid w:val="002163F1"/>
    <w:rsid w:val="00216D45"/>
    <w:rsid w:val="002174AB"/>
    <w:rsid w:val="0021760F"/>
    <w:rsid w:val="00217D1E"/>
    <w:rsid w:val="00220387"/>
    <w:rsid w:val="00220420"/>
    <w:rsid w:val="0022077C"/>
    <w:rsid w:val="002212ED"/>
    <w:rsid w:val="00221547"/>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5363"/>
    <w:rsid w:val="00226029"/>
    <w:rsid w:val="0022625C"/>
    <w:rsid w:val="002263B5"/>
    <w:rsid w:val="002265BB"/>
    <w:rsid w:val="00226A2A"/>
    <w:rsid w:val="00226B16"/>
    <w:rsid w:val="00226D69"/>
    <w:rsid w:val="00226EDB"/>
    <w:rsid w:val="002278E5"/>
    <w:rsid w:val="00230092"/>
    <w:rsid w:val="0023080F"/>
    <w:rsid w:val="00230F4F"/>
    <w:rsid w:val="0023111B"/>
    <w:rsid w:val="00231323"/>
    <w:rsid w:val="0023144C"/>
    <w:rsid w:val="002315F1"/>
    <w:rsid w:val="002317A0"/>
    <w:rsid w:val="0023215B"/>
    <w:rsid w:val="002324CB"/>
    <w:rsid w:val="0023270A"/>
    <w:rsid w:val="00232CC5"/>
    <w:rsid w:val="002330C4"/>
    <w:rsid w:val="00233265"/>
    <w:rsid w:val="002336F5"/>
    <w:rsid w:val="002339E0"/>
    <w:rsid w:val="00233E61"/>
    <w:rsid w:val="002340EA"/>
    <w:rsid w:val="00234479"/>
    <w:rsid w:val="002344F0"/>
    <w:rsid w:val="0023463F"/>
    <w:rsid w:val="00235128"/>
    <w:rsid w:val="00235407"/>
    <w:rsid w:val="00235A48"/>
    <w:rsid w:val="00235B48"/>
    <w:rsid w:val="002367D4"/>
    <w:rsid w:val="002368B0"/>
    <w:rsid w:val="00236A5C"/>
    <w:rsid w:val="00236CA9"/>
    <w:rsid w:val="00236CF4"/>
    <w:rsid w:val="00236E9B"/>
    <w:rsid w:val="00236F04"/>
    <w:rsid w:val="0023724E"/>
    <w:rsid w:val="00237401"/>
    <w:rsid w:val="00237B6A"/>
    <w:rsid w:val="002401E4"/>
    <w:rsid w:val="002407F6"/>
    <w:rsid w:val="00240AE4"/>
    <w:rsid w:val="002411E5"/>
    <w:rsid w:val="00241395"/>
    <w:rsid w:val="00241765"/>
    <w:rsid w:val="002418EC"/>
    <w:rsid w:val="0024199A"/>
    <w:rsid w:val="00241A10"/>
    <w:rsid w:val="00241FA0"/>
    <w:rsid w:val="002420F3"/>
    <w:rsid w:val="00242171"/>
    <w:rsid w:val="002426DA"/>
    <w:rsid w:val="002428B7"/>
    <w:rsid w:val="0024294D"/>
    <w:rsid w:val="00242BE5"/>
    <w:rsid w:val="00242CE4"/>
    <w:rsid w:val="00242D27"/>
    <w:rsid w:val="00242E2B"/>
    <w:rsid w:val="002436CB"/>
    <w:rsid w:val="002437DF"/>
    <w:rsid w:val="00243957"/>
    <w:rsid w:val="002439FF"/>
    <w:rsid w:val="00243EC5"/>
    <w:rsid w:val="0024434F"/>
    <w:rsid w:val="00244DB9"/>
    <w:rsid w:val="0024503E"/>
    <w:rsid w:val="00245B5A"/>
    <w:rsid w:val="002460B7"/>
    <w:rsid w:val="00246168"/>
    <w:rsid w:val="00246351"/>
    <w:rsid w:val="0024641B"/>
    <w:rsid w:val="0024653F"/>
    <w:rsid w:val="00246583"/>
    <w:rsid w:val="0024685E"/>
    <w:rsid w:val="00246888"/>
    <w:rsid w:val="00246ADB"/>
    <w:rsid w:val="00246AE5"/>
    <w:rsid w:val="00247D38"/>
    <w:rsid w:val="00250885"/>
    <w:rsid w:val="0025088B"/>
    <w:rsid w:val="00250B71"/>
    <w:rsid w:val="002512D4"/>
    <w:rsid w:val="00252636"/>
    <w:rsid w:val="00252E61"/>
    <w:rsid w:val="00252FD9"/>
    <w:rsid w:val="002530F5"/>
    <w:rsid w:val="002532B4"/>
    <w:rsid w:val="0025356A"/>
    <w:rsid w:val="002535F8"/>
    <w:rsid w:val="00253A6A"/>
    <w:rsid w:val="00253CCC"/>
    <w:rsid w:val="002546C9"/>
    <w:rsid w:val="00254B64"/>
    <w:rsid w:val="002550EE"/>
    <w:rsid w:val="00255449"/>
    <w:rsid w:val="00256461"/>
    <w:rsid w:val="00260B0B"/>
    <w:rsid w:val="0026144F"/>
    <w:rsid w:val="002618EB"/>
    <w:rsid w:val="00261BC2"/>
    <w:rsid w:val="002620E6"/>
    <w:rsid w:val="00262AF0"/>
    <w:rsid w:val="00262C84"/>
    <w:rsid w:val="00263157"/>
    <w:rsid w:val="00263331"/>
    <w:rsid w:val="0026365E"/>
    <w:rsid w:val="00263B6B"/>
    <w:rsid w:val="00263F18"/>
    <w:rsid w:val="00264371"/>
    <w:rsid w:val="002646E9"/>
    <w:rsid w:val="002648C5"/>
    <w:rsid w:val="00264978"/>
    <w:rsid w:val="00264CFE"/>
    <w:rsid w:val="00264E09"/>
    <w:rsid w:val="00264FDB"/>
    <w:rsid w:val="00265431"/>
    <w:rsid w:val="00265CCD"/>
    <w:rsid w:val="00265CFD"/>
    <w:rsid w:val="00265F30"/>
    <w:rsid w:val="00266B36"/>
    <w:rsid w:val="00266B3B"/>
    <w:rsid w:val="00266FC0"/>
    <w:rsid w:val="00267011"/>
    <w:rsid w:val="00267B97"/>
    <w:rsid w:val="00267D6E"/>
    <w:rsid w:val="0027055B"/>
    <w:rsid w:val="0027092D"/>
    <w:rsid w:val="002712B2"/>
    <w:rsid w:val="0027141C"/>
    <w:rsid w:val="0027180A"/>
    <w:rsid w:val="002718F3"/>
    <w:rsid w:val="00271B0E"/>
    <w:rsid w:val="00271F4D"/>
    <w:rsid w:val="00272358"/>
    <w:rsid w:val="00272BCA"/>
    <w:rsid w:val="002731A0"/>
    <w:rsid w:val="0027322C"/>
    <w:rsid w:val="0027360E"/>
    <w:rsid w:val="00273A0A"/>
    <w:rsid w:val="00273B07"/>
    <w:rsid w:val="00273C70"/>
    <w:rsid w:val="00273E18"/>
    <w:rsid w:val="00274333"/>
    <w:rsid w:val="00274825"/>
    <w:rsid w:val="00274C33"/>
    <w:rsid w:val="0027500C"/>
    <w:rsid w:val="00275063"/>
    <w:rsid w:val="002757F8"/>
    <w:rsid w:val="00275E82"/>
    <w:rsid w:val="00275FC6"/>
    <w:rsid w:val="00276323"/>
    <w:rsid w:val="00276A75"/>
    <w:rsid w:val="00276B37"/>
    <w:rsid w:val="00276BCE"/>
    <w:rsid w:val="00277035"/>
    <w:rsid w:val="002773EC"/>
    <w:rsid w:val="00277665"/>
    <w:rsid w:val="002776E8"/>
    <w:rsid w:val="00277AEC"/>
    <w:rsid w:val="00277B1E"/>
    <w:rsid w:val="00277D10"/>
    <w:rsid w:val="00277D3E"/>
    <w:rsid w:val="00280387"/>
    <w:rsid w:val="00280404"/>
    <w:rsid w:val="002807C0"/>
    <w:rsid w:val="00280B21"/>
    <w:rsid w:val="00280C75"/>
    <w:rsid w:val="00280DF7"/>
    <w:rsid w:val="0028107B"/>
    <w:rsid w:val="002810B9"/>
    <w:rsid w:val="002815D3"/>
    <w:rsid w:val="0028164B"/>
    <w:rsid w:val="00281969"/>
    <w:rsid w:val="00281DA2"/>
    <w:rsid w:val="00282540"/>
    <w:rsid w:val="00282C5A"/>
    <w:rsid w:val="00283015"/>
    <w:rsid w:val="002835BD"/>
    <w:rsid w:val="00283ABC"/>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7122"/>
    <w:rsid w:val="00287A06"/>
    <w:rsid w:val="00287A4B"/>
    <w:rsid w:val="00287ECE"/>
    <w:rsid w:val="0029018B"/>
    <w:rsid w:val="00290285"/>
    <w:rsid w:val="002903BE"/>
    <w:rsid w:val="0029061B"/>
    <w:rsid w:val="002907A2"/>
    <w:rsid w:val="002909ED"/>
    <w:rsid w:val="0029157C"/>
    <w:rsid w:val="00291774"/>
    <w:rsid w:val="002925B4"/>
    <w:rsid w:val="00292ADF"/>
    <w:rsid w:val="00292F43"/>
    <w:rsid w:val="00292FB4"/>
    <w:rsid w:val="002930D3"/>
    <w:rsid w:val="0029326B"/>
    <w:rsid w:val="00293340"/>
    <w:rsid w:val="00293EB2"/>
    <w:rsid w:val="002942AC"/>
    <w:rsid w:val="0029500A"/>
    <w:rsid w:val="002953EF"/>
    <w:rsid w:val="00295422"/>
    <w:rsid w:val="002956B4"/>
    <w:rsid w:val="00295D88"/>
    <w:rsid w:val="0029600E"/>
    <w:rsid w:val="00296092"/>
    <w:rsid w:val="0029624E"/>
    <w:rsid w:val="00296306"/>
    <w:rsid w:val="00296710"/>
    <w:rsid w:val="002968D7"/>
    <w:rsid w:val="00296EBE"/>
    <w:rsid w:val="00296ED1"/>
    <w:rsid w:val="00297383"/>
    <w:rsid w:val="00297A5F"/>
    <w:rsid w:val="002A083A"/>
    <w:rsid w:val="002A0CFB"/>
    <w:rsid w:val="002A1CE8"/>
    <w:rsid w:val="002A2230"/>
    <w:rsid w:val="002A256C"/>
    <w:rsid w:val="002A289B"/>
    <w:rsid w:val="002A29B7"/>
    <w:rsid w:val="002A2D20"/>
    <w:rsid w:val="002A3122"/>
    <w:rsid w:val="002A31E8"/>
    <w:rsid w:val="002A388E"/>
    <w:rsid w:val="002A3EAA"/>
    <w:rsid w:val="002A40BA"/>
    <w:rsid w:val="002A432F"/>
    <w:rsid w:val="002A4535"/>
    <w:rsid w:val="002A50E6"/>
    <w:rsid w:val="002A5140"/>
    <w:rsid w:val="002A540E"/>
    <w:rsid w:val="002A580A"/>
    <w:rsid w:val="002A5B19"/>
    <w:rsid w:val="002A5D42"/>
    <w:rsid w:val="002A5D8B"/>
    <w:rsid w:val="002A64C0"/>
    <w:rsid w:val="002A6A01"/>
    <w:rsid w:val="002A6A7C"/>
    <w:rsid w:val="002A6AE7"/>
    <w:rsid w:val="002A6C4F"/>
    <w:rsid w:val="002A6E22"/>
    <w:rsid w:val="002A7297"/>
    <w:rsid w:val="002A79DC"/>
    <w:rsid w:val="002A7DDE"/>
    <w:rsid w:val="002B0703"/>
    <w:rsid w:val="002B1126"/>
    <w:rsid w:val="002B12CD"/>
    <w:rsid w:val="002B1740"/>
    <w:rsid w:val="002B18F4"/>
    <w:rsid w:val="002B1CD1"/>
    <w:rsid w:val="002B1FAC"/>
    <w:rsid w:val="002B2EF2"/>
    <w:rsid w:val="002B3623"/>
    <w:rsid w:val="002B3996"/>
    <w:rsid w:val="002B4617"/>
    <w:rsid w:val="002B464D"/>
    <w:rsid w:val="002B477F"/>
    <w:rsid w:val="002B4867"/>
    <w:rsid w:val="002B4F1E"/>
    <w:rsid w:val="002B5D8A"/>
    <w:rsid w:val="002B60AC"/>
    <w:rsid w:val="002B635A"/>
    <w:rsid w:val="002B640B"/>
    <w:rsid w:val="002B64F6"/>
    <w:rsid w:val="002B65C9"/>
    <w:rsid w:val="002B66AB"/>
    <w:rsid w:val="002B66BE"/>
    <w:rsid w:val="002B73C0"/>
    <w:rsid w:val="002B7644"/>
    <w:rsid w:val="002B78C3"/>
    <w:rsid w:val="002B7A0B"/>
    <w:rsid w:val="002B7BDC"/>
    <w:rsid w:val="002B7E6C"/>
    <w:rsid w:val="002C01EC"/>
    <w:rsid w:val="002C02C9"/>
    <w:rsid w:val="002C05B1"/>
    <w:rsid w:val="002C05FD"/>
    <w:rsid w:val="002C0764"/>
    <w:rsid w:val="002C0B92"/>
    <w:rsid w:val="002C0DA8"/>
    <w:rsid w:val="002C1228"/>
    <w:rsid w:val="002C14D9"/>
    <w:rsid w:val="002C1848"/>
    <w:rsid w:val="002C1C41"/>
    <w:rsid w:val="002C2026"/>
    <w:rsid w:val="002C2619"/>
    <w:rsid w:val="002C274E"/>
    <w:rsid w:val="002C331A"/>
    <w:rsid w:val="002C37C9"/>
    <w:rsid w:val="002C389E"/>
    <w:rsid w:val="002C3E89"/>
    <w:rsid w:val="002C4436"/>
    <w:rsid w:val="002C4665"/>
    <w:rsid w:val="002C4837"/>
    <w:rsid w:val="002C53FA"/>
    <w:rsid w:val="002C5999"/>
    <w:rsid w:val="002C59BA"/>
    <w:rsid w:val="002C5AD4"/>
    <w:rsid w:val="002C5E5B"/>
    <w:rsid w:val="002C5E78"/>
    <w:rsid w:val="002C5F73"/>
    <w:rsid w:val="002C677D"/>
    <w:rsid w:val="002C6BFB"/>
    <w:rsid w:val="002C6E97"/>
    <w:rsid w:val="002C731A"/>
    <w:rsid w:val="002C74C8"/>
    <w:rsid w:val="002C768A"/>
    <w:rsid w:val="002C7A62"/>
    <w:rsid w:val="002C7FF0"/>
    <w:rsid w:val="002D0609"/>
    <w:rsid w:val="002D0A3C"/>
    <w:rsid w:val="002D0A4A"/>
    <w:rsid w:val="002D0C6D"/>
    <w:rsid w:val="002D10B5"/>
    <w:rsid w:val="002D18F0"/>
    <w:rsid w:val="002D1BBE"/>
    <w:rsid w:val="002D269A"/>
    <w:rsid w:val="002D2974"/>
    <w:rsid w:val="002D2A93"/>
    <w:rsid w:val="002D2C44"/>
    <w:rsid w:val="002D32F7"/>
    <w:rsid w:val="002D33AF"/>
    <w:rsid w:val="002D3837"/>
    <w:rsid w:val="002D3B91"/>
    <w:rsid w:val="002D4019"/>
    <w:rsid w:val="002D4089"/>
    <w:rsid w:val="002D40DF"/>
    <w:rsid w:val="002D440A"/>
    <w:rsid w:val="002D4645"/>
    <w:rsid w:val="002D46CA"/>
    <w:rsid w:val="002D4974"/>
    <w:rsid w:val="002D4D1C"/>
    <w:rsid w:val="002D4EB4"/>
    <w:rsid w:val="002D4FE1"/>
    <w:rsid w:val="002D53E9"/>
    <w:rsid w:val="002D5F2C"/>
    <w:rsid w:val="002D5FB8"/>
    <w:rsid w:val="002D64CA"/>
    <w:rsid w:val="002D6932"/>
    <w:rsid w:val="002D6A15"/>
    <w:rsid w:val="002D6B97"/>
    <w:rsid w:val="002D72CB"/>
    <w:rsid w:val="002E00D7"/>
    <w:rsid w:val="002E0560"/>
    <w:rsid w:val="002E1097"/>
    <w:rsid w:val="002E196C"/>
    <w:rsid w:val="002E1FC3"/>
    <w:rsid w:val="002E2236"/>
    <w:rsid w:val="002E2617"/>
    <w:rsid w:val="002E2CD5"/>
    <w:rsid w:val="002E323E"/>
    <w:rsid w:val="002E3564"/>
    <w:rsid w:val="002E3F7A"/>
    <w:rsid w:val="002E4049"/>
    <w:rsid w:val="002E4169"/>
    <w:rsid w:val="002E4667"/>
    <w:rsid w:val="002E46E9"/>
    <w:rsid w:val="002E47CB"/>
    <w:rsid w:val="002E4A30"/>
    <w:rsid w:val="002E531D"/>
    <w:rsid w:val="002E589A"/>
    <w:rsid w:val="002E5AC8"/>
    <w:rsid w:val="002E5FBA"/>
    <w:rsid w:val="002E6746"/>
    <w:rsid w:val="002E6A89"/>
    <w:rsid w:val="002E6B78"/>
    <w:rsid w:val="002E7466"/>
    <w:rsid w:val="002E75C7"/>
    <w:rsid w:val="002E7F09"/>
    <w:rsid w:val="002F05AB"/>
    <w:rsid w:val="002F0626"/>
    <w:rsid w:val="002F06F7"/>
    <w:rsid w:val="002F09AF"/>
    <w:rsid w:val="002F0F3B"/>
    <w:rsid w:val="002F1200"/>
    <w:rsid w:val="002F204B"/>
    <w:rsid w:val="002F20B3"/>
    <w:rsid w:val="002F2168"/>
    <w:rsid w:val="002F31EC"/>
    <w:rsid w:val="002F373F"/>
    <w:rsid w:val="002F3936"/>
    <w:rsid w:val="002F3BBC"/>
    <w:rsid w:val="002F3FF1"/>
    <w:rsid w:val="002F40B7"/>
    <w:rsid w:val="002F4140"/>
    <w:rsid w:val="002F443F"/>
    <w:rsid w:val="002F4593"/>
    <w:rsid w:val="002F4A63"/>
    <w:rsid w:val="002F5226"/>
    <w:rsid w:val="002F5534"/>
    <w:rsid w:val="002F554B"/>
    <w:rsid w:val="002F5613"/>
    <w:rsid w:val="002F5B19"/>
    <w:rsid w:val="002F62D6"/>
    <w:rsid w:val="002F78A1"/>
    <w:rsid w:val="00300D4F"/>
    <w:rsid w:val="00300D91"/>
    <w:rsid w:val="00300F2D"/>
    <w:rsid w:val="00301299"/>
    <w:rsid w:val="00301749"/>
    <w:rsid w:val="0030177B"/>
    <w:rsid w:val="00302243"/>
    <w:rsid w:val="00302669"/>
    <w:rsid w:val="00302CB9"/>
    <w:rsid w:val="00303014"/>
    <w:rsid w:val="0030311B"/>
    <w:rsid w:val="0030384A"/>
    <w:rsid w:val="00303AC2"/>
    <w:rsid w:val="00303D53"/>
    <w:rsid w:val="003040F4"/>
    <w:rsid w:val="00304332"/>
    <w:rsid w:val="003044D0"/>
    <w:rsid w:val="00304682"/>
    <w:rsid w:val="00304931"/>
    <w:rsid w:val="0030497D"/>
    <w:rsid w:val="00304A6C"/>
    <w:rsid w:val="00304FD9"/>
    <w:rsid w:val="0030512A"/>
    <w:rsid w:val="00305131"/>
    <w:rsid w:val="0030527F"/>
    <w:rsid w:val="00305663"/>
    <w:rsid w:val="0030583D"/>
    <w:rsid w:val="00305E84"/>
    <w:rsid w:val="003062E0"/>
    <w:rsid w:val="00306909"/>
    <w:rsid w:val="00307E2C"/>
    <w:rsid w:val="0031010F"/>
    <w:rsid w:val="003108C6"/>
    <w:rsid w:val="00310F5F"/>
    <w:rsid w:val="003110A0"/>
    <w:rsid w:val="003113CE"/>
    <w:rsid w:val="003114F3"/>
    <w:rsid w:val="0031156B"/>
    <w:rsid w:val="003115E2"/>
    <w:rsid w:val="003120B3"/>
    <w:rsid w:val="00312927"/>
    <w:rsid w:val="00312A80"/>
    <w:rsid w:val="00312CDC"/>
    <w:rsid w:val="00312D81"/>
    <w:rsid w:val="00313051"/>
    <w:rsid w:val="0031307E"/>
    <w:rsid w:val="003132DB"/>
    <w:rsid w:val="00313377"/>
    <w:rsid w:val="003136AA"/>
    <w:rsid w:val="00314726"/>
    <w:rsid w:val="00314727"/>
    <w:rsid w:val="003147C7"/>
    <w:rsid w:val="00314D90"/>
    <w:rsid w:val="00314EDC"/>
    <w:rsid w:val="00315090"/>
    <w:rsid w:val="00316A43"/>
    <w:rsid w:val="00316E9B"/>
    <w:rsid w:val="003171C3"/>
    <w:rsid w:val="003171F2"/>
    <w:rsid w:val="00317496"/>
    <w:rsid w:val="00317C8C"/>
    <w:rsid w:val="00317E7F"/>
    <w:rsid w:val="003204EF"/>
    <w:rsid w:val="00320501"/>
    <w:rsid w:val="00320C85"/>
    <w:rsid w:val="0032122B"/>
    <w:rsid w:val="003212CC"/>
    <w:rsid w:val="003213B6"/>
    <w:rsid w:val="003219EF"/>
    <w:rsid w:val="00321DD7"/>
    <w:rsid w:val="003221DC"/>
    <w:rsid w:val="00322F21"/>
    <w:rsid w:val="0032382C"/>
    <w:rsid w:val="00323BB1"/>
    <w:rsid w:val="00324108"/>
    <w:rsid w:val="003243CD"/>
    <w:rsid w:val="003253B2"/>
    <w:rsid w:val="00325C0F"/>
    <w:rsid w:val="00325ED1"/>
    <w:rsid w:val="00326628"/>
    <w:rsid w:val="003269F1"/>
    <w:rsid w:val="00327048"/>
    <w:rsid w:val="003270D8"/>
    <w:rsid w:val="00327A74"/>
    <w:rsid w:val="00327BC9"/>
    <w:rsid w:val="00327EE3"/>
    <w:rsid w:val="003300FD"/>
    <w:rsid w:val="003311CA"/>
    <w:rsid w:val="0033120E"/>
    <w:rsid w:val="003315B8"/>
    <w:rsid w:val="00331660"/>
    <w:rsid w:val="003316E9"/>
    <w:rsid w:val="003323D7"/>
    <w:rsid w:val="0033246B"/>
    <w:rsid w:val="00332708"/>
    <w:rsid w:val="003327F5"/>
    <w:rsid w:val="0033314E"/>
    <w:rsid w:val="003332F0"/>
    <w:rsid w:val="003332F1"/>
    <w:rsid w:val="0033342E"/>
    <w:rsid w:val="00333A72"/>
    <w:rsid w:val="00333BCF"/>
    <w:rsid w:val="00333F1B"/>
    <w:rsid w:val="00333FC5"/>
    <w:rsid w:val="00334256"/>
    <w:rsid w:val="003342C1"/>
    <w:rsid w:val="00334458"/>
    <w:rsid w:val="00334545"/>
    <w:rsid w:val="00334A19"/>
    <w:rsid w:val="00334A76"/>
    <w:rsid w:val="00334ADE"/>
    <w:rsid w:val="00335A9F"/>
    <w:rsid w:val="00335F2C"/>
    <w:rsid w:val="00336166"/>
    <w:rsid w:val="00337FE4"/>
    <w:rsid w:val="0034093F"/>
    <w:rsid w:val="00340ED2"/>
    <w:rsid w:val="00341F61"/>
    <w:rsid w:val="00342AE2"/>
    <w:rsid w:val="00342D24"/>
    <w:rsid w:val="00342DA7"/>
    <w:rsid w:val="003436D6"/>
    <w:rsid w:val="00343D21"/>
    <w:rsid w:val="00344923"/>
    <w:rsid w:val="0034522B"/>
    <w:rsid w:val="003453FC"/>
    <w:rsid w:val="00345503"/>
    <w:rsid w:val="00345686"/>
    <w:rsid w:val="003457CE"/>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DB5"/>
    <w:rsid w:val="00352E89"/>
    <w:rsid w:val="003530DF"/>
    <w:rsid w:val="00353156"/>
    <w:rsid w:val="00353295"/>
    <w:rsid w:val="00353414"/>
    <w:rsid w:val="00353895"/>
    <w:rsid w:val="00354440"/>
    <w:rsid w:val="003544BE"/>
    <w:rsid w:val="003544F3"/>
    <w:rsid w:val="00354734"/>
    <w:rsid w:val="003548B0"/>
    <w:rsid w:val="0035522C"/>
    <w:rsid w:val="003559DA"/>
    <w:rsid w:val="00355C50"/>
    <w:rsid w:val="003560F1"/>
    <w:rsid w:val="003568DA"/>
    <w:rsid w:val="00356B77"/>
    <w:rsid w:val="00356D3A"/>
    <w:rsid w:val="00357618"/>
    <w:rsid w:val="003577BA"/>
    <w:rsid w:val="00357931"/>
    <w:rsid w:val="003579B2"/>
    <w:rsid w:val="00357A53"/>
    <w:rsid w:val="00357CFE"/>
    <w:rsid w:val="00357F70"/>
    <w:rsid w:val="003602AF"/>
    <w:rsid w:val="0036041B"/>
    <w:rsid w:val="003604A0"/>
    <w:rsid w:val="003604E1"/>
    <w:rsid w:val="00360C89"/>
    <w:rsid w:val="00361231"/>
    <w:rsid w:val="003612FB"/>
    <w:rsid w:val="00361841"/>
    <w:rsid w:val="0036190B"/>
    <w:rsid w:val="00361A0E"/>
    <w:rsid w:val="00361C1B"/>
    <w:rsid w:val="00361F5F"/>
    <w:rsid w:val="00361FBF"/>
    <w:rsid w:val="0036270C"/>
    <w:rsid w:val="00362D75"/>
    <w:rsid w:val="00362ED8"/>
    <w:rsid w:val="003635A6"/>
    <w:rsid w:val="00363EE7"/>
    <w:rsid w:val="00363FF8"/>
    <w:rsid w:val="003641BE"/>
    <w:rsid w:val="003641ED"/>
    <w:rsid w:val="00364306"/>
    <w:rsid w:val="00364434"/>
    <w:rsid w:val="00364537"/>
    <w:rsid w:val="003647A6"/>
    <w:rsid w:val="0036618D"/>
    <w:rsid w:val="003663EE"/>
    <w:rsid w:val="00366503"/>
    <w:rsid w:val="0036650D"/>
    <w:rsid w:val="00367097"/>
    <w:rsid w:val="003673C5"/>
    <w:rsid w:val="0036747A"/>
    <w:rsid w:val="00367E27"/>
    <w:rsid w:val="00370EC3"/>
    <w:rsid w:val="0037112A"/>
    <w:rsid w:val="00371333"/>
    <w:rsid w:val="00371CD5"/>
    <w:rsid w:val="003727F8"/>
    <w:rsid w:val="0037284F"/>
    <w:rsid w:val="003728E1"/>
    <w:rsid w:val="003729E3"/>
    <w:rsid w:val="00372D26"/>
    <w:rsid w:val="0037318B"/>
    <w:rsid w:val="003743E0"/>
    <w:rsid w:val="003744DA"/>
    <w:rsid w:val="003745EF"/>
    <w:rsid w:val="0037470C"/>
    <w:rsid w:val="00374D58"/>
    <w:rsid w:val="00375468"/>
    <w:rsid w:val="00375D83"/>
    <w:rsid w:val="00376546"/>
    <w:rsid w:val="0037659D"/>
    <w:rsid w:val="00376BE6"/>
    <w:rsid w:val="00377063"/>
    <w:rsid w:val="00377214"/>
    <w:rsid w:val="00377753"/>
    <w:rsid w:val="00377C16"/>
    <w:rsid w:val="0038023C"/>
    <w:rsid w:val="00380715"/>
    <w:rsid w:val="00380F19"/>
    <w:rsid w:val="003814F8"/>
    <w:rsid w:val="0038165F"/>
    <w:rsid w:val="0038174D"/>
    <w:rsid w:val="00381ED3"/>
    <w:rsid w:val="00381F61"/>
    <w:rsid w:val="003821C7"/>
    <w:rsid w:val="00382494"/>
    <w:rsid w:val="00382A5C"/>
    <w:rsid w:val="00382F89"/>
    <w:rsid w:val="003833C5"/>
    <w:rsid w:val="003834FB"/>
    <w:rsid w:val="003837AC"/>
    <w:rsid w:val="0038398E"/>
    <w:rsid w:val="00383D2D"/>
    <w:rsid w:val="00383D62"/>
    <w:rsid w:val="00384138"/>
    <w:rsid w:val="003842A2"/>
    <w:rsid w:val="00384736"/>
    <w:rsid w:val="0038476F"/>
    <w:rsid w:val="00385072"/>
    <w:rsid w:val="00385E96"/>
    <w:rsid w:val="00385F0F"/>
    <w:rsid w:val="00386254"/>
    <w:rsid w:val="00386399"/>
    <w:rsid w:val="00386A0B"/>
    <w:rsid w:val="00386BCD"/>
    <w:rsid w:val="00386D75"/>
    <w:rsid w:val="003873A2"/>
    <w:rsid w:val="0038752F"/>
    <w:rsid w:val="0038786D"/>
    <w:rsid w:val="00391737"/>
    <w:rsid w:val="00392988"/>
    <w:rsid w:val="00392A2F"/>
    <w:rsid w:val="00392ADB"/>
    <w:rsid w:val="00392F73"/>
    <w:rsid w:val="00393384"/>
    <w:rsid w:val="00393780"/>
    <w:rsid w:val="003943B7"/>
    <w:rsid w:val="00394825"/>
    <w:rsid w:val="0039559C"/>
    <w:rsid w:val="00396301"/>
    <w:rsid w:val="003965A5"/>
    <w:rsid w:val="00396677"/>
    <w:rsid w:val="00396BFF"/>
    <w:rsid w:val="00396C4F"/>
    <w:rsid w:val="00397000"/>
    <w:rsid w:val="00397172"/>
    <w:rsid w:val="00397392"/>
    <w:rsid w:val="00397738"/>
    <w:rsid w:val="00397AC3"/>
    <w:rsid w:val="00397B33"/>
    <w:rsid w:val="00397B97"/>
    <w:rsid w:val="003A0145"/>
    <w:rsid w:val="003A1754"/>
    <w:rsid w:val="003A17DC"/>
    <w:rsid w:val="003A203C"/>
    <w:rsid w:val="003A2125"/>
    <w:rsid w:val="003A22B5"/>
    <w:rsid w:val="003A24F3"/>
    <w:rsid w:val="003A2527"/>
    <w:rsid w:val="003A262A"/>
    <w:rsid w:val="003A283F"/>
    <w:rsid w:val="003A28B5"/>
    <w:rsid w:val="003A2928"/>
    <w:rsid w:val="003A2ACB"/>
    <w:rsid w:val="003A2F14"/>
    <w:rsid w:val="003A3118"/>
    <w:rsid w:val="003A3A94"/>
    <w:rsid w:val="003A3ED6"/>
    <w:rsid w:val="003A40AE"/>
    <w:rsid w:val="003A4357"/>
    <w:rsid w:val="003A437F"/>
    <w:rsid w:val="003A43FA"/>
    <w:rsid w:val="003A454A"/>
    <w:rsid w:val="003A4630"/>
    <w:rsid w:val="003A49CF"/>
    <w:rsid w:val="003A4E1C"/>
    <w:rsid w:val="003A4F68"/>
    <w:rsid w:val="003A53C3"/>
    <w:rsid w:val="003A56E7"/>
    <w:rsid w:val="003A5B82"/>
    <w:rsid w:val="003A5DB9"/>
    <w:rsid w:val="003A62A2"/>
    <w:rsid w:val="003A66DE"/>
    <w:rsid w:val="003A7963"/>
    <w:rsid w:val="003A7F9D"/>
    <w:rsid w:val="003B03A7"/>
    <w:rsid w:val="003B0D19"/>
    <w:rsid w:val="003B0FFB"/>
    <w:rsid w:val="003B1456"/>
    <w:rsid w:val="003B198A"/>
    <w:rsid w:val="003B1B6E"/>
    <w:rsid w:val="003B1DC8"/>
    <w:rsid w:val="003B2041"/>
    <w:rsid w:val="003B25A4"/>
    <w:rsid w:val="003B2889"/>
    <w:rsid w:val="003B2FF8"/>
    <w:rsid w:val="003B3099"/>
    <w:rsid w:val="003B3412"/>
    <w:rsid w:val="003B385B"/>
    <w:rsid w:val="003B3AD7"/>
    <w:rsid w:val="003B3E70"/>
    <w:rsid w:val="003B4047"/>
    <w:rsid w:val="003B4472"/>
    <w:rsid w:val="003B4809"/>
    <w:rsid w:val="003B49F2"/>
    <w:rsid w:val="003B4CB6"/>
    <w:rsid w:val="003B5057"/>
    <w:rsid w:val="003B5324"/>
    <w:rsid w:val="003B532A"/>
    <w:rsid w:val="003B542D"/>
    <w:rsid w:val="003B55E9"/>
    <w:rsid w:val="003B5790"/>
    <w:rsid w:val="003B58FB"/>
    <w:rsid w:val="003B59D2"/>
    <w:rsid w:val="003B5C23"/>
    <w:rsid w:val="003B6C35"/>
    <w:rsid w:val="003B6D63"/>
    <w:rsid w:val="003B700F"/>
    <w:rsid w:val="003B7373"/>
    <w:rsid w:val="003B7AD0"/>
    <w:rsid w:val="003B7AD7"/>
    <w:rsid w:val="003B7C90"/>
    <w:rsid w:val="003B7D16"/>
    <w:rsid w:val="003C004C"/>
    <w:rsid w:val="003C0113"/>
    <w:rsid w:val="003C0121"/>
    <w:rsid w:val="003C048F"/>
    <w:rsid w:val="003C0960"/>
    <w:rsid w:val="003C0A79"/>
    <w:rsid w:val="003C1370"/>
    <w:rsid w:val="003C1803"/>
    <w:rsid w:val="003C19A6"/>
    <w:rsid w:val="003C1C76"/>
    <w:rsid w:val="003C28CF"/>
    <w:rsid w:val="003C2991"/>
    <w:rsid w:val="003C2EE5"/>
    <w:rsid w:val="003C304D"/>
    <w:rsid w:val="003C3192"/>
    <w:rsid w:val="003C333E"/>
    <w:rsid w:val="003C3534"/>
    <w:rsid w:val="003C3543"/>
    <w:rsid w:val="003C3CD3"/>
    <w:rsid w:val="003C3FBB"/>
    <w:rsid w:val="003C44F5"/>
    <w:rsid w:val="003C47CD"/>
    <w:rsid w:val="003C4A6E"/>
    <w:rsid w:val="003C4E9D"/>
    <w:rsid w:val="003C56BF"/>
    <w:rsid w:val="003C579B"/>
    <w:rsid w:val="003C57A6"/>
    <w:rsid w:val="003C5FE4"/>
    <w:rsid w:val="003C6D52"/>
    <w:rsid w:val="003C6DBF"/>
    <w:rsid w:val="003C6DC4"/>
    <w:rsid w:val="003C6E2D"/>
    <w:rsid w:val="003C6E6E"/>
    <w:rsid w:val="003C76CC"/>
    <w:rsid w:val="003C7773"/>
    <w:rsid w:val="003C7B9C"/>
    <w:rsid w:val="003C7ECE"/>
    <w:rsid w:val="003D00E7"/>
    <w:rsid w:val="003D02DA"/>
    <w:rsid w:val="003D030B"/>
    <w:rsid w:val="003D096A"/>
    <w:rsid w:val="003D0AB5"/>
    <w:rsid w:val="003D101A"/>
    <w:rsid w:val="003D113F"/>
    <w:rsid w:val="003D11D4"/>
    <w:rsid w:val="003D1354"/>
    <w:rsid w:val="003D1A64"/>
    <w:rsid w:val="003D1D49"/>
    <w:rsid w:val="003D1D55"/>
    <w:rsid w:val="003D20B2"/>
    <w:rsid w:val="003D2250"/>
    <w:rsid w:val="003D2363"/>
    <w:rsid w:val="003D2619"/>
    <w:rsid w:val="003D2706"/>
    <w:rsid w:val="003D2E5E"/>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79B"/>
    <w:rsid w:val="003D68CB"/>
    <w:rsid w:val="003D6B76"/>
    <w:rsid w:val="003D6C1C"/>
    <w:rsid w:val="003D6CC8"/>
    <w:rsid w:val="003D6CF2"/>
    <w:rsid w:val="003D71CD"/>
    <w:rsid w:val="003D74F1"/>
    <w:rsid w:val="003D7910"/>
    <w:rsid w:val="003D7FBD"/>
    <w:rsid w:val="003E00B0"/>
    <w:rsid w:val="003E0133"/>
    <w:rsid w:val="003E019F"/>
    <w:rsid w:val="003E08C8"/>
    <w:rsid w:val="003E150E"/>
    <w:rsid w:val="003E1923"/>
    <w:rsid w:val="003E19C5"/>
    <w:rsid w:val="003E1AEE"/>
    <w:rsid w:val="003E1B80"/>
    <w:rsid w:val="003E21F1"/>
    <w:rsid w:val="003E2330"/>
    <w:rsid w:val="003E245F"/>
    <w:rsid w:val="003E2703"/>
    <w:rsid w:val="003E2B8C"/>
    <w:rsid w:val="003E2BCF"/>
    <w:rsid w:val="003E3269"/>
    <w:rsid w:val="003E32C7"/>
    <w:rsid w:val="003E32CA"/>
    <w:rsid w:val="003E35F0"/>
    <w:rsid w:val="003E360B"/>
    <w:rsid w:val="003E3A0D"/>
    <w:rsid w:val="003E3A28"/>
    <w:rsid w:val="003E3A98"/>
    <w:rsid w:val="003E3B88"/>
    <w:rsid w:val="003E41C2"/>
    <w:rsid w:val="003E4554"/>
    <w:rsid w:val="003E4630"/>
    <w:rsid w:val="003E5269"/>
    <w:rsid w:val="003E5684"/>
    <w:rsid w:val="003E5EC1"/>
    <w:rsid w:val="003E5FD4"/>
    <w:rsid w:val="003E6D81"/>
    <w:rsid w:val="003E7406"/>
    <w:rsid w:val="003E7661"/>
    <w:rsid w:val="003E76AE"/>
    <w:rsid w:val="003E7B36"/>
    <w:rsid w:val="003E7D0D"/>
    <w:rsid w:val="003E7F9A"/>
    <w:rsid w:val="003F0116"/>
    <w:rsid w:val="003F03A3"/>
    <w:rsid w:val="003F05FD"/>
    <w:rsid w:val="003F06BA"/>
    <w:rsid w:val="003F0DD7"/>
    <w:rsid w:val="003F118B"/>
    <w:rsid w:val="003F150A"/>
    <w:rsid w:val="003F16EE"/>
    <w:rsid w:val="003F1A12"/>
    <w:rsid w:val="003F2078"/>
    <w:rsid w:val="003F251B"/>
    <w:rsid w:val="003F2DC4"/>
    <w:rsid w:val="003F35E4"/>
    <w:rsid w:val="003F369A"/>
    <w:rsid w:val="003F3D91"/>
    <w:rsid w:val="003F3DC1"/>
    <w:rsid w:val="003F4072"/>
    <w:rsid w:val="003F45AA"/>
    <w:rsid w:val="003F48AE"/>
    <w:rsid w:val="003F4E35"/>
    <w:rsid w:val="003F4FB9"/>
    <w:rsid w:val="003F55C9"/>
    <w:rsid w:val="003F5C3D"/>
    <w:rsid w:val="003F6097"/>
    <w:rsid w:val="003F60EE"/>
    <w:rsid w:val="003F6E0D"/>
    <w:rsid w:val="003F7A91"/>
    <w:rsid w:val="003F7B1F"/>
    <w:rsid w:val="00400439"/>
    <w:rsid w:val="00400BE4"/>
    <w:rsid w:val="00400E17"/>
    <w:rsid w:val="00400E6A"/>
    <w:rsid w:val="004013AD"/>
    <w:rsid w:val="00401486"/>
    <w:rsid w:val="00401564"/>
    <w:rsid w:val="004015EA"/>
    <w:rsid w:val="004016B1"/>
    <w:rsid w:val="00401987"/>
    <w:rsid w:val="00401DF3"/>
    <w:rsid w:val="0040232A"/>
    <w:rsid w:val="00402A6E"/>
    <w:rsid w:val="004031CA"/>
    <w:rsid w:val="004035E7"/>
    <w:rsid w:val="00403607"/>
    <w:rsid w:val="0040381A"/>
    <w:rsid w:val="0040386E"/>
    <w:rsid w:val="0040448C"/>
    <w:rsid w:val="0040481C"/>
    <w:rsid w:val="00404C38"/>
    <w:rsid w:val="0040548E"/>
    <w:rsid w:val="00405A8C"/>
    <w:rsid w:val="00405BAB"/>
    <w:rsid w:val="00405D34"/>
    <w:rsid w:val="00405E7A"/>
    <w:rsid w:val="00406375"/>
    <w:rsid w:val="00406762"/>
    <w:rsid w:val="004069B7"/>
    <w:rsid w:val="00406C34"/>
    <w:rsid w:val="004071CE"/>
    <w:rsid w:val="00407247"/>
    <w:rsid w:val="0040727C"/>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04"/>
    <w:rsid w:val="004137A0"/>
    <w:rsid w:val="00413805"/>
    <w:rsid w:val="00413AE1"/>
    <w:rsid w:val="00413EA9"/>
    <w:rsid w:val="0041402A"/>
    <w:rsid w:val="004140CE"/>
    <w:rsid w:val="00414264"/>
    <w:rsid w:val="0041433F"/>
    <w:rsid w:val="00414555"/>
    <w:rsid w:val="004145AD"/>
    <w:rsid w:val="004146AD"/>
    <w:rsid w:val="00414795"/>
    <w:rsid w:val="00414871"/>
    <w:rsid w:val="00414A94"/>
    <w:rsid w:val="00414C85"/>
    <w:rsid w:val="0041526D"/>
    <w:rsid w:val="00415E22"/>
    <w:rsid w:val="004167F7"/>
    <w:rsid w:val="00416B61"/>
    <w:rsid w:val="004170A4"/>
    <w:rsid w:val="00417194"/>
    <w:rsid w:val="00417C11"/>
    <w:rsid w:val="00417D3F"/>
    <w:rsid w:val="004203B1"/>
    <w:rsid w:val="00420697"/>
    <w:rsid w:val="00420CA3"/>
    <w:rsid w:val="0042140A"/>
    <w:rsid w:val="00421429"/>
    <w:rsid w:val="004217FB"/>
    <w:rsid w:val="004219FD"/>
    <w:rsid w:val="00421A66"/>
    <w:rsid w:val="0042239F"/>
    <w:rsid w:val="00422658"/>
    <w:rsid w:val="00422BA4"/>
    <w:rsid w:val="00423068"/>
    <w:rsid w:val="004232CD"/>
    <w:rsid w:val="0042344F"/>
    <w:rsid w:val="00423684"/>
    <w:rsid w:val="004243D8"/>
    <w:rsid w:val="00424925"/>
    <w:rsid w:val="00425DC2"/>
    <w:rsid w:val="00425DCF"/>
    <w:rsid w:val="00425E8B"/>
    <w:rsid w:val="0042683D"/>
    <w:rsid w:val="00426BD0"/>
    <w:rsid w:val="00426C9E"/>
    <w:rsid w:val="004271BD"/>
    <w:rsid w:val="004277F2"/>
    <w:rsid w:val="00427AFB"/>
    <w:rsid w:val="00427E98"/>
    <w:rsid w:val="00430C63"/>
    <w:rsid w:val="00430FF7"/>
    <w:rsid w:val="00431060"/>
    <w:rsid w:val="004313AF"/>
    <w:rsid w:val="0043166E"/>
    <w:rsid w:val="004316EB"/>
    <w:rsid w:val="00431906"/>
    <w:rsid w:val="00431BA6"/>
    <w:rsid w:val="00431D41"/>
    <w:rsid w:val="00431E33"/>
    <w:rsid w:val="004320CA"/>
    <w:rsid w:val="00432210"/>
    <w:rsid w:val="004324EA"/>
    <w:rsid w:val="00432905"/>
    <w:rsid w:val="00432B5E"/>
    <w:rsid w:val="00433071"/>
    <w:rsid w:val="004330DA"/>
    <w:rsid w:val="004333B7"/>
    <w:rsid w:val="00433410"/>
    <w:rsid w:val="00433600"/>
    <w:rsid w:val="00433649"/>
    <w:rsid w:val="00433681"/>
    <w:rsid w:val="004337CF"/>
    <w:rsid w:val="00433C5B"/>
    <w:rsid w:val="00434433"/>
    <w:rsid w:val="00434530"/>
    <w:rsid w:val="00434967"/>
    <w:rsid w:val="004350C8"/>
    <w:rsid w:val="00435E72"/>
    <w:rsid w:val="004370B9"/>
    <w:rsid w:val="004375C6"/>
    <w:rsid w:val="00437F54"/>
    <w:rsid w:val="00440194"/>
    <w:rsid w:val="004403BD"/>
    <w:rsid w:val="00440ABE"/>
    <w:rsid w:val="00440D35"/>
    <w:rsid w:val="00440E26"/>
    <w:rsid w:val="00440F5C"/>
    <w:rsid w:val="0044155C"/>
    <w:rsid w:val="00441B31"/>
    <w:rsid w:val="00441B38"/>
    <w:rsid w:val="00441B8E"/>
    <w:rsid w:val="00441D9E"/>
    <w:rsid w:val="00441F58"/>
    <w:rsid w:val="004420AD"/>
    <w:rsid w:val="00442E45"/>
    <w:rsid w:val="00442F51"/>
    <w:rsid w:val="00443657"/>
    <w:rsid w:val="004439C4"/>
    <w:rsid w:val="00443C17"/>
    <w:rsid w:val="00443CC4"/>
    <w:rsid w:val="00444376"/>
    <w:rsid w:val="00445276"/>
    <w:rsid w:val="00445812"/>
    <w:rsid w:val="0044592A"/>
    <w:rsid w:val="00445ADF"/>
    <w:rsid w:val="00446055"/>
    <w:rsid w:val="004465D3"/>
    <w:rsid w:val="0044663D"/>
    <w:rsid w:val="00446800"/>
    <w:rsid w:val="004469E1"/>
    <w:rsid w:val="00446B2A"/>
    <w:rsid w:val="00446B92"/>
    <w:rsid w:val="00446E07"/>
    <w:rsid w:val="00446F44"/>
    <w:rsid w:val="004470E5"/>
    <w:rsid w:val="004471F2"/>
    <w:rsid w:val="0044770F"/>
    <w:rsid w:val="00447A3C"/>
    <w:rsid w:val="00447D4B"/>
    <w:rsid w:val="00447EE1"/>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3DAB"/>
    <w:rsid w:val="00453F5F"/>
    <w:rsid w:val="004544C3"/>
    <w:rsid w:val="00454D19"/>
    <w:rsid w:val="0045508A"/>
    <w:rsid w:val="00455C79"/>
    <w:rsid w:val="00455F3E"/>
    <w:rsid w:val="004568B1"/>
    <w:rsid w:val="00456B2E"/>
    <w:rsid w:val="00456CF0"/>
    <w:rsid w:val="004570B5"/>
    <w:rsid w:val="00457198"/>
    <w:rsid w:val="004571BB"/>
    <w:rsid w:val="004571CC"/>
    <w:rsid w:val="00457316"/>
    <w:rsid w:val="00457E2C"/>
    <w:rsid w:val="00460097"/>
    <w:rsid w:val="00460481"/>
    <w:rsid w:val="0046081E"/>
    <w:rsid w:val="00460CB5"/>
    <w:rsid w:val="00460D26"/>
    <w:rsid w:val="0046115B"/>
    <w:rsid w:val="0046117E"/>
    <w:rsid w:val="00461240"/>
    <w:rsid w:val="0046136E"/>
    <w:rsid w:val="004617A6"/>
    <w:rsid w:val="00461D16"/>
    <w:rsid w:val="00461D6C"/>
    <w:rsid w:val="0046207C"/>
    <w:rsid w:val="00462103"/>
    <w:rsid w:val="004622F9"/>
    <w:rsid w:val="0046344C"/>
    <w:rsid w:val="004634E5"/>
    <w:rsid w:val="00463A98"/>
    <w:rsid w:val="00463D89"/>
    <w:rsid w:val="004641B6"/>
    <w:rsid w:val="0046487F"/>
    <w:rsid w:val="00464A4E"/>
    <w:rsid w:val="00465812"/>
    <w:rsid w:val="00465A7A"/>
    <w:rsid w:val="0046605F"/>
    <w:rsid w:val="00466087"/>
    <w:rsid w:val="004662D1"/>
    <w:rsid w:val="004667DB"/>
    <w:rsid w:val="00466908"/>
    <w:rsid w:val="00466BBE"/>
    <w:rsid w:val="00466C89"/>
    <w:rsid w:val="00466CE2"/>
    <w:rsid w:val="00466E1B"/>
    <w:rsid w:val="00467428"/>
    <w:rsid w:val="00467D3C"/>
    <w:rsid w:val="00467DF5"/>
    <w:rsid w:val="00470188"/>
    <w:rsid w:val="00470890"/>
    <w:rsid w:val="004709C5"/>
    <w:rsid w:val="00470F01"/>
    <w:rsid w:val="0047178E"/>
    <w:rsid w:val="004719F4"/>
    <w:rsid w:val="00471DF8"/>
    <w:rsid w:val="00472FF3"/>
    <w:rsid w:val="00473175"/>
    <w:rsid w:val="004735E1"/>
    <w:rsid w:val="00473690"/>
    <w:rsid w:val="00473AD7"/>
    <w:rsid w:val="00473C84"/>
    <w:rsid w:val="00473D76"/>
    <w:rsid w:val="00474035"/>
    <w:rsid w:val="0047420E"/>
    <w:rsid w:val="0047447D"/>
    <w:rsid w:val="00475260"/>
    <w:rsid w:val="004753E5"/>
    <w:rsid w:val="004754E5"/>
    <w:rsid w:val="004756D9"/>
    <w:rsid w:val="004758FB"/>
    <w:rsid w:val="00476083"/>
    <w:rsid w:val="00477445"/>
    <w:rsid w:val="00477846"/>
    <w:rsid w:val="0048007D"/>
    <w:rsid w:val="004800E4"/>
    <w:rsid w:val="004800EB"/>
    <w:rsid w:val="00480892"/>
    <w:rsid w:val="00481136"/>
    <w:rsid w:val="004814A7"/>
    <w:rsid w:val="0048196B"/>
    <w:rsid w:val="00481974"/>
    <w:rsid w:val="00481981"/>
    <w:rsid w:val="0048276A"/>
    <w:rsid w:val="004832DE"/>
    <w:rsid w:val="00483A2A"/>
    <w:rsid w:val="00483BAC"/>
    <w:rsid w:val="00483D09"/>
    <w:rsid w:val="00483EDD"/>
    <w:rsid w:val="004843FE"/>
    <w:rsid w:val="00484A9F"/>
    <w:rsid w:val="00484DB7"/>
    <w:rsid w:val="00484DBF"/>
    <w:rsid w:val="00484EB8"/>
    <w:rsid w:val="0048516E"/>
    <w:rsid w:val="0048521C"/>
    <w:rsid w:val="00485246"/>
    <w:rsid w:val="0048562D"/>
    <w:rsid w:val="004856AF"/>
    <w:rsid w:val="004857EF"/>
    <w:rsid w:val="00485912"/>
    <w:rsid w:val="00485B99"/>
    <w:rsid w:val="00485D03"/>
    <w:rsid w:val="00485D1B"/>
    <w:rsid w:val="00486575"/>
    <w:rsid w:val="00486A6F"/>
    <w:rsid w:val="00486ACD"/>
    <w:rsid w:val="00486D27"/>
    <w:rsid w:val="00487065"/>
    <w:rsid w:val="00487241"/>
    <w:rsid w:val="004877B4"/>
    <w:rsid w:val="00487CD1"/>
    <w:rsid w:val="00490757"/>
    <w:rsid w:val="00491051"/>
    <w:rsid w:val="00491A80"/>
    <w:rsid w:val="00491BBF"/>
    <w:rsid w:val="00491E17"/>
    <w:rsid w:val="00491EDD"/>
    <w:rsid w:val="004924CF"/>
    <w:rsid w:val="004934C5"/>
    <w:rsid w:val="00493773"/>
    <w:rsid w:val="00493E62"/>
    <w:rsid w:val="00494252"/>
    <w:rsid w:val="00494C80"/>
    <w:rsid w:val="00494DED"/>
    <w:rsid w:val="00494E8F"/>
    <w:rsid w:val="00494FA9"/>
    <w:rsid w:val="0049589A"/>
    <w:rsid w:val="00495B8B"/>
    <w:rsid w:val="004960C9"/>
    <w:rsid w:val="00496195"/>
    <w:rsid w:val="00496506"/>
    <w:rsid w:val="0049664A"/>
    <w:rsid w:val="0049692A"/>
    <w:rsid w:val="00496A36"/>
    <w:rsid w:val="00496A9B"/>
    <w:rsid w:val="00496BF6"/>
    <w:rsid w:val="00496D87"/>
    <w:rsid w:val="00497402"/>
    <w:rsid w:val="004978DE"/>
    <w:rsid w:val="00497E5C"/>
    <w:rsid w:val="004A04BA"/>
    <w:rsid w:val="004A06C3"/>
    <w:rsid w:val="004A1120"/>
    <w:rsid w:val="004A1E09"/>
    <w:rsid w:val="004A2034"/>
    <w:rsid w:val="004A24FF"/>
    <w:rsid w:val="004A2944"/>
    <w:rsid w:val="004A2A98"/>
    <w:rsid w:val="004A2AB1"/>
    <w:rsid w:val="004A2B60"/>
    <w:rsid w:val="004A3599"/>
    <w:rsid w:val="004A360D"/>
    <w:rsid w:val="004A3867"/>
    <w:rsid w:val="004A3B4C"/>
    <w:rsid w:val="004A4C40"/>
    <w:rsid w:val="004A4DB2"/>
    <w:rsid w:val="004A5840"/>
    <w:rsid w:val="004A5954"/>
    <w:rsid w:val="004A5A17"/>
    <w:rsid w:val="004A5FB2"/>
    <w:rsid w:val="004A64B0"/>
    <w:rsid w:val="004A6CFF"/>
    <w:rsid w:val="004A6F8A"/>
    <w:rsid w:val="004A702E"/>
    <w:rsid w:val="004A7104"/>
    <w:rsid w:val="004A72A9"/>
    <w:rsid w:val="004A7444"/>
    <w:rsid w:val="004A7489"/>
    <w:rsid w:val="004A7DF4"/>
    <w:rsid w:val="004A7EAF"/>
    <w:rsid w:val="004A7F73"/>
    <w:rsid w:val="004B029F"/>
    <w:rsid w:val="004B036E"/>
    <w:rsid w:val="004B03BB"/>
    <w:rsid w:val="004B0525"/>
    <w:rsid w:val="004B08BE"/>
    <w:rsid w:val="004B08EC"/>
    <w:rsid w:val="004B094A"/>
    <w:rsid w:val="004B0F7F"/>
    <w:rsid w:val="004B2043"/>
    <w:rsid w:val="004B23A6"/>
    <w:rsid w:val="004B26B2"/>
    <w:rsid w:val="004B27C5"/>
    <w:rsid w:val="004B2EC1"/>
    <w:rsid w:val="004B355D"/>
    <w:rsid w:val="004B35B2"/>
    <w:rsid w:val="004B3BCE"/>
    <w:rsid w:val="004B4346"/>
    <w:rsid w:val="004B448B"/>
    <w:rsid w:val="004B4A80"/>
    <w:rsid w:val="004B4B63"/>
    <w:rsid w:val="004B4C02"/>
    <w:rsid w:val="004B4D34"/>
    <w:rsid w:val="004B50B7"/>
    <w:rsid w:val="004B5F08"/>
    <w:rsid w:val="004B5FA8"/>
    <w:rsid w:val="004B6069"/>
    <w:rsid w:val="004B6753"/>
    <w:rsid w:val="004B6997"/>
    <w:rsid w:val="004B69FB"/>
    <w:rsid w:val="004B7420"/>
    <w:rsid w:val="004B7CBB"/>
    <w:rsid w:val="004B7F64"/>
    <w:rsid w:val="004C00A0"/>
    <w:rsid w:val="004C00DB"/>
    <w:rsid w:val="004C03D9"/>
    <w:rsid w:val="004C04D8"/>
    <w:rsid w:val="004C0643"/>
    <w:rsid w:val="004C0A6D"/>
    <w:rsid w:val="004C0B91"/>
    <w:rsid w:val="004C0BA7"/>
    <w:rsid w:val="004C109D"/>
    <w:rsid w:val="004C116E"/>
    <w:rsid w:val="004C119C"/>
    <w:rsid w:val="004C126B"/>
    <w:rsid w:val="004C13ED"/>
    <w:rsid w:val="004C1603"/>
    <w:rsid w:val="004C1FF1"/>
    <w:rsid w:val="004C222E"/>
    <w:rsid w:val="004C22D9"/>
    <w:rsid w:val="004C26BC"/>
    <w:rsid w:val="004C29AF"/>
    <w:rsid w:val="004C2BC1"/>
    <w:rsid w:val="004C2BDC"/>
    <w:rsid w:val="004C2E03"/>
    <w:rsid w:val="004C30DF"/>
    <w:rsid w:val="004C322F"/>
    <w:rsid w:val="004C3281"/>
    <w:rsid w:val="004C3287"/>
    <w:rsid w:val="004C3297"/>
    <w:rsid w:val="004C3D65"/>
    <w:rsid w:val="004C3D9F"/>
    <w:rsid w:val="004C47D1"/>
    <w:rsid w:val="004C4862"/>
    <w:rsid w:val="004C48C4"/>
    <w:rsid w:val="004C493E"/>
    <w:rsid w:val="004C49F8"/>
    <w:rsid w:val="004C50B8"/>
    <w:rsid w:val="004C5170"/>
    <w:rsid w:val="004C51F0"/>
    <w:rsid w:val="004C5230"/>
    <w:rsid w:val="004C52A2"/>
    <w:rsid w:val="004C53A7"/>
    <w:rsid w:val="004C57A9"/>
    <w:rsid w:val="004C5970"/>
    <w:rsid w:val="004C610E"/>
    <w:rsid w:val="004C6291"/>
    <w:rsid w:val="004C64E1"/>
    <w:rsid w:val="004C67BD"/>
    <w:rsid w:val="004C6E66"/>
    <w:rsid w:val="004C707D"/>
    <w:rsid w:val="004C7666"/>
    <w:rsid w:val="004C7F51"/>
    <w:rsid w:val="004D00F9"/>
    <w:rsid w:val="004D0438"/>
    <w:rsid w:val="004D0787"/>
    <w:rsid w:val="004D0B5C"/>
    <w:rsid w:val="004D176E"/>
    <w:rsid w:val="004D1843"/>
    <w:rsid w:val="004D195A"/>
    <w:rsid w:val="004D1D32"/>
    <w:rsid w:val="004D1F4E"/>
    <w:rsid w:val="004D24E8"/>
    <w:rsid w:val="004D27EE"/>
    <w:rsid w:val="004D324A"/>
    <w:rsid w:val="004D34C1"/>
    <w:rsid w:val="004D3605"/>
    <w:rsid w:val="004D3934"/>
    <w:rsid w:val="004D3C36"/>
    <w:rsid w:val="004D3DB4"/>
    <w:rsid w:val="004D4074"/>
    <w:rsid w:val="004D4641"/>
    <w:rsid w:val="004D4E87"/>
    <w:rsid w:val="004D4EBC"/>
    <w:rsid w:val="004D52A0"/>
    <w:rsid w:val="004D56C3"/>
    <w:rsid w:val="004D5CEE"/>
    <w:rsid w:val="004D63D3"/>
    <w:rsid w:val="004D6901"/>
    <w:rsid w:val="004D6E90"/>
    <w:rsid w:val="004D79E9"/>
    <w:rsid w:val="004D7ACC"/>
    <w:rsid w:val="004D7AE9"/>
    <w:rsid w:val="004D7BDE"/>
    <w:rsid w:val="004D7D71"/>
    <w:rsid w:val="004D7DEB"/>
    <w:rsid w:val="004D7F03"/>
    <w:rsid w:val="004D7F5B"/>
    <w:rsid w:val="004E0001"/>
    <w:rsid w:val="004E1052"/>
    <w:rsid w:val="004E1B1A"/>
    <w:rsid w:val="004E2115"/>
    <w:rsid w:val="004E27CD"/>
    <w:rsid w:val="004E2B29"/>
    <w:rsid w:val="004E313A"/>
    <w:rsid w:val="004E3621"/>
    <w:rsid w:val="004E3D82"/>
    <w:rsid w:val="004E3FEE"/>
    <w:rsid w:val="004E46A3"/>
    <w:rsid w:val="004E48DE"/>
    <w:rsid w:val="004E49D1"/>
    <w:rsid w:val="004E576F"/>
    <w:rsid w:val="004E5781"/>
    <w:rsid w:val="004E665D"/>
    <w:rsid w:val="004E7007"/>
    <w:rsid w:val="004E7089"/>
    <w:rsid w:val="004E75FA"/>
    <w:rsid w:val="004F06A8"/>
    <w:rsid w:val="004F0897"/>
    <w:rsid w:val="004F0E4D"/>
    <w:rsid w:val="004F0EA8"/>
    <w:rsid w:val="004F1321"/>
    <w:rsid w:val="004F13D3"/>
    <w:rsid w:val="004F145C"/>
    <w:rsid w:val="004F1807"/>
    <w:rsid w:val="004F1B28"/>
    <w:rsid w:val="004F1BAB"/>
    <w:rsid w:val="004F1CE6"/>
    <w:rsid w:val="004F1F47"/>
    <w:rsid w:val="004F3ABE"/>
    <w:rsid w:val="004F3AF4"/>
    <w:rsid w:val="004F3D82"/>
    <w:rsid w:val="004F420F"/>
    <w:rsid w:val="004F44BB"/>
    <w:rsid w:val="004F48BE"/>
    <w:rsid w:val="004F5888"/>
    <w:rsid w:val="004F5B8C"/>
    <w:rsid w:val="004F62B7"/>
    <w:rsid w:val="004F62CF"/>
    <w:rsid w:val="004F6357"/>
    <w:rsid w:val="004F63B2"/>
    <w:rsid w:val="004F64D9"/>
    <w:rsid w:val="004F68C7"/>
    <w:rsid w:val="004F68D9"/>
    <w:rsid w:val="004F7039"/>
    <w:rsid w:val="004F737C"/>
    <w:rsid w:val="004F78CF"/>
    <w:rsid w:val="004F7D29"/>
    <w:rsid w:val="004F7D30"/>
    <w:rsid w:val="004F7E6E"/>
    <w:rsid w:val="005003BF"/>
    <w:rsid w:val="005008EC"/>
    <w:rsid w:val="005008F7"/>
    <w:rsid w:val="00500A7F"/>
    <w:rsid w:val="00500B39"/>
    <w:rsid w:val="00500E56"/>
    <w:rsid w:val="0050185B"/>
    <w:rsid w:val="00501895"/>
    <w:rsid w:val="00501914"/>
    <w:rsid w:val="00501D57"/>
    <w:rsid w:val="00501E0C"/>
    <w:rsid w:val="00502CA2"/>
    <w:rsid w:val="00503252"/>
    <w:rsid w:val="00503341"/>
    <w:rsid w:val="00503444"/>
    <w:rsid w:val="005035A0"/>
    <w:rsid w:val="00504176"/>
    <w:rsid w:val="005041AF"/>
    <w:rsid w:val="00504C01"/>
    <w:rsid w:val="005052AD"/>
    <w:rsid w:val="00505306"/>
    <w:rsid w:val="00505772"/>
    <w:rsid w:val="00505D5C"/>
    <w:rsid w:val="00506459"/>
    <w:rsid w:val="00506800"/>
    <w:rsid w:val="005069C6"/>
    <w:rsid w:val="00506C3C"/>
    <w:rsid w:val="00506F61"/>
    <w:rsid w:val="00507C8D"/>
    <w:rsid w:val="00507DD2"/>
    <w:rsid w:val="00510390"/>
    <w:rsid w:val="005105EE"/>
    <w:rsid w:val="0051069C"/>
    <w:rsid w:val="00510AD1"/>
    <w:rsid w:val="00510B7A"/>
    <w:rsid w:val="00510FF3"/>
    <w:rsid w:val="00511026"/>
    <w:rsid w:val="005113A5"/>
    <w:rsid w:val="00511D1B"/>
    <w:rsid w:val="0051229F"/>
    <w:rsid w:val="0051261D"/>
    <w:rsid w:val="00512E5F"/>
    <w:rsid w:val="0051358A"/>
    <w:rsid w:val="00513F8B"/>
    <w:rsid w:val="00514024"/>
    <w:rsid w:val="00514B2E"/>
    <w:rsid w:val="00515076"/>
    <w:rsid w:val="00515340"/>
    <w:rsid w:val="0051569B"/>
    <w:rsid w:val="005158DD"/>
    <w:rsid w:val="0051593B"/>
    <w:rsid w:val="00515A7B"/>
    <w:rsid w:val="00515B7B"/>
    <w:rsid w:val="00515EE7"/>
    <w:rsid w:val="00515F84"/>
    <w:rsid w:val="005167F3"/>
    <w:rsid w:val="0051683A"/>
    <w:rsid w:val="0051752B"/>
    <w:rsid w:val="00517B41"/>
    <w:rsid w:val="00517E6B"/>
    <w:rsid w:val="00517FBA"/>
    <w:rsid w:val="00520462"/>
    <w:rsid w:val="00520519"/>
    <w:rsid w:val="00520816"/>
    <w:rsid w:val="00520CE3"/>
    <w:rsid w:val="00520E9F"/>
    <w:rsid w:val="0052111F"/>
    <w:rsid w:val="005212C3"/>
    <w:rsid w:val="005216D8"/>
    <w:rsid w:val="00521C77"/>
    <w:rsid w:val="00522A99"/>
    <w:rsid w:val="00522AF2"/>
    <w:rsid w:val="00522E18"/>
    <w:rsid w:val="00523CFE"/>
    <w:rsid w:val="00523F2C"/>
    <w:rsid w:val="005249BB"/>
    <w:rsid w:val="0052527D"/>
    <w:rsid w:val="00525A2F"/>
    <w:rsid w:val="00525AB1"/>
    <w:rsid w:val="00525AC1"/>
    <w:rsid w:val="005261CD"/>
    <w:rsid w:val="00526550"/>
    <w:rsid w:val="00526BC4"/>
    <w:rsid w:val="00526C89"/>
    <w:rsid w:val="005271E6"/>
    <w:rsid w:val="00527785"/>
    <w:rsid w:val="00527A07"/>
    <w:rsid w:val="00527EA9"/>
    <w:rsid w:val="00530135"/>
    <w:rsid w:val="00530A94"/>
    <w:rsid w:val="00530BE3"/>
    <w:rsid w:val="0053124D"/>
    <w:rsid w:val="0053126B"/>
    <w:rsid w:val="0053178A"/>
    <w:rsid w:val="0053197A"/>
    <w:rsid w:val="00531AA1"/>
    <w:rsid w:val="00531EC9"/>
    <w:rsid w:val="00532205"/>
    <w:rsid w:val="005325F3"/>
    <w:rsid w:val="00532DFA"/>
    <w:rsid w:val="00532EE9"/>
    <w:rsid w:val="00533573"/>
    <w:rsid w:val="0053367F"/>
    <w:rsid w:val="00533D33"/>
    <w:rsid w:val="0053462B"/>
    <w:rsid w:val="0053480E"/>
    <w:rsid w:val="00534826"/>
    <w:rsid w:val="00534845"/>
    <w:rsid w:val="00535D2E"/>
    <w:rsid w:val="00536019"/>
    <w:rsid w:val="00536122"/>
    <w:rsid w:val="00536591"/>
    <w:rsid w:val="00536BAC"/>
    <w:rsid w:val="00536DC6"/>
    <w:rsid w:val="005370CB"/>
    <w:rsid w:val="005374B2"/>
    <w:rsid w:val="005374C0"/>
    <w:rsid w:val="00537DF2"/>
    <w:rsid w:val="00540179"/>
    <w:rsid w:val="005408A6"/>
    <w:rsid w:val="00540E22"/>
    <w:rsid w:val="00541000"/>
    <w:rsid w:val="00541002"/>
    <w:rsid w:val="005413A9"/>
    <w:rsid w:val="0054189B"/>
    <w:rsid w:val="00541B49"/>
    <w:rsid w:val="00542577"/>
    <w:rsid w:val="0054267C"/>
    <w:rsid w:val="0054276A"/>
    <w:rsid w:val="005428E1"/>
    <w:rsid w:val="00542A75"/>
    <w:rsid w:val="00542B2D"/>
    <w:rsid w:val="00542EE4"/>
    <w:rsid w:val="00542F7C"/>
    <w:rsid w:val="00543658"/>
    <w:rsid w:val="005439CA"/>
    <w:rsid w:val="00543CD5"/>
    <w:rsid w:val="00543CE5"/>
    <w:rsid w:val="0054421F"/>
    <w:rsid w:val="0054467C"/>
    <w:rsid w:val="005449E0"/>
    <w:rsid w:val="00544CCB"/>
    <w:rsid w:val="00544E06"/>
    <w:rsid w:val="0054502A"/>
    <w:rsid w:val="00545A57"/>
    <w:rsid w:val="00545BB8"/>
    <w:rsid w:val="00545DD6"/>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AC7"/>
    <w:rsid w:val="00552C87"/>
    <w:rsid w:val="00552D88"/>
    <w:rsid w:val="00552DD6"/>
    <w:rsid w:val="00552EE3"/>
    <w:rsid w:val="00552F0E"/>
    <w:rsid w:val="005533CE"/>
    <w:rsid w:val="00553564"/>
    <w:rsid w:val="005537A9"/>
    <w:rsid w:val="005543FC"/>
    <w:rsid w:val="005544D3"/>
    <w:rsid w:val="00554567"/>
    <w:rsid w:val="00554918"/>
    <w:rsid w:val="005549B6"/>
    <w:rsid w:val="00555B57"/>
    <w:rsid w:val="005564E2"/>
    <w:rsid w:val="00556699"/>
    <w:rsid w:val="005569FA"/>
    <w:rsid w:val="00556A08"/>
    <w:rsid w:val="00557386"/>
    <w:rsid w:val="00557474"/>
    <w:rsid w:val="0055777C"/>
    <w:rsid w:val="00557B85"/>
    <w:rsid w:val="00560135"/>
    <w:rsid w:val="005603F5"/>
    <w:rsid w:val="0056049E"/>
    <w:rsid w:val="00561C08"/>
    <w:rsid w:val="00561DBA"/>
    <w:rsid w:val="00561E1E"/>
    <w:rsid w:val="00562184"/>
    <w:rsid w:val="0056221C"/>
    <w:rsid w:val="00562249"/>
    <w:rsid w:val="005631CE"/>
    <w:rsid w:val="00563452"/>
    <w:rsid w:val="00563580"/>
    <w:rsid w:val="005636F3"/>
    <w:rsid w:val="00563B97"/>
    <w:rsid w:val="00564151"/>
    <w:rsid w:val="0056421C"/>
    <w:rsid w:val="0056464E"/>
    <w:rsid w:val="005651D4"/>
    <w:rsid w:val="00565230"/>
    <w:rsid w:val="00565846"/>
    <w:rsid w:val="0056595C"/>
    <w:rsid w:val="00565E96"/>
    <w:rsid w:val="00566CE0"/>
    <w:rsid w:val="00566DFE"/>
    <w:rsid w:val="00566E80"/>
    <w:rsid w:val="00566ED3"/>
    <w:rsid w:val="00567165"/>
    <w:rsid w:val="0056742A"/>
    <w:rsid w:val="0056769F"/>
    <w:rsid w:val="00567828"/>
    <w:rsid w:val="005678F0"/>
    <w:rsid w:val="00567B3B"/>
    <w:rsid w:val="00567BE8"/>
    <w:rsid w:val="005703E6"/>
    <w:rsid w:val="00571105"/>
    <w:rsid w:val="0057133A"/>
    <w:rsid w:val="00571730"/>
    <w:rsid w:val="005724E1"/>
    <w:rsid w:val="005726C6"/>
    <w:rsid w:val="0057272F"/>
    <w:rsid w:val="0057313E"/>
    <w:rsid w:val="005735F9"/>
    <w:rsid w:val="00573BA0"/>
    <w:rsid w:val="00573E10"/>
    <w:rsid w:val="00573FF7"/>
    <w:rsid w:val="00574163"/>
    <w:rsid w:val="005741A6"/>
    <w:rsid w:val="0057421D"/>
    <w:rsid w:val="00574490"/>
    <w:rsid w:val="00574DD2"/>
    <w:rsid w:val="00574FFF"/>
    <w:rsid w:val="00575045"/>
    <w:rsid w:val="00575797"/>
    <w:rsid w:val="00575CDD"/>
    <w:rsid w:val="00575D68"/>
    <w:rsid w:val="005765C9"/>
    <w:rsid w:val="0057680F"/>
    <w:rsid w:val="00576B45"/>
    <w:rsid w:val="0058091B"/>
    <w:rsid w:val="00581017"/>
    <w:rsid w:val="00581914"/>
    <w:rsid w:val="00581A6C"/>
    <w:rsid w:val="00581AC0"/>
    <w:rsid w:val="00581AC3"/>
    <w:rsid w:val="00581CD7"/>
    <w:rsid w:val="00582028"/>
    <w:rsid w:val="00582C48"/>
    <w:rsid w:val="00582DB5"/>
    <w:rsid w:val="00582F37"/>
    <w:rsid w:val="00583C57"/>
    <w:rsid w:val="00583E94"/>
    <w:rsid w:val="00584973"/>
    <w:rsid w:val="00584D30"/>
    <w:rsid w:val="00585327"/>
    <w:rsid w:val="00585839"/>
    <w:rsid w:val="005859C8"/>
    <w:rsid w:val="0058695F"/>
    <w:rsid w:val="0058725E"/>
    <w:rsid w:val="00587295"/>
    <w:rsid w:val="00587917"/>
    <w:rsid w:val="00587A5F"/>
    <w:rsid w:val="00587B4E"/>
    <w:rsid w:val="00590EB1"/>
    <w:rsid w:val="0059108E"/>
    <w:rsid w:val="005916E8"/>
    <w:rsid w:val="00591FB0"/>
    <w:rsid w:val="00592104"/>
    <w:rsid w:val="005926A7"/>
    <w:rsid w:val="00592765"/>
    <w:rsid w:val="00592E03"/>
    <w:rsid w:val="00593281"/>
    <w:rsid w:val="00593742"/>
    <w:rsid w:val="00593B1B"/>
    <w:rsid w:val="00594686"/>
    <w:rsid w:val="00594C44"/>
    <w:rsid w:val="00594C84"/>
    <w:rsid w:val="00594DBD"/>
    <w:rsid w:val="00594EB5"/>
    <w:rsid w:val="005956D8"/>
    <w:rsid w:val="00595AC5"/>
    <w:rsid w:val="00595E85"/>
    <w:rsid w:val="00595FAC"/>
    <w:rsid w:val="0059623C"/>
    <w:rsid w:val="005966A3"/>
    <w:rsid w:val="005969CE"/>
    <w:rsid w:val="00597C19"/>
    <w:rsid w:val="00597C63"/>
    <w:rsid w:val="005A0178"/>
    <w:rsid w:val="005A03C0"/>
    <w:rsid w:val="005A05D2"/>
    <w:rsid w:val="005A06C3"/>
    <w:rsid w:val="005A0E84"/>
    <w:rsid w:val="005A142F"/>
    <w:rsid w:val="005A1983"/>
    <w:rsid w:val="005A1FF6"/>
    <w:rsid w:val="005A245B"/>
    <w:rsid w:val="005A269C"/>
    <w:rsid w:val="005A3254"/>
    <w:rsid w:val="005A3837"/>
    <w:rsid w:val="005A449F"/>
    <w:rsid w:val="005A489B"/>
    <w:rsid w:val="005A5252"/>
    <w:rsid w:val="005A5312"/>
    <w:rsid w:val="005A5C39"/>
    <w:rsid w:val="005A5E83"/>
    <w:rsid w:val="005A61BD"/>
    <w:rsid w:val="005A623C"/>
    <w:rsid w:val="005A63BE"/>
    <w:rsid w:val="005A6932"/>
    <w:rsid w:val="005A69E6"/>
    <w:rsid w:val="005A6B51"/>
    <w:rsid w:val="005A6F94"/>
    <w:rsid w:val="005A6FCA"/>
    <w:rsid w:val="005A75FF"/>
    <w:rsid w:val="005A7892"/>
    <w:rsid w:val="005A7AC5"/>
    <w:rsid w:val="005A7D43"/>
    <w:rsid w:val="005A7DB2"/>
    <w:rsid w:val="005B00E1"/>
    <w:rsid w:val="005B0233"/>
    <w:rsid w:val="005B02C7"/>
    <w:rsid w:val="005B0546"/>
    <w:rsid w:val="005B061A"/>
    <w:rsid w:val="005B06BC"/>
    <w:rsid w:val="005B08AE"/>
    <w:rsid w:val="005B0BA4"/>
    <w:rsid w:val="005B0C6F"/>
    <w:rsid w:val="005B0CA2"/>
    <w:rsid w:val="005B0D8D"/>
    <w:rsid w:val="005B0ED3"/>
    <w:rsid w:val="005B1259"/>
    <w:rsid w:val="005B128D"/>
    <w:rsid w:val="005B12FE"/>
    <w:rsid w:val="005B17E4"/>
    <w:rsid w:val="005B1B5F"/>
    <w:rsid w:val="005B1CCC"/>
    <w:rsid w:val="005B2062"/>
    <w:rsid w:val="005B20A7"/>
    <w:rsid w:val="005B22AB"/>
    <w:rsid w:val="005B2335"/>
    <w:rsid w:val="005B25F3"/>
    <w:rsid w:val="005B2608"/>
    <w:rsid w:val="005B294A"/>
    <w:rsid w:val="005B2AB3"/>
    <w:rsid w:val="005B2C69"/>
    <w:rsid w:val="005B2C6D"/>
    <w:rsid w:val="005B3191"/>
    <w:rsid w:val="005B338E"/>
    <w:rsid w:val="005B38ED"/>
    <w:rsid w:val="005B3AFD"/>
    <w:rsid w:val="005B44F8"/>
    <w:rsid w:val="005B53CC"/>
    <w:rsid w:val="005B54A0"/>
    <w:rsid w:val="005B5905"/>
    <w:rsid w:val="005B6173"/>
    <w:rsid w:val="005B62FA"/>
    <w:rsid w:val="005B64D2"/>
    <w:rsid w:val="005B65EB"/>
    <w:rsid w:val="005B6A2D"/>
    <w:rsid w:val="005B6A4E"/>
    <w:rsid w:val="005C054A"/>
    <w:rsid w:val="005C05CB"/>
    <w:rsid w:val="005C0CE7"/>
    <w:rsid w:val="005C1049"/>
    <w:rsid w:val="005C10C4"/>
    <w:rsid w:val="005C18A9"/>
    <w:rsid w:val="005C25B3"/>
    <w:rsid w:val="005C2913"/>
    <w:rsid w:val="005C31A6"/>
    <w:rsid w:val="005C35F4"/>
    <w:rsid w:val="005C3815"/>
    <w:rsid w:val="005C3CD7"/>
    <w:rsid w:val="005C3D2C"/>
    <w:rsid w:val="005C4190"/>
    <w:rsid w:val="005C4689"/>
    <w:rsid w:val="005C49EB"/>
    <w:rsid w:val="005C4C6B"/>
    <w:rsid w:val="005C4E8F"/>
    <w:rsid w:val="005C4EB5"/>
    <w:rsid w:val="005C4F15"/>
    <w:rsid w:val="005C55A9"/>
    <w:rsid w:val="005C582D"/>
    <w:rsid w:val="005C6027"/>
    <w:rsid w:val="005C60C5"/>
    <w:rsid w:val="005C649D"/>
    <w:rsid w:val="005C65DA"/>
    <w:rsid w:val="005C67B4"/>
    <w:rsid w:val="005C6B9D"/>
    <w:rsid w:val="005C6BF4"/>
    <w:rsid w:val="005C6CCE"/>
    <w:rsid w:val="005D1027"/>
    <w:rsid w:val="005D1138"/>
    <w:rsid w:val="005D1A24"/>
    <w:rsid w:val="005D1BB9"/>
    <w:rsid w:val="005D1D60"/>
    <w:rsid w:val="005D2E92"/>
    <w:rsid w:val="005D35E4"/>
    <w:rsid w:val="005D36BE"/>
    <w:rsid w:val="005D37C3"/>
    <w:rsid w:val="005D3920"/>
    <w:rsid w:val="005D395F"/>
    <w:rsid w:val="005D39C5"/>
    <w:rsid w:val="005D47D5"/>
    <w:rsid w:val="005D48EB"/>
    <w:rsid w:val="005D4AB4"/>
    <w:rsid w:val="005D504D"/>
    <w:rsid w:val="005D5282"/>
    <w:rsid w:val="005D5D43"/>
    <w:rsid w:val="005D5D61"/>
    <w:rsid w:val="005D60A0"/>
    <w:rsid w:val="005D6473"/>
    <w:rsid w:val="005D65A7"/>
    <w:rsid w:val="005D666C"/>
    <w:rsid w:val="005D6676"/>
    <w:rsid w:val="005D66E9"/>
    <w:rsid w:val="005D6A74"/>
    <w:rsid w:val="005D6D62"/>
    <w:rsid w:val="005D7173"/>
    <w:rsid w:val="005D7422"/>
    <w:rsid w:val="005D78BD"/>
    <w:rsid w:val="005D7C93"/>
    <w:rsid w:val="005D7E8D"/>
    <w:rsid w:val="005D7F85"/>
    <w:rsid w:val="005E0107"/>
    <w:rsid w:val="005E0494"/>
    <w:rsid w:val="005E0553"/>
    <w:rsid w:val="005E140A"/>
    <w:rsid w:val="005E1764"/>
    <w:rsid w:val="005E194C"/>
    <w:rsid w:val="005E1B12"/>
    <w:rsid w:val="005E1F86"/>
    <w:rsid w:val="005E2581"/>
    <w:rsid w:val="005E28E5"/>
    <w:rsid w:val="005E2D1A"/>
    <w:rsid w:val="005E2E0A"/>
    <w:rsid w:val="005E382E"/>
    <w:rsid w:val="005E3F8B"/>
    <w:rsid w:val="005E467D"/>
    <w:rsid w:val="005E507D"/>
    <w:rsid w:val="005E531F"/>
    <w:rsid w:val="005E5B8D"/>
    <w:rsid w:val="005E608A"/>
    <w:rsid w:val="005E677A"/>
    <w:rsid w:val="005E6B8E"/>
    <w:rsid w:val="005E6E46"/>
    <w:rsid w:val="005E7C31"/>
    <w:rsid w:val="005E7DBA"/>
    <w:rsid w:val="005F039A"/>
    <w:rsid w:val="005F0B9C"/>
    <w:rsid w:val="005F0FD3"/>
    <w:rsid w:val="005F11C4"/>
    <w:rsid w:val="005F14F0"/>
    <w:rsid w:val="005F1FFE"/>
    <w:rsid w:val="005F24CD"/>
    <w:rsid w:val="005F26B5"/>
    <w:rsid w:val="005F2706"/>
    <w:rsid w:val="005F2B5F"/>
    <w:rsid w:val="005F31C9"/>
    <w:rsid w:val="005F351E"/>
    <w:rsid w:val="005F3726"/>
    <w:rsid w:val="005F41B1"/>
    <w:rsid w:val="005F46E2"/>
    <w:rsid w:val="005F4993"/>
    <w:rsid w:val="005F4BE4"/>
    <w:rsid w:val="005F4F01"/>
    <w:rsid w:val="005F5056"/>
    <w:rsid w:val="005F5578"/>
    <w:rsid w:val="005F55E0"/>
    <w:rsid w:val="005F577E"/>
    <w:rsid w:val="005F58A7"/>
    <w:rsid w:val="005F594F"/>
    <w:rsid w:val="005F6A2E"/>
    <w:rsid w:val="005F707B"/>
    <w:rsid w:val="005F7114"/>
    <w:rsid w:val="005F7600"/>
    <w:rsid w:val="005F763C"/>
    <w:rsid w:val="0060024F"/>
    <w:rsid w:val="006005DF"/>
    <w:rsid w:val="00600790"/>
    <w:rsid w:val="00600794"/>
    <w:rsid w:val="00600C99"/>
    <w:rsid w:val="00601596"/>
    <w:rsid w:val="00601A85"/>
    <w:rsid w:val="006021AA"/>
    <w:rsid w:val="00602282"/>
    <w:rsid w:val="006024A4"/>
    <w:rsid w:val="00602833"/>
    <w:rsid w:val="00603745"/>
    <w:rsid w:val="006039AD"/>
    <w:rsid w:val="00603BDD"/>
    <w:rsid w:val="00603E0D"/>
    <w:rsid w:val="00603F8F"/>
    <w:rsid w:val="006045E7"/>
    <w:rsid w:val="00604BE5"/>
    <w:rsid w:val="00604D1B"/>
    <w:rsid w:val="00604D4C"/>
    <w:rsid w:val="00604EA8"/>
    <w:rsid w:val="0060516E"/>
    <w:rsid w:val="006057C7"/>
    <w:rsid w:val="006058F9"/>
    <w:rsid w:val="00605F4F"/>
    <w:rsid w:val="00606E02"/>
    <w:rsid w:val="00606EBE"/>
    <w:rsid w:val="006077FB"/>
    <w:rsid w:val="006079AA"/>
    <w:rsid w:val="00607D65"/>
    <w:rsid w:val="00610135"/>
    <w:rsid w:val="00610A91"/>
    <w:rsid w:val="00611155"/>
    <w:rsid w:val="0061153E"/>
    <w:rsid w:val="00611872"/>
    <w:rsid w:val="0061193C"/>
    <w:rsid w:val="00611AC6"/>
    <w:rsid w:val="00611BDE"/>
    <w:rsid w:val="00611C94"/>
    <w:rsid w:val="00611EFA"/>
    <w:rsid w:val="006122AF"/>
    <w:rsid w:val="00612395"/>
    <w:rsid w:val="006128AF"/>
    <w:rsid w:val="00612939"/>
    <w:rsid w:val="00612AFD"/>
    <w:rsid w:val="0061315A"/>
    <w:rsid w:val="00613318"/>
    <w:rsid w:val="0061338E"/>
    <w:rsid w:val="0061378C"/>
    <w:rsid w:val="006137AB"/>
    <w:rsid w:val="00613CE5"/>
    <w:rsid w:val="00613D1C"/>
    <w:rsid w:val="00613DA9"/>
    <w:rsid w:val="00614389"/>
    <w:rsid w:val="00614FE4"/>
    <w:rsid w:val="00615496"/>
    <w:rsid w:val="006169D4"/>
    <w:rsid w:val="006174F3"/>
    <w:rsid w:val="0061793F"/>
    <w:rsid w:val="00617E2C"/>
    <w:rsid w:val="00617EDA"/>
    <w:rsid w:val="006202C9"/>
    <w:rsid w:val="00620699"/>
    <w:rsid w:val="00620E0F"/>
    <w:rsid w:val="00621192"/>
    <w:rsid w:val="006213E7"/>
    <w:rsid w:val="0062186B"/>
    <w:rsid w:val="00621B84"/>
    <w:rsid w:val="006225DF"/>
    <w:rsid w:val="006230BB"/>
    <w:rsid w:val="006231B5"/>
    <w:rsid w:val="006232E2"/>
    <w:rsid w:val="0062354B"/>
    <w:rsid w:val="0062379C"/>
    <w:rsid w:val="00623FCD"/>
    <w:rsid w:val="006242BF"/>
    <w:rsid w:val="00625292"/>
    <w:rsid w:val="006253B7"/>
    <w:rsid w:val="00625780"/>
    <w:rsid w:val="0062594A"/>
    <w:rsid w:val="006259C7"/>
    <w:rsid w:val="00625A56"/>
    <w:rsid w:val="00625C9A"/>
    <w:rsid w:val="00625EF2"/>
    <w:rsid w:val="0062627B"/>
    <w:rsid w:val="006264AA"/>
    <w:rsid w:val="006268F1"/>
    <w:rsid w:val="00626957"/>
    <w:rsid w:val="00626A17"/>
    <w:rsid w:val="00627522"/>
    <w:rsid w:val="006278FA"/>
    <w:rsid w:val="00627F09"/>
    <w:rsid w:val="0063038D"/>
    <w:rsid w:val="006309C2"/>
    <w:rsid w:val="00630A58"/>
    <w:rsid w:val="00630AD7"/>
    <w:rsid w:val="00630ADF"/>
    <w:rsid w:val="0063144E"/>
    <w:rsid w:val="006319B1"/>
    <w:rsid w:val="00632548"/>
    <w:rsid w:val="00632877"/>
    <w:rsid w:val="0063302C"/>
    <w:rsid w:val="0063322F"/>
    <w:rsid w:val="00633A06"/>
    <w:rsid w:val="00633AEB"/>
    <w:rsid w:val="00633E99"/>
    <w:rsid w:val="00634BCA"/>
    <w:rsid w:val="0063507A"/>
    <w:rsid w:val="00635430"/>
    <w:rsid w:val="00635623"/>
    <w:rsid w:val="00636318"/>
    <w:rsid w:val="006364D8"/>
    <w:rsid w:val="00636AC4"/>
    <w:rsid w:val="00636E28"/>
    <w:rsid w:val="006374FE"/>
    <w:rsid w:val="0064020C"/>
    <w:rsid w:val="00640384"/>
    <w:rsid w:val="00640946"/>
    <w:rsid w:val="00641313"/>
    <w:rsid w:val="006418D6"/>
    <w:rsid w:val="00641931"/>
    <w:rsid w:val="006419B7"/>
    <w:rsid w:val="00641D44"/>
    <w:rsid w:val="0064202C"/>
    <w:rsid w:val="00642262"/>
    <w:rsid w:val="006441A0"/>
    <w:rsid w:val="00644BFA"/>
    <w:rsid w:val="00644F28"/>
    <w:rsid w:val="00645116"/>
    <w:rsid w:val="00645A12"/>
    <w:rsid w:val="00645B10"/>
    <w:rsid w:val="00645B34"/>
    <w:rsid w:val="00645F11"/>
    <w:rsid w:val="00645FB2"/>
    <w:rsid w:val="006464E3"/>
    <w:rsid w:val="0064717C"/>
    <w:rsid w:val="006477D0"/>
    <w:rsid w:val="00647A88"/>
    <w:rsid w:val="00647AA0"/>
    <w:rsid w:val="00647E44"/>
    <w:rsid w:val="00650205"/>
    <w:rsid w:val="00650ADA"/>
    <w:rsid w:val="00651264"/>
    <w:rsid w:val="00651C85"/>
    <w:rsid w:val="00651EF1"/>
    <w:rsid w:val="00652395"/>
    <w:rsid w:val="006528AA"/>
    <w:rsid w:val="006530B3"/>
    <w:rsid w:val="00653809"/>
    <w:rsid w:val="00653862"/>
    <w:rsid w:val="006541EF"/>
    <w:rsid w:val="00654470"/>
    <w:rsid w:val="0065487A"/>
    <w:rsid w:val="00654DB9"/>
    <w:rsid w:val="00655453"/>
    <w:rsid w:val="00655881"/>
    <w:rsid w:val="006559E2"/>
    <w:rsid w:val="006560FF"/>
    <w:rsid w:val="00656325"/>
    <w:rsid w:val="00656614"/>
    <w:rsid w:val="00656F5B"/>
    <w:rsid w:val="00657165"/>
    <w:rsid w:val="00657B6F"/>
    <w:rsid w:val="00660108"/>
    <w:rsid w:val="0066010E"/>
    <w:rsid w:val="00660944"/>
    <w:rsid w:val="0066099B"/>
    <w:rsid w:val="006611E1"/>
    <w:rsid w:val="00661633"/>
    <w:rsid w:val="0066196B"/>
    <w:rsid w:val="00661971"/>
    <w:rsid w:val="00661DAB"/>
    <w:rsid w:val="00661E89"/>
    <w:rsid w:val="00661F77"/>
    <w:rsid w:val="006620D2"/>
    <w:rsid w:val="00662261"/>
    <w:rsid w:val="00662491"/>
    <w:rsid w:val="006626BD"/>
    <w:rsid w:val="0066297E"/>
    <w:rsid w:val="00662C4E"/>
    <w:rsid w:val="006633BB"/>
    <w:rsid w:val="00663556"/>
    <w:rsid w:val="00663763"/>
    <w:rsid w:val="00663B59"/>
    <w:rsid w:val="00663BCC"/>
    <w:rsid w:val="00663EB2"/>
    <w:rsid w:val="00663FAC"/>
    <w:rsid w:val="00664645"/>
    <w:rsid w:val="00664CA2"/>
    <w:rsid w:val="00665353"/>
    <w:rsid w:val="00665A53"/>
    <w:rsid w:val="00665C65"/>
    <w:rsid w:val="00665D2F"/>
    <w:rsid w:val="006663A0"/>
    <w:rsid w:val="0066654C"/>
    <w:rsid w:val="0066667A"/>
    <w:rsid w:val="00666702"/>
    <w:rsid w:val="0066672F"/>
    <w:rsid w:val="00666795"/>
    <w:rsid w:val="006669BF"/>
    <w:rsid w:val="00666C46"/>
    <w:rsid w:val="00666FE4"/>
    <w:rsid w:val="0066721F"/>
    <w:rsid w:val="00667421"/>
    <w:rsid w:val="00667480"/>
    <w:rsid w:val="0066759B"/>
    <w:rsid w:val="00667BF1"/>
    <w:rsid w:val="00667D82"/>
    <w:rsid w:val="00667E7F"/>
    <w:rsid w:val="006700D5"/>
    <w:rsid w:val="00670785"/>
    <w:rsid w:val="00671D51"/>
    <w:rsid w:val="00671F39"/>
    <w:rsid w:val="006724D2"/>
    <w:rsid w:val="0067262A"/>
    <w:rsid w:val="006728EA"/>
    <w:rsid w:val="00672BCE"/>
    <w:rsid w:val="00672C91"/>
    <w:rsid w:val="0067304D"/>
    <w:rsid w:val="006732B5"/>
    <w:rsid w:val="00673A31"/>
    <w:rsid w:val="00673A85"/>
    <w:rsid w:val="00673EE1"/>
    <w:rsid w:val="006740BC"/>
    <w:rsid w:val="006744B9"/>
    <w:rsid w:val="006749A9"/>
    <w:rsid w:val="006750B2"/>
    <w:rsid w:val="00675496"/>
    <w:rsid w:val="00675594"/>
    <w:rsid w:val="00675A15"/>
    <w:rsid w:val="00675DFC"/>
    <w:rsid w:val="00676356"/>
    <w:rsid w:val="0067649E"/>
    <w:rsid w:val="00676914"/>
    <w:rsid w:val="00676B3C"/>
    <w:rsid w:val="00676EEA"/>
    <w:rsid w:val="006774DA"/>
    <w:rsid w:val="006808CE"/>
    <w:rsid w:val="006809AE"/>
    <w:rsid w:val="00680DFE"/>
    <w:rsid w:val="00680F8B"/>
    <w:rsid w:val="0068135D"/>
    <w:rsid w:val="006813A7"/>
    <w:rsid w:val="0068170A"/>
    <w:rsid w:val="00681BC6"/>
    <w:rsid w:val="00681E62"/>
    <w:rsid w:val="00681F3B"/>
    <w:rsid w:val="006820E2"/>
    <w:rsid w:val="006825A4"/>
    <w:rsid w:val="00682674"/>
    <w:rsid w:val="00682A7E"/>
    <w:rsid w:val="00682C8B"/>
    <w:rsid w:val="00682C9C"/>
    <w:rsid w:val="00682CE2"/>
    <w:rsid w:val="006831D5"/>
    <w:rsid w:val="006836BE"/>
    <w:rsid w:val="006838B1"/>
    <w:rsid w:val="006838C5"/>
    <w:rsid w:val="00683CC9"/>
    <w:rsid w:val="00683D08"/>
    <w:rsid w:val="00684166"/>
    <w:rsid w:val="00685AAF"/>
    <w:rsid w:val="00685E49"/>
    <w:rsid w:val="006860D4"/>
    <w:rsid w:val="00686646"/>
    <w:rsid w:val="00687AEA"/>
    <w:rsid w:val="00687C1D"/>
    <w:rsid w:val="00690379"/>
    <w:rsid w:val="006903E3"/>
    <w:rsid w:val="00690546"/>
    <w:rsid w:val="00690ED6"/>
    <w:rsid w:val="00691448"/>
    <w:rsid w:val="00692B6B"/>
    <w:rsid w:val="00693050"/>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FF9"/>
    <w:rsid w:val="00696013"/>
    <w:rsid w:val="006966B6"/>
    <w:rsid w:val="006968C1"/>
    <w:rsid w:val="00696D82"/>
    <w:rsid w:val="00697441"/>
    <w:rsid w:val="00697A39"/>
    <w:rsid w:val="00697B3C"/>
    <w:rsid w:val="00697D05"/>
    <w:rsid w:val="00697DD8"/>
    <w:rsid w:val="006A06D8"/>
    <w:rsid w:val="006A0B17"/>
    <w:rsid w:val="006A0DD2"/>
    <w:rsid w:val="006A1242"/>
    <w:rsid w:val="006A2109"/>
    <w:rsid w:val="006A2A27"/>
    <w:rsid w:val="006A2A8A"/>
    <w:rsid w:val="006A2BBB"/>
    <w:rsid w:val="006A2C88"/>
    <w:rsid w:val="006A2CD4"/>
    <w:rsid w:val="006A3052"/>
    <w:rsid w:val="006A3E1D"/>
    <w:rsid w:val="006A401C"/>
    <w:rsid w:val="006A4F1D"/>
    <w:rsid w:val="006A5079"/>
    <w:rsid w:val="006A50E9"/>
    <w:rsid w:val="006A53B0"/>
    <w:rsid w:val="006A56BA"/>
    <w:rsid w:val="006A5E1F"/>
    <w:rsid w:val="006A62C3"/>
    <w:rsid w:val="006A6482"/>
    <w:rsid w:val="006A6AE3"/>
    <w:rsid w:val="006A6B0B"/>
    <w:rsid w:val="006A7609"/>
    <w:rsid w:val="006A769E"/>
    <w:rsid w:val="006A78F0"/>
    <w:rsid w:val="006A7E76"/>
    <w:rsid w:val="006B0B8C"/>
    <w:rsid w:val="006B0DE9"/>
    <w:rsid w:val="006B22FC"/>
    <w:rsid w:val="006B241D"/>
    <w:rsid w:val="006B2C98"/>
    <w:rsid w:val="006B352B"/>
    <w:rsid w:val="006B360E"/>
    <w:rsid w:val="006B38EE"/>
    <w:rsid w:val="006B3AEA"/>
    <w:rsid w:val="006B3F6F"/>
    <w:rsid w:val="006B4647"/>
    <w:rsid w:val="006B494B"/>
    <w:rsid w:val="006B4C14"/>
    <w:rsid w:val="006B50C8"/>
    <w:rsid w:val="006B51B6"/>
    <w:rsid w:val="006B5259"/>
    <w:rsid w:val="006B541E"/>
    <w:rsid w:val="006B5FEC"/>
    <w:rsid w:val="006B6551"/>
    <w:rsid w:val="006B7D57"/>
    <w:rsid w:val="006B7DD6"/>
    <w:rsid w:val="006C010C"/>
    <w:rsid w:val="006C0A8C"/>
    <w:rsid w:val="006C1CD9"/>
    <w:rsid w:val="006C2025"/>
    <w:rsid w:val="006C20FA"/>
    <w:rsid w:val="006C271A"/>
    <w:rsid w:val="006C2C9F"/>
    <w:rsid w:val="006C2D4E"/>
    <w:rsid w:val="006C3A4B"/>
    <w:rsid w:val="006C3DCA"/>
    <w:rsid w:val="006C4115"/>
    <w:rsid w:val="006C498F"/>
    <w:rsid w:val="006C4CE1"/>
    <w:rsid w:val="006C4E81"/>
    <w:rsid w:val="006C501E"/>
    <w:rsid w:val="006C55A0"/>
    <w:rsid w:val="006C598B"/>
    <w:rsid w:val="006C606B"/>
    <w:rsid w:val="006C6076"/>
    <w:rsid w:val="006C62E2"/>
    <w:rsid w:val="006C68F4"/>
    <w:rsid w:val="006C6BE1"/>
    <w:rsid w:val="006C6CA8"/>
    <w:rsid w:val="006C70AC"/>
    <w:rsid w:val="006C73E7"/>
    <w:rsid w:val="006C7CFD"/>
    <w:rsid w:val="006D012A"/>
    <w:rsid w:val="006D0306"/>
    <w:rsid w:val="006D0339"/>
    <w:rsid w:val="006D0585"/>
    <w:rsid w:val="006D0E31"/>
    <w:rsid w:val="006D17D5"/>
    <w:rsid w:val="006D1D5C"/>
    <w:rsid w:val="006D1DD1"/>
    <w:rsid w:val="006D2000"/>
    <w:rsid w:val="006D21A3"/>
    <w:rsid w:val="006D2292"/>
    <w:rsid w:val="006D2D0E"/>
    <w:rsid w:val="006D37B1"/>
    <w:rsid w:val="006D3D5C"/>
    <w:rsid w:val="006D3E00"/>
    <w:rsid w:val="006D3F0C"/>
    <w:rsid w:val="006D4756"/>
    <w:rsid w:val="006D5AF3"/>
    <w:rsid w:val="006D5CBD"/>
    <w:rsid w:val="006D60A1"/>
    <w:rsid w:val="006D6289"/>
    <w:rsid w:val="006D62A3"/>
    <w:rsid w:val="006D6827"/>
    <w:rsid w:val="006D6C5D"/>
    <w:rsid w:val="006D6F42"/>
    <w:rsid w:val="006D7A9A"/>
    <w:rsid w:val="006E07FB"/>
    <w:rsid w:val="006E081E"/>
    <w:rsid w:val="006E0E47"/>
    <w:rsid w:val="006E151C"/>
    <w:rsid w:val="006E16A7"/>
    <w:rsid w:val="006E1D10"/>
    <w:rsid w:val="006E1D8A"/>
    <w:rsid w:val="006E29C4"/>
    <w:rsid w:val="006E2ACE"/>
    <w:rsid w:val="006E2E48"/>
    <w:rsid w:val="006E3DBE"/>
    <w:rsid w:val="006E414D"/>
    <w:rsid w:val="006E482F"/>
    <w:rsid w:val="006E4C69"/>
    <w:rsid w:val="006E4EC7"/>
    <w:rsid w:val="006E4EF1"/>
    <w:rsid w:val="006E4F68"/>
    <w:rsid w:val="006E4FD1"/>
    <w:rsid w:val="006E5769"/>
    <w:rsid w:val="006E5BE6"/>
    <w:rsid w:val="006E6524"/>
    <w:rsid w:val="006E675F"/>
    <w:rsid w:val="006E6985"/>
    <w:rsid w:val="006E7856"/>
    <w:rsid w:val="006F0509"/>
    <w:rsid w:val="006F0565"/>
    <w:rsid w:val="006F063E"/>
    <w:rsid w:val="006F0C78"/>
    <w:rsid w:val="006F107F"/>
    <w:rsid w:val="006F12E3"/>
    <w:rsid w:val="006F1A26"/>
    <w:rsid w:val="006F1AC6"/>
    <w:rsid w:val="006F1F18"/>
    <w:rsid w:val="006F1FDA"/>
    <w:rsid w:val="006F21EE"/>
    <w:rsid w:val="006F222C"/>
    <w:rsid w:val="006F229C"/>
    <w:rsid w:val="006F33B9"/>
    <w:rsid w:val="006F34BF"/>
    <w:rsid w:val="006F3600"/>
    <w:rsid w:val="006F3A58"/>
    <w:rsid w:val="006F3D1F"/>
    <w:rsid w:val="006F4624"/>
    <w:rsid w:val="006F4A34"/>
    <w:rsid w:val="006F5B23"/>
    <w:rsid w:val="006F5CFA"/>
    <w:rsid w:val="006F5DEC"/>
    <w:rsid w:val="006F62C2"/>
    <w:rsid w:val="006F66E4"/>
    <w:rsid w:val="006F6731"/>
    <w:rsid w:val="006F6B89"/>
    <w:rsid w:val="006F6CB5"/>
    <w:rsid w:val="006F6EFC"/>
    <w:rsid w:val="006F77CA"/>
    <w:rsid w:val="006F77D8"/>
    <w:rsid w:val="006F782D"/>
    <w:rsid w:val="006F7F99"/>
    <w:rsid w:val="007002F2"/>
    <w:rsid w:val="007008A2"/>
    <w:rsid w:val="00700E6F"/>
    <w:rsid w:val="00700F76"/>
    <w:rsid w:val="007013AF"/>
    <w:rsid w:val="00701586"/>
    <w:rsid w:val="00701692"/>
    <w:rsid w:val="00701A31"/>
    <w:rsid w:val="00701F6D"/>
    <w:rsid w:val="00703905"/>
    <w:rsid w:val="00703986"/>
    <w:rsid w:val="00703F43"/>
    <w:rsid w:val="00703F8A"/>
    <w:rsid w:val="00704249"/>
    <w:rsid w:val="00704364"/>
    <w:rsid w:val="0070438F"/>
    <w:rsid w:val="00704529"/>
    <w:rsid w:val="00704606"/>
    <w:rsid w:val="00704B63"/>
    <w:rsid w:val="00704F0D"/>
    <w:rsid w:val="0070517D"/>
    <w:rsid w:val="00705787"/>
    <w:rsid w:val="007058B4"/>
    <w:rsid w:val="00705F44"/>
    <w:rsid w:val="0070628A"/>
    <w:rsid w:val="00706A87"/>
    <w:rsid w:val="00706AC2"/>
    <w:rsid w:val="00706AC5"/>
    <w:rsid w:val="007071FE"/>
    <w:rsid w:val="00707652"/>
    <w:rsid w:val="00707E11"/>
    <w:rsid w:val="00707EFD"/>
    <w:rsid w:val="00710016"/>
    <w:rsid w:val="007103FD"/>
    <w:rsid w:val="007104F8"/>
    <w:rsid w:val="007108FD"/>
    <w:rsid w:val="00710B21"/>
    <w:rsid w:val="00710ED3"/>
    <w:rsid w:val="00710F99"/>
    <w:rsid w:val="0071156D"/>
    <w:rsid w:val="007123F5"/>
    <w:rsid w:val="00712468"/>
    <w:rsid w:val="00712C8D"/>
    <w:rsid w:val="00712E2A"/>
    <w:rsid w:val="00712FD0"/>
    <w:rsid w:val="00713483"/>
    <w:rsid w:val="00713E6D"/>
    <w:rsid w:val="007143FE"/>
    <w:rsid w:val="00714801"/>
    <w:rsid w:val="007149E2"/>
    <w:rsid w:val="00714CB1"/>
    <w:rsid w:val="00714D51"/>
    <w:rsid w:val="00714EE3"/>
    <w:rsid w:val="00714FD6"/>
    <w:rsid w:val="0071528C"/>
    <w:rsid w:val="007157FC"/>
    <w:rsid w:val="00715A8B"/>
    <w:rsid w:val="007160F8"/>
    <w:rsid w:val="007168ED"/>
    <w:rsid w:val="00716C14"/>
    <w:rsid w:val="007170B2"/>
    <w:rsid w:val="007174A5"/>
    <w:rsid w:val="007178B3"/>
    <w:rsid w:val="00717903"/>
    <w:rsid w:val="00717BA4"/>
    <w:rsid w:val="00717CC8"/>
    <w:rsid w:val="00717DD2"/>
    <w:rsid w:val="00717F40"/>
    <w:rsid w:val="00720656"/>
    <w:rsid w:val="007208A8"/>
    <w:rsid w:val="007208BA"/>
    <w:rsid w:val="0072108B"/>
    <w:rsid w:val="00721091"/>
    <w:rsid w:val="0072110E"/>
    <w:rsid w:val="00721859"/>
    <w:rsid w:val="00721B10"/>
    <w:rsid w:val="00721B66"/>
    <w:rsid w:val="00722B41"/>
    <w:rsid w:val="00722D6D"/>
    <w:rsid w:val="00723758"/>
    <w:rsid w:val="007238F2"/>
    <w:rsid w:val="0072390F"/>
    <w:rsid w:val="00723ABE"/>
    <w:rsid w:val="0072414A"/>
    <w:rsid w:val="00724472"/>
    <w:rsid w:val="0072523C"/>
    <w:rsid w:val="0072543D"/>
    <w:rsid w:val="007255A1"/>
    <w:rsid w:val="007256AA"/>
    <w:rsid w:val="00725826"/>
    <w:rsid w:val="0072593A"/>
    <w:rsid w:val="00725F15"/>
    <w:rsid w:val="00726F7B"/>
    <w:rsid w:val="007271BA"/>
    <w:rsid w:val="00727369"/>
    <w:rsid w:val="00727393"/>
    <w:rsid w:val="0072770A"/>
    <w:rsid w:val="00727919"/>
    <w:rsid w:val="00727C66"/>
    <w:rsid w:val="00727FE0"/>
    <w:rsid w:val="00730058"/>
    <w:rsid w:val="007301F4"/>
    <w:rsid w:val="007304C3"/>
    <w:rsid w:val="00730B32"/>
    <w:rsid w:val="00730DD9"/>
    <w:rsid w:val="0073117C"/>
    <w:rsid w:val="007312ED"/>
    <w:rsid w:val="007318A5"/>
    <w:rsid w:val="0073197F"/>
    <w:rsid w:val="00731993"/>
    <w:rsid w:val="007319CE"/>
    <w:rsid w:val="00731A7B"/>
    <w:rsid w:val="00732342"/>
    <w:rsid w:val="0073260E"/>
    <w:rsid w:val="00732AB8"/>
    <w:rsid w:val="00732BBE"/>
    <w:rsid w:val="00732DCC"/>
    <w:rsid w:val="00732FB3"/>
    <w:rsid w:val="007332DC"/>
    <w:rsid w:val="00733495"/>
    <w:rsid w:val="0073349E"/>
    <w:rsid w:val="00733574"/>
    <w:rsid w:val="007338AA"/>
    <w:rsid w:val="00733A16"/>
    <w:rsid w:val="00733A98"/>
    <w:rsid w:val="0073424A"/>
    <w:rsid w:val="00734496"/>
    <w:rsid w:val="0073466E"/>
    <w:rsid w:val="00734B28"/>
    <w:rsid w:val="00734E48"/>
    <w:rsid w:val="00735B98"/>
    <w:rsid w:val="00735F3B"/>
    <w:rsid w:val="00736024"/>
    <w:rsid w:val="0073628B"/>
    <w:rsid w:val="00736411"/>
    <w:rsid w:val="00736636"/>
    <w:rsid w:val="00736990"/>
    <w:rsid w:val="00736A87"/>
    <w:rsid w:val="00736F41"/>
    <w:rsid w:val="00737125"/>
    <w:rsid w:val="00737221"/>
    <w:rsid w:val="00737817"/>
    <w:rsid w:val="0074040B"/>
    <w:rsid w:val="007407C2"/>
    <w:rsid w:val="00740A2B"/>
    <w:rsid w:val="00740B52"/>
    <w:rsid w:val="00740CC4"/>
    <w:rsid w:val="00741027"/>
    <w:rsid w:val="00741335"/>
    <w:rsid w:val="007418C5"/>
    <w:rsid w:val="00741C2C"/>
    <w:rsid w:val="00741E41"/>
    <w:rsid w:val="007423D5"/>
    <w:rsid w:val="007425D5"/>
    <w:rsid w:val="00742792"/>
    <w:rsid w:val="00742956"/>
    <w:rsid w:val="00742BA9"/>
    <w:rsid w:val="00742C32"/>
    <w:rsid w:val="007430D3"/>
    <w:rsid w:val="00743182"/>
    <w:rsid w:val="0074345C"/>
    <w:rsid w:val="00743CD7"/>
    <w:rsid w:val="00744290"/>
    <w:rsid w:val="007443A3"/>
    <w:rsid w:val="00744A30"/>
    <w:rsid w:val="00744B1B"/>
    <w:rsid w:val="00745619"/>
    <w:rsid w:val="00745A64"/>
    <w:rsid w:val="0074663C"/>
    <w:rsid w:val="0074698D"/>
    <w:rsid w:val="00746B69"/>
    <w:rsid w:val="00747D4D"/>
    <w:rsid w:val="00747DFF"/>
    <w:rsid w:val="00750010"/>
    <w:rsid w:val="0075013F"/>
    <w:rsid w:val="007505AF"/>
    <w:rsid w:val="007505DC"/>
    <w:rsid w:val="007506D6"/>
    <w:rsid w:val="00750BEC"/>
    <w:rsid w:val="00750CB9"/>
    <w:rsid w:val="00751202"/>
    <w:rsid w:val="007515F2"/>
    <w:rsid w:val="00752139"/>
    <w:rsid w:val="0075230E"/>
    <w:rsid w:val="00752355"/>
    <w:rsid w:val="00752854"/>
    <w:rsid w:val="007538FF"/>
    <w:rsid w:val="00754438"/>
    <w:rsid w:val="00754553"/>
    <w:rsid w:val="0075466A"/>
    <w:rsid w:val="0075472A"/>
    <w:rsid w:val="007548A6"/>
    <w:rsid w:val="0075492D"/>
    <w:rsid w:val="00754E3E"/>
    <w:rsid w:val="00755193"/>
    <w:rsid w:val="007553FA"/>
    <w:rsid w:val="00755542"/>
    <w:rsid w:val="00755666"/>
    <w:rsid w:val="0075586F"/>
    <w:rsid w:val="00755908"/>
    <w:rsid w:val="007560C3"/>
    <w:rsid w:val="007562DA"/>
    <w:rsid w:val="00756F8D"/>
    <w:rsid w:val="007571CE"/>
    <w:rsid w:val="00757618"/>
    <w:rsid w:val="00757713"/>
    <w:rsid w:val="00757745"/>
    <w:rsid w:val="0075776C"/>
    <w:rsid w:val="0075789D"/>
    <w:rsid w:val="00757A6A"/>
    <w:rsid w:val="00757D28"/>
    <w:rsid w:val="00760255"/>
    <w:rsid w:val="00760A6F"/>
    <w:rsid w:val="00760F8E"/>
    <w:rsid w:val="00761162"/>
    <w:rsid w:val="00761303"/>
    <w:rsid w:val="00761850"/>
    <w:rsid w:val="007619BB"/>
    <w:rsid w:val="00761B9F"/>
    <w:rsid w:val="0076251E"/>
    <w:rsid w:val="00762539"/>
    <w:rsid w:val="007629B8"/>
    <w:rsid w:val="00762C88"/>
    <w:rsid w:val="0076313B"/>
    <w:rsid w:val="007633CD"/>
    <w:rsid w:val="00763C29"/>
    <w:rsid w:val="00763C3E"/>
    <w:rsid w:val="00763C7E"/>
    <w:rsid w:val="00763FBA"/>
    <w:rsid w:val="0076437F"/>
    <w:rsid w:val="00764B22"/>
    <w:rsid w:val="00764BC2"/>
    <w:rsid w:val="00764DE0"/>
    <w:rsid w:val="00764F4B"/>
    <w:rsid w:val="007651C5"/>
    <w:rsid w:val="0076545A"/>
    <w:rsid w:val="007655DC"/>
    <w:rsid w:val="00766464"/>
    <w:rsid w:val="007664A5"/>
    <w:rsid w:val="0076676B"/>
    <w:rsid w:val="00766783"/>
    <w:rsid w:val="007668D5"/>
    <w:rsid w:val="00766B1D"/>
    <w:rsid w:val="0076717B"/>
    <w:rsid w:val="007671D5"/>
    <w:rsid w:val="00767399"/>
    <w:rsid w:val="00767518"/>
    <w:rsid w:val="0076777B"/>
    <w:rsid w:val="00767874"/>
    <w:rsid w:val="00767A2D"/>
    <w:rsid w:val="00767D97"/>
    <w:rsid w:val="0077028F"/>
    <w:rsid w:val="00770912"/>
    <w:rsid w:val="00770954"/>
    <w:rsid w:val="00770C75"/>
    <w:rsid w:val="00771804"/>
    <w:rsid w:val="00772451"/>
    <w:rsid w:val="007725B0"/>
    <w:rsid w:val="00772807"/>
    <w:rsid w:val="00773CE8"/>
    <w:rsid w:val="00773D85"/>
    <w:rsid w:val="007744A5"/>
    <w:rsid w:val="0077466D"/>
    <w:rsid w:val="00774B36"/>
    <w:rsid w:val="0077519E"/>
    <w:rsid w:val="007751C2"/>
    <w:rsid w:val="0077566A"/>
    <w:rsid w:val="007759FB"/>
    <w:rsid w:val="00775BE8"/>
    <w:rsid w:val="00775DC6"/>
    <w:rsid w:val="00776452"/>
    <w:rsid w:val="00776576"/>
    <w:rsid w:val="00776958"/>
    <w:rsid w:val="00776A5B"/>
    <w:rsid w:val="00776B14"/>
    <w:rsid w:val="00776FC1"/>
    <w:rsid w:val="00777D29"/>
    <w:rsid w:val="00777DB6"/>
    <w:rsid w:val="0078001D"/>
    <w:rsid w:val="007801D5"/>
    <w:rsid w:val="007805D1"/>
    <w:rsid w:val="00780B19"/>
    <w:rsid w:val="00780C15"/>
    <w:rsid w:val="00780CB8"/>
    <w:rsid w:val="007813F8"/>
    <w:rsid w:val="00781504"/>
    <w:rsid w:val="00781EE6"/>
    <w:rsid w:val="00782055"/>
    <w:rsid w:val="00782357"/>
    <w:rsid w:val="0078264D"/>
    <w:rsid w:val="00782E26"/>
    <w:rsid w:val="00782E57"/>
    <w:rsid w:val="00783157"/>
    <w:rsid w:val="0078324A"/>
    <w:rsid w:val="00783BB9"/>
    <w:rsid w:val="007844AC"/>
    <w:rsid w:val="00785932"/>
    <w:rsid w:val="00785AC5"/>
    <w:rsid w:val="00785F6F"/>
    <w:rsid w:val="00786487"/>
    <w:rsid w:val="00786690"/>
    <w:rsid w:val="0078670B"/>
    <w:rsid w:val="00786D5C"/>
    <w:rsid w:val="00786E27"/>
    <w:rsid w:val="00787026"/>
    <w:rsid w:val="007874C7"/>
    <w:rsid w:val="0078790D"/>
    <w:rsid w:val="00787AEE"/>
    <w:rsid w:val="00787B0A"/>
    <w:rsid w:val="00787ECA"/>
    <w:rsid w:val="00790152"/>
    <w:rsid w:val="0079073A"/>
    <w:rsid w:val="00790E4D"/>
    <w:rsid w:val="00791111"/>
    <w:rsid w:val="00791244"/>
    <w:rsid w:val="007918BC"/>
    <w:rsid w:val="0079199D"/>
    <w:rsid w:val="00791A1C"/>
    <w:rsid w:val="00791EE1"/>
    <w:rsid w:val="00792410"/>
    <w:rsid w:val="0079259C"/>
    <w:rsid w:val="00792624"/>
    <w:rsid w:val="00792A6A"/>
    <w:rsid w:val="00792BBA"/>
    <w:rsid w:val="00792DA9"/>
    <w:rsid w:val="00792F87"/>
    <w:rsid w:val="00793049"/>
    <w:rsid w:val="007938B2"/>
    <w:rsid w:val="00793F12"/>
    <w:rsid w:val="00795175"/>
    <w:rsid w:val="007956BB"/>
    <w:rsid w:val="00795E46"/>
    <w:rsid w:val="007960D3"/>
    <w:rsid w:val="0079636F"/>
    <w:rsid w:val="0079666E"/>
    <w:rsid w:val="007966CB"/>
    <w:rsid w:val="00796727"/>
    <w:rsid w:val="00796BB4"/>
    <w:rsid w:val="0079735B"/>
    <w:rsid w:val="007A0032"/>
    <w:rsid w:val="007A00FA"/>
    <w:rsid w:val="007A04C9"/>
    <w:rsid w:val="007A05E8"/>
    <w:rsid w:val="007A0842"/>
    <w:rsid w:val="007A08D4"/>
    <w:rsid w:val="007A11B0"/>
    <w:rsid w:val="007A1390"/>
    <w:rsid w:val="007A1845"/>
    <w:rsid w:val="007A18BD"/>
    <w:rsid w:val="007A1964"/>
    <w:rsid w:val="007A1E9E"/>
    <w:rsid w:val="007A2469"/>
    <w:rsid w:val="007A29BF"/>
    <w:rsid w:val="007A2B6F"/>
    <w:rsid w:val="007A357C"/>
    <w:rsid w:val="007A3791"/>
    <w:rsid w:val="007A37BF"/>
    <w:rsid w:val="007A3D3E"/>
    <w:rsid w:val="007A44C0"/>
    <w:rsid w:val="007A45E1"/>
    <w:rsid w:val="007A4A85"/>
    <w:rsid w:val="007A4CF9"/>
    <w:rsid w:val="007A4D23"/>
    <w:rsid w:val="007A50CF"/>
    <w:rsid w:val="007A5199"/>
    <w:rsid w:val="007A54DD"/>
    <w:rsid w:val="007A59C1"/>
    <w:rsid w:val="007A5FF5"/>
    <w:rsid w:val="007A63CD"/>
    <w:rsid w:val="007A65DC"/>
    <w:rsid w:val="007A66E5"/>
    <w:rsid w:val="007A68FC"/>
    <w:rsid w:val="007A6A71"/>
    <w:rsid w:val="007A7162"/>
    <w:rsid w:val="007A7C8A"/>
    <w:rsid w:val="007A7D85"/>
    <w:rsid w:val="007A7F75"/>
    <w:rsid w:val="007B003A"/>
    <w:rsid w:val="007B0689"/>
    <w:rsid w:val="007B0725"/>
    <w:rsid w:val="007B0763"/>
    <w:rsid w:val="007B094B"/>
    <w:rsid w:val="007B0DC9"/>
    <w:rsid w:val="007B0F0E"/>
    <w:rsid w:val="007B223D"/>
    <w:rsid w:val="007B2CC9"/>
    <w:rsid w:val="007B2E7A"/>
    <w:rsid w:val="007B2FA3"/>
    <w:rsid w:val="007B3E40"/>
    <w:rsid w:val="007B4110"/>
    <w:rsid w:val="007B42BC"/>
    <w:rsid w:val="007B4700"/>
    <w:rsid w:val="007B4E20"/>
    <w:rsid w:val="007B4E99"/>
    <w:rsid w:val="007B5651"/>
    <w:rsid w:val="007B58EE"/>
    <w:rsid w:val="007B6360"/>
    <w:rsid w:val="007B765F"/>
    <w:rsid w:val="007B777B"/>
    <w:rsid w:val="007B7ABE"/>
    <w:rsid w:val="007B7FE7"/>
    <w:rsid w:val="007C011A"/>
    <w:rsid w:val="007C03EF"/>
    <w:rsid w:val="007C0912"/>
    <w:rsid w:val="007C0A0B"/>
    <w:rsid w:val="007C1015"/>
    <w:rsid w:val="007C13D6"/>
    <w:rsid w:val="007C16C7"/>
    <w:rsid w:val="007C1A43"/>
    <w:rsid w:val="007C1A67"/>
    <w:rsid w:val="007C1EFB"/>
    <w:rsid w:val="007C26D5"/>
    <w:rsid w:val="007C2AC2"/>
    <w:rsid w:val="007C3162"/>
    <w:rsid w:val="007C32B1"/>
    <w:rsid w:val="007C3391"/>
    <w:rsid w:val="007C3FB4"/>
    <w:rsid w:val="007C4091"/>
    <w:rsid w:val="007C425B"/>
    <w:rsid w:val="007C45C9"/>
    <w:rsid w:val="007C4643"/>
    <w:rsid w:val="007C4678"/>
    <w:rsid w:val="007C4732"/>
    <w:rsid w:val="007C4795"/>
    <w:rsid w:val="007C49A8"/>
    <w:rsid w:val="007C4AEA"/>
    <w:rsid w:val="007C4B7F"/>
    <w:rsid w:val="007C4DF4"/>
    <w:rsid w:val="007C532A"/>
    <w:rsid w:val="007C56AB"/>
    <w:rsid w:val="007C58DD"/>
    <w:rsid w:val="007C5A5E"/>
    <w:rsid w:val="007C60BA"/>
    <w:rsid w:val="007C6915"/>
    <w:rsid w:val="007C6C96"/>
    <w:rsid w:val="007C732A"/>
    <w:rsid w:val="007C7DD7"/>
    <w:rsid w:val="007D014B"/>
    <w:rsid w:val="007D0889"/>
    <w:rsid w:val="007D09A2"/>
    <w:rsid w:val="007D0B93"/>
    <w:rsid w:val="007D0D98"/>
    <w:rsid w:val="007D1298"/>
    <w:rsid w:val="007D14E1"/>
    <w:rsid w:val="007D1A13"/>
    <w:rsid w:val="007D1CAF"/>
    <w:rsid w:val="007D1D03"/>
    <w:rsid w:val="007D1E36"/>
    <w:rsid w:val="007D261F"/>
    <w:rsid w:val="007D2673"/>
    <w:rsid w:val="007D2793"/>
    <w:rsid w:val="007D28C0"/>
    <w:rsid w:val="007D2983"/>
    <w:rsid w:val="007D3CF3"/>
    <w:rsid w:val="007D3E99"/>
    <w:rsid w:val="007D4284"/>
    <w:rsid w:val="007D47FD"/>
    <w:rsid w:val="007D48EF"/>
    <w:rsid w:val="007D4D02"/>
    <w:rsid w:val="007D527E"/>
    <w:rsid w:val="007D5CE2"/>
    <w:rsid w:val="007D5D9D"/>
    <w:rsid w:val="007D639B"/>
    <w:rsid w:val="007D63F8"/>
    <w:rsid w:val="007D67BB"/>
    <w:rsid w:val="007D6B57"/>
    <w:rsid w:val="007D6B80"/>
    <w:rsid w:val="007D7DE3"/>
    <w:rsid w:val="007E004E"/>
    <w:rsid w:val="007E0331"/>
    <w:rsid w:val="007E04E7"/>
    <w:rsid w:val="007E0515"/>
    <w:rsid w:val="007E0F28"/>
    <w:rsid w:val="007E1C20"/>
    <w:rsid w:val="007E1E5A"/>
    <w:rsid w:val="007E2580"/>
    <w:rsid w:val="007E2C63"/>
    <w:rsid w:val="007E2E09"/>
    <w:rsid w:val="007E3015"/>
    <w:rsid w:val="007E3132"/>
    <w:rsid w:val="007E31B4"/>
    <w:rsid w:val="007E34F6"/>
    <w:rsid w:val="007E3588"/>
    <w:rsid w:val="007E3D18"/>
    <w:rsid w:val="007E3D21"/>
    <w:rsid w:val="007E4053"/>
    <w:rsid w:val="007E4EA5"/>
    <w:rsid w:val="007E56B7"/>
    <w:rsid w:val="007E57F1"/>
    <w:rsid w:val="007E63EB"/>
    <w:rsid w:val="007E64F0"/>
    <w:rsid w:val="007E6772"/>
    <w:rsid w:val="007E7539"/>
    <w:rsid w:val="007E7707"/>
    <w:rsid w:val="007E7FD0"/>
    <w:rsid w:val="007F02F6"/>
    <w:rsid w:val="007F1A9B"/>
    <w:rsid w:val="007F1C55"/>
    <w:rsid w:val="007F2388"/>
    <w:rsid w:val="007F32F7"/>
    <w:rsid w:val="007F359F"/>
    <w:rsid w:val="007F36AF"/>
    <w:rsid w:val="007F3B10"/>
    <w:rsid w:val="007F3C58"/>
    <w:rsid w:val="007F3D4A"/>
    <w:rsid w:val="007F42D9"/>
    <w:rsid w:val="007F4789"/>
    <w:rsid w:val="007F55AE"/>
    <w:rsid w:val="007F5652"/>
    <w:rsid w:val="007F5839"/>
    <w:rsid w:val="007F5E27"/>
    <w:rsid w:val="007F5F2C"/>
    <w:rsid w:val="007F6250"/>
    <w:rsid w:val="007F64B2"/>
    <w:rsid w:val="007F64F0"/>
    <w:rsid w:val="007F65C6"/>
    <w:rsid w:val="007F6965"/>
    <w:rsid w:val="007F6C2D"/>
    <w:rsid w:val="007F6C73"/>
    <w:rsid w:val="007F6FC2"/>
    <w:rsid w:val="007F720D"/>
    <w:rsid w:val="007F74D2"/>
    <w:rsid w:val="007F7A89"/>
    <w:rsid w:val="00800116"/>
    <w:rsid w:val="0080061A"/>
    <w:rsid w:val="00800BF1"/>
    <w:rsid w:val="00800C3B"/>
    <w:rsid w:val="00800C3C"/>
    <w:rsid w:val="00800F00"/>
    <w:rsid w:val="0080103D"/>
    <w:rsid w:val="00801425"/>
    <w:rsid w:val="008018B0"/>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54B"/>
    <w:rsid w:val="00805639"/>
    <w:rsid w:val="00805B14"/>
    <w:rsid w:val="00805FF6"/>
    <w:rsid w:val="0080624E"/>
    <w:rsid w:val="0080655F"/>
    <w:rsid w:val="00806C63"/>
    <w:rsid w:val="00807F9D"/>
    <w:rsid w:val="00807FB9"/>
    <w:rsid w:val="008102E0"/>
    <w:rsid w:val="0081069B"/>
    <w:rsid w:val="00810C03"/>
    <w:rsid w:val="00811542"/>
    <w:rsid w:val="008115C2"/>
    <w:rsid w:val="008115FE"/>
    <w:rsid w:val="00811EFB"/>
    <w:rsid w:val="00812274"/>
    <w:rsid w:val="008122B3"/>
    <w:rsid w:val="008126A5"/>
    <w:rsid w:val="00812804"/>
    <w:rsid w:val="00813B4A"/>
    <w:rsid w:val="00813E0C"/>
    <w:rsid w:val="00813F33"/>
    <w:rsid w:val="00814883"/>
    <w:rsid w:val="00814960"/>
    <w:rsid w:val="00814C50"/>
    <w:rsid w:val="008151EC"/>
    <w:rsid w:val="0081648B"/>
    <w:rsid w:val="00816B47"/>
    <w:rsid w:val="00816FCE"/>
    <w:rsid w:val="00817206"/>
    <w:rsid w:val="00817E7E"/>
    <w:rsid w:val="00820134"/>
    <w:rsid w:val="0082037F"/>
    <w:rsid w:val="008204EF"/>
    <w:rsid w:val="008207FC"/>
    <w:rsid w:val="0082085E"/>
    <w:rsid w:val="00820FCB"/>
    <w:rsid w:val="008210E5"/>
    <w:rsid w:val="00821212"/>
    <w:rsid w:val="008213BB"/>
    <w:rsid w:val="00821562"/>
    <w:rsid w:val="00821809"/>
    <w:rsid w:val="00821B63"/>
    <w:rsid w:val="0082270C"/>
    <w:rsid w:val="00822A00"/>
    <w:rsid w:val="00822A0E"/>
    <w:rsid w:val="00823D90"/>
    <w:rsid w:val="00823DD5"/>
    <w:rsid w:val="00823F72"/>
    <w:rsid w:val="0082414D"/>
    <w:rsid w:val="00824156"/>
    <w:rsid w:val="008243BD"/>
    <w:rsid w:val="00825BAD"/>
    <w:rsid w:val="00825EB3"/>
    <w:rsid w:val="00826214"/>
    <w:rsid w:val="008263A1"/>
    <w:rsid w:val="00826F8C"/>
    <w:rsid w:val="0082701F"/>
    <w:rsid w:val="00827291"/>
    <w:rsid w:val="008273D8"/>
    <w:rsid w:val="008279C7"/>
    <w:rsid w:val="0083029B"/>
    <w:rsid w:val="008305E0"/>
    <w:rsid w:val="00830A63"/>
    <w:rsid w:val="00831531"/>
    <w:rsid w:val="0083164E"/>
    <w:rsid w:val="008317EF"/>
    <w:rsid w:val="00831884"/>
    <w:rsid w:val="008318F8"/>
    <w:rsid w:val="008319DB"/>
    <w:rsid w:val="00831A9D"/>
    <w:rsid w:val="00831C2E"/>
    <w:rsid w:val="0083249E"/>
    <w:rsid w:val="00832FB7"/>
    <w:rsid w:val="008330EB"/>
    <w:rsid w:val="008333D4"/>
    <w:rsid w:val="00833478"/>
    <w:rsid w:val="008337FD"/>
    <w:rsid w:val="00833EE8"/>
    <w:rsid w:val="00834C63"/>
    <w:rsid w:val="00834D9C"/>
    <w:rsid w:val="00834FF1"/>
    <w:rsid w:val="0083565D"/>
    <w:rsid w:val="00835803"/>
    <w:rsid w:val="00835912"/>
    <w:rsid w:val="00835994"/>
    <w:rsid w:val="00835C1C"/>
    <w:rsid w:val="00836838"/>
    <w:rsid w:val="00837459"/>
    <w:rsid w:val="0083754C"/>
    <w:rsid w:val="0083782D"/>
    <w:rsid w:val="00837F8C"/>
    <w:rsid w:val="008400C9"/>
    <w:rsid w:val="00840892"/>
    <w:rsid w:val="00840CAC"/>
    <w:rsid w:val="008411B2"/>
    <w:rsid w:val="00841300"/>
    <w:rsid w:val="00841E70"/>
    <w:rsid w:val="00842161"/>
    <w:rsid w:val="0084218A"/>
    <w:rsid w:val="008421C3"/>
    <w:rsid w:val="008422E9"/>
    <w:rsid w:val="008424FF"/>
    <w:rsid w:val="008427A4"/>
    <w:rsid w:val="008430F0"/>
    <w:rsid w:val="00843660"/>
    <w:rsid w:val="00843FF9"/>
    <w:rsid w:val="00844086"/>
    <w:rsid w:val="0084428D"/>
    <w:rsid w:val="008442AC"/>
    <w:rsid w:val="008443AC"/>
    <w:rsid w:val="008445AC"/>
    <w:rsid w:val="00844ABF"/>
    <w:rsid w:val="00845109"/>
    <w:rsid w:val="008451B5"/>
    <w:rsid w:val="008453F3"/>
    <w:rsid w:val="00845569"/>
    <w:rsid w:val="008455EC"/>
    <w:rsid w:val="008460FD"/>
    <w:rsid w:val="00846357"/>
    <w:rsid w:val="0084667B"/>
    <w:rsid w:val="00846830"/>
    <w:rsid w:val="008471AB"/>
    <w:rsid w:val="008472C0"/>
    <w:rsid w:val="008473DE"/>
    <w:rsid w:val="00847426"/>
    <w:rsid w:val="008478B2"/>
    <w:rsid w:val="00847AD5"/>
    <w:rsid w:val="00847B38"/>
    <w:rsid w:val="00847EE7"/>
    <w:rsid w:val="00850081"/>
    <w:rsid w:val="00850353"/>
    <w:rsid w:val="00850735"/>
    <w:rsid w:val="008509FF"/>
    <w:rsid w:val="00850DD0"/>
    <w:rsid w:val="00850E2C"/>
    <w:rsid w:val="008512CB"/>
    <w:rsid w:val="00851368"/>
    <w:rsid w:val="0085148D"/>
    <w:rsid w:val="008514CF"/>
    <w:rsid w:val="00851A20"/>
    <w:rsid w:val="00851E00"/>
    <w:rsid w:val="008522FA"/>
    <w:rsid w:val="008530F6"/>
    <w:rsid w:val="00853454"/>
    <w:rsid w:val="00853699"/>
    <w:rsid w:val="00853DB1"/>
    <w:rsid w:val="00854404"/>
    <w:rsid w:val="00854B45"/>
    <w:rsid w:val="00854E0A"/>
    <w:rsid w:val="008556CD"/>
    <w:rsid w:val="008560E0"/>
    <w:rsid w:val="00856E9A"/>
    <w:rsid w:val="00856F56"/>
    <w:rsid w:val="00857041"/>
    <w:rsid w:val="0085733A"/>
    <w:rsid w:val="00857939"/>
    <w:rsid w:val="008579D2"/>
    <w:rsid w:val="008600D2"/>
    <w:rsid w:val="00860156"/>
    <w:rsid w:val="008601BA"/>
    <w:rsid w:val="008604BB"/>
    <w:rsid w:val="00860892"/>
    <w:rsid w:val="008609A9"/>
    <w:rsid w:val="00860E88"/>
    <w:rsid w:val="00860F11"/>
    <w:rsid w:val="0086124D"/>
    <w:rsid w:val="008614BB"/>
    <w:rsid w:val="008614ED"/>
    <w:rsid w:val="008615B6"/>
    <w:rsid w:val="008618F0"/>
    <w:rsid w:val="00861D0F"/>
    <w:rsid w:val="00861DD3"/>
    <w:rsid w:val="0086235E"/>
    <w:rsid w:val="0086255D"/>
    <w:rsid w:val="0086260C"/>
    <w:rsid w:val="0086306E"/>
    <w:rsid w:val="00863387"/>
    <w:rsid w:val="00863D76"/>
    <w:rsid w:val="00864C93"/>
    <w:rsid w:val="00864E15"/>
    <w:rsid w:val="008651D1"/>
    <w:rsid w:val="00865212"/>
    <w:rsid w:val="0086560D"/>
    <w:rsid w:val="0086579C"/>
    <w:rsid w:val="00865A35"/>
    <w:rsid w:val="00865DCC"/>
    <w:rsid w:val="008663CB"/>
    <w:rsid w:val="00866C81"/>
    <w:rsid w:val="008671C8"/>
    <w:rsid w:val="00867481"/>
    <w:rsid w:val="00870CA3"/>
    <w:rsid w:val="00870E26"/>
    <w:rsid w:val="00870FAF"/>
    <w:rsid w:val="00871374"/>
    <w:rsid w:val="008715E9"/>
    <w:rsid w:val="00871675"/>
    <w:rsid w:val="00871A7A"/>
    <w:rsid w:val="00871A7D"/>
    <w:rsid w:val="00871BEF"/>
    <w:rsid w:val="00871D97"/>
    <w:rsid w:val="00871F96"/>
    <w:rsid w:val="00872301"/>
    <w:rsid w:val="0087230E"/>
    <w:rsid w:val="008723C5"/>
    <w:rsid w:val="00872706"/>
    <w:rsid w:val="00872DD1"/>
    <w:rsid w:val="00872E31"/>
    <w:rsid w:val="00873C0D"/>
    <w:rsid w:val="0087408A"/>
    <w:rsid w:val="008740A9"/>
    <w:rsid w:val="00874224"/>
    <w:rsid w:val="00874356"/>
    <w:rsid w:val="00874849"/>
    <w:rsid w:val="00874916"/>
    <w:rsid w:val="00874CF5"/>
    <w:rsid w:val="0087550D"/>
    <w:rsid w:val="00875A10"/>
    <w:rsid w:val="00876101"/>
    <w:rsid w:val="0087634C"/>
    <w:rsid w:val="00876963"/>
    <w:rsid w:val="0087705A"/>
    <w:rsid w:val="008771B7"/>
    <w:rsid w:val="00877B3D"/>
    <w:rsid w:val="00877EA2"/>
    <w:rsid w:val="008800D9"/>
    <w:rsid w:val="0088014D"/>
    <w:rsid w:val="00880A9F"/>
    <w:rsid w:val="00880D5B"/>
    <w:rsid w:val="00881A0F"/>
    <w:rsid w:val="0088256F"/>
    <w:rsid w:val="008825DF"/>
    <w:rsid w:val="00882753"/>
    <w:rsid w:val="00882813"/>
    <w:rsid w:val="00882D73"/>
    <w:rsid w:val="0088379F"/>
    <w:rsid w:val="00883905"/>
    <w:rsid w:val="00883EEE"/>
    <w:rsid w:val="008840EC"/>
    <w:rsid w:val="00884570"/>
    <w:rsid w:val="00884639"/>
    <w:rsid w:val="00884FB2"/>
    <w:rsid w:val="0088515C"/>
    <w:rsid w:val="00885A91"/>
    <w:rsid w:val="00885CEB"/>
    <w:rsid w:val="00885D63"/>
    <w:rsid w:val="00885E91"/>
    <w:rsid w:val="00885F7E"/>
    <w:rsid w:val="008860B2"/>
    <w:rsid w:val="00886A76"/>
    <w:rsid w:val="00886AF8"/>
    <w:rsid w:val="00886AFA"/>
    <w:rsid w:val="00887077"/>
    <w:rsid w:val="00887156"/>
    <w:rsid w:val="00887E96"/>
    <w:rsid w:val="008900B4"/>
    <w:rsid w:val="008900BE"/>
    <w:rsid w:val="00890214"/>
    <w:rsid w:val="00890EEB"/>
    <w:rsid w:val="00892016"/>
    <w:rsid w:val="00893EC9"/>
    <w:rsid w:val="00893FBB"/>
    <w:rsid w:val="00894046"/>
    <w:rsid w:val="0089471E"/>
    <w:rsid w:val="00894E02"/>
    <w:rsid w:val="0089577A"/>
    <w:rsid w:val="008958A4"/>
    <w:rsid w:val="008959CF"/>
    <w:rsid w:val="00895C93"/>
    <w:rsid w:val="00895FD0"/>
    <w:rsid w:val="00896D86"/>
    <w:rsid w:val="00897363"/>
    <w:rsid w:val="008979D1"/>
    <w:rsid w:val="008A00BA"/>
    <w:rsid w:val="008A0667"/>
    <w:rsid w:val="008A0CF7"/>
    <w:rsid w:val="008A12E9"/>
    <w:rsid w:val="008A1547"/>
    <w:rsid w:val="008A1596"/>
    <w:rsid w:val="008A1BE9"/>
    <w:rsid w:val="008A1FF3"/>
    <w:rsid w:val="008A24C1"/>
    <w:rsid w:val="008A25F6"/>
    <w:rsid w:val="008A28E8"/>
    <w:rsid w:val="008A2B18"/>
    <w:rsid w:val="008A2D7B"/>
    <w:rsid w:val="008A2E32"/>
    <w:rsid w:val="008A35CD"/>
    <w:rsid w:val="008A4029"/>
    <w:rsid w:val="008A4956"/>
    <w:rsid w:val="008A59DD"/>
    <w:rsid w:val="008A5A77"/>
    <w:rsid w:val="008A621C"/>
    <w:rsid w:val="008A64BD"/>
    <w:rsid w:val="008A6793"/>
    <w:rsid w:val="008A6B0A"/>
    <w:rsid w:val="008A6B31"/>
    <w:rsid w:val="008A7172"/>
    <w:rsid w:val="008A7A3A"/>
    <w:rsid w:val="008A7B63"/>
    <w:rsid w:val="008B05B3"/>
    <w:rsid w:val="008B0842"/>
    <w:rsid w:val="008B089F"/>
    <w:rsid w:val="008B0A36"/>
    <w:rsid w:val="008B0B66"/>
    <w:rsid w:val="008B0C25"/>
    <w:rsid w:val="008B0F1D"/>
    <w:rsid w:val="008B1242"/>
    <w:rsid w:val="008B12D2"/>
    <w:rsid w:val="008B134D"/>
    <w:rsid w:val="008B1416"/>
    <w:rsid w:val="008B1460"/>
    <w:rsid w:val="008B1A98"/>
    <w:rsid w:val="008B1C9C"/>
    <w:rsid w:val="008B1CE2"/>
    <w:rsid w:val="008B1E8E"/>
    <w:rsid w:val="008B3005"/>
    <w:rsid w:val="008B310C"/>
    <w:rsid w:val="008B3461"/>
    <w:rsid w:val="008B3A94"/>
    <w:rsid w:val="008B3CCF"/>
    <w:rsid w:val="008B3D14"/>
    <w:rsid w:val="008B3D15"/>
    <w:rsid w:val="008B49C1"/>
    <w:rsid w:val="008B4B01"/>
    <w:rsid w:val="008B4CEC"/>
    <w:rsid w:val="008B4DEB"/>
    <w:rsid w:val="008B4F54"/>
    <w:rsid w:val="008B5A5B"/>
    <w:rsid w:val="008B6087"/>
    <w:rsid w:val="008B63C3"/>
    <w:rsid w:val="008B6868"/>
    <w:rsid w:val="008B6927"/>
    <w:rsid w:val="008B6F94"/>
    <w:rsid w:val="008B70D2"/>
    <w:rsid w:val="008B71DB"/>
    <w:rsid w:val="008B738C"/>
    <w:rsid w:val="008B7AB8"/>
    <w:rsid w:val="008B7B90"/>
    <w:rsid w:val="008C00AF"/>
    <w:rsid w:val="008C017A"/>
    <w:rsid w:val="008C02B2"/>
    <w:rsid w:val="008C08E2"/>
    <w:rsid w:val="008C0968"/>
    <w:rsid w:val="008C0ACC"/>
    <w:rsid w:val="008C0FA9"/>
    <w:rsid w:val="008C1224"/>
    <w:rsid w:val="008C13A3"/>
    <w:rsid w:val="008C1742"/>
    <w:rsid w:val="008C20FD"/>
    <w:rsid w:val="008C2A0F"/>
    <w:rsid w:val="008C2C89"/>
    <w:rsid w:val="008C2C93"/>
    <w:rsid w:val="008C3115"/>
    <w:rsid w:val="008C3426"/>
    <w:rsid w:val="008C37BF"/>
    <w:rsid w:val="008C3CE4"/>
    <w:rsid w:val="008C3E49"/>
    <w:rsid w:val="008C4225"/>
    <w:rsid w:val="008C4A80"/>
    <w:rsid w:val="008C51C1"/>
    <w:rsid w:val="008C5767"/>
    <w:rsid w:val="008C581F"/>
    <w:rsid w:val="008C59D9"/>
    <w:rsid w:val="008C6159"/>
    <w:rsid w:val="008C647A"/>
    <w:rsid w:val="008C6905"/>
    <w:rsid w:val="008C7019"/>
    <w:rsid w:val="008C7948"/>
    <w:rsid w:val="008D0045"/>
    <w:rsid w:val="008D00D3"/>
    <w:rsid w:val="008D0173"/>
    <w:rsid w:val="008D05AC"/>
    <w:rsid w:val="008D0769"/>
    <w:rsid w:val="008D0888"/>
    <w:rsid w:val="008D0DAC"/>
    <w:rsid w:val="008D11D8"/>
    <w:rsid w:val="008D1351"/>
    <w:rsid w:val="008D140F"/>
    <w:rsid w:val="008D146D"/>
    <w:rsid w:val="008D15E8"/>
    <w:rsid w:val="008D1AB3"/>
    <w:rsid w:val="008D2498"/>
    <w:rsid w:val="008D3402"/>
    <w:rsid w:val="008D3CF5"/>
    <w:rsid w:val="008D3FC9"/>
    <w:rsid w:val="008D3FF1"/>
    <w:rsid w:val="008D42F0"/>
    <w:rsid w:val="008D4360"/>
    <w:rsid w:val="008D45A6"/>
    <w:rsid w:val="008D46BC"/>
    <w:rsid w:val="008D4744"/>
    <w:rsid w:val="008D56FE"/>
    <w:rsid w:val="008D613A"/>
    <w:rsid w:val="008D62E7"/>
    <w:rsid w:val="008D642E"/>
    <w:rsid w:val="008D65C0"/>
    <w:rsid w:val="008D68AB"/>
    <w:rsid w:val="008D79A3"/>
    <w:rsid w:val="008D7F31"/>
    <w:rsid w:val="008D7FAB"/>
    <w:rsid w:val="008E0141"/>
    <w:rsid w:val="008E0B01"/>
    <w:rsid w:val="008E0D36"/>
    <w:rsid w:val="008E14AA"/>
    <w:rsid w:val="008E1B73"/>
    <w:rsid w:val="008E1CA6"/>
    <w:rsid w:val="008E20F2"/>
    <w:rsid w:val="008E2611"/>
    <w:rsid w:val="008E2B6C"/>
    <w:rsid w:val="008E3136"/>
    <w:rsid w:val="008E3286"/>
    <w:rsid w:val="008E3915"/>
    <w:rsid w:val="008E3CAD"/>
    <w:rsid w:val="008E4342"/>
    <w:rsid w:val="008E46F0"/>
    <w:rsid w:val="008E4BA9"/>
    <w:rsid w:val="008E4EDA"/>
    <w:rsid w:val="008E5589"/>
    <w:rsid w:val="008E55CA"/>
    <w:rsid w:val="008E5765"/>
    <w:rsid w:val="008E63A4"/>
    <w:rsid w:val="008E698A"/>
    <w:rsid w:val="008E6C87"/>
    <w:rsid w:val="008E7A40"/>
    <w:rsid w:val="008E7A87"/>
    <w:rsid w:val="008E7F69"/>
    <w:rsid w:val="008E7FD3"/>
    <w:rsid w:val="008F014F"/>
    <w:rsid w:val="008F072A"/>
    <w:rsid w:val="008F0B74"/>
    <w:rsid w:val="008F0DDA"/>
    <w:rsid w:val="008F1583"/>
    <w:rsid w:val="008F16BC"/>
    <w:rsid w:val="008F321A"/>
    <w:rsid w:val="008F3268"/>
    <w:rsid w:val="008F3434"/>
    <w:rsid w:val="008F3A44"/>
    <w:rsid w:val="008F46C8"/>
    <w:rsid w:val="008F490A"/>
    <w:rsid w:val="008F4C9A"/>
    <w:rsid w:val="008F507C"/>
    <w:rsid w:val="008F5823"/>
    <w:rsid w:val="008F5D4A"/>
    <w:rsid w:val="008F6901"/>
    <w:rsid w:val="008F6B7C"/>
    <w:rsid w:val="008F6CBF"/>
    <w:rsid w:val="008F6F91"/>
    <w:rsid w:val="008F7665"/>
    <w:rsid w:val="008F7DC7"/>
    <w:rsid w:val="008F7EAB"/>
    <w:rsid w:val="008F7F0C"/>
    <w:rsid w:val="00900BA9"/>
    <w:rsid w:val="00900FFA"/>
    <w:rsid w:val="00901F5C"/>
    <w:rsid w:val="009025EF"/>
    <w:rsid w:val="00902E92"/>
    <w:rsid w:val="00903C39"/>
    <w:rsid w:val="00903D18"/>
    <w:rsid w:val="00904695"/>
    <w:rsid w:val="009048D9"/>
    <w:rsid w:val="00904AC3"/>
    <w:rsid w:val="00904AE7"/>
    <w:rsid w:val="0090556D"/>
    <w:rsid w:val="00905B3F"/>
    <w:rsid w:val="00905D94"/>
    <w:rsid w:val="009060E0"/>
    <w:rsid w:val="009062A5"/>
    <w:rsid w:val="00906515"/>
    <w:rsid w:val="00907256"/>
    <w:rsid w:val="00907A2F"/>
    <w:rsid w:val="00907CA6"/>
    <w:rsid w:val="00907F94"/>
    <w:rsid w:val="00910043"/>
    <w:rsid w:val="0091042B"/>
    <w:rsid w:val="00910FD4"/>
    <w:rsid w:val="00911435"/>
    <w:rsid w:val="00911B48"/>
    <w:rsid w:val="00911E99"/>
    <w:rsid w:val="00912640"/>
    <w:rsid w:val="009126C4"/>
    <w:rsid w:val="009129CA"/>
    <w:rsid w:val="00912AA8"/>
    <w:rsid w:val="00912D22"/>
    <w:rsid w:val="00913102"/>
    <w:rsid w:val="009132F8"/>
    <w:rsid w:val="009134EA"/>
    <w:rsid w:val="00913610"/>
    <w:rsid w:val="00913937"/>
    <w:rsid w:val="009139BA"/>
    <w:rsid w:val="00913B53"/>
    <w:rsid w:val="009140DE"/>
    <w:rsid w:val="009143CB"/>
    <w:rsid w:val="009145EB"/>
    <w:rsid w:val="009154BD"/>
    <w:rsid w:val="00915841"/>
    <w:rsid w:val="00915A45"/>
    <w:rsid w:val="0091633F"/>
    <w:rsid w:val="00916C78"/>
    <w:rsid w:val="00916C84"/>
    <w:rsid w:val="00916D0A"/>
    <w:rsid w:val="00917189"/>
    <w:rsid w:val="00917230"/>
    <w:rsid w:val="00917889"/>
    <w:rsid w:val="00917CC6"/>
    <w:rsid w:val="00917D1B"/>
    <w:rsid w:val="00917E57"/>
    <w:rsid w:val="00920154"/>
    <w:rsid w:val="0092069D"/>
    <w:rsid w:val="009208DD"/>
    <w:rsid w:val="00920944"/>
    <w:rsid w:val="00920DEA"/>
    <w:rsid w:val="00921196"/>
    <w:rsid w:val="00921296"/>
    <w:rsid w:val="0092129C"/>
    <w:rsid w:val="009218FC"/>
    <w:rsid w:val="00921A00"/>
    <w:rsid w:val="00921AD3"/>
    <w:rsid w:val="009236B8"/>
    <w:rsid w:val="009236DD"/>
    <w:rsid w:val="0092397C"/>
    <w:rsid w:val="009251A7"/>
    <w:rsid w:val="00925738"/>
    <w:rsid w:val="0092667D"/>
    <w:rsid w:val="00926801"/>
    <w:rsid w:val="009273CE"/>
    <w:rsid w:val="009275ED"/>
    <w:rsid w:val="00927B1D"/>
    <w:rsid w:val="00927F53"/>
    <w:rsid w:val="00927F89"/>
    <w:rsid w:val="00930447"/>
    <w:rsid w:val="009306F4"/>
    <w:rsid w:val="009316A6"/>
    <w:rsid w:val="00931B73"/>
    <w:rsid w:val="00931B9E"/>
    <w:rsid w:val="0093400F"/>
    <w:rsid w:val="009343AA"/>
    <w:rsid w:val="009346AD"/>
    <w:rsid w:val="00934A0F"/>
    <w:rsid w:val="0093542E"/>
    <w:rsid w:val="00935823"/>
    <w:rsid w:val="009359C9"/>
    <w:rsid w:val="00935F8A"/>
    <w:rsid w:val="009364E6"/>
    <w:rsid w:val="00936919"/>
    <w:rsid w:val="0093691C"/>
    <w:rsid w:val="00936990"/>
    <w:rsid w:val="00936AE2"/>
    <w:rsid w:val="00936D1C"/>
    <w:rsid w:val="00936F4C"/>
    <w:rsid w:val="00936F9A"/>
    <w:rsid w:val="009370E6"/>
    <w:rsid w:val="009377AB"/>
    <w:rsid w:val="00937BE2"/>
    <w:rsid w:val="00937C3A"/>
    <w:rsid w:val="00937F6A"/>
    <w:rsid w:val="00937FA2"/>
    <w:rsid w:val="00940198"/>
    <w:rsid w:val="009401CD"/>
    <w:rsid w:val="009402D0"/>
    <w:rsid w:val="009404AA"/>
    <w:rsid w:val="009409DB"/>
    <w:rsid w:val="00940D17"/>
    <w:rsid w:val="00940D35"/>
    <w:rsid w:val="00940DE9"/>
    <w:rsid w:val="00940F62"/>
    <w:rsid w:val="009414A9"/>
    <w:rsid w:val="00943326"/>
    <w:rsid w:val="0094334D"/>
    <w:rsid w:val="00943357"/>
    <w:rsid w:val="009437B2"/>
    <w:rsid w:val="00943CE1"/>
    <w:rsid w:val="00943D6E"/>
    <w:rsid w:val="00944427"/>
    <w:rsid w:val="0094461E"/>
    <w:rsid w:val="00944729"/>
    <w:rsid w:val="0094484C"/>
    <w:rsid w:val="0094488D"/>
    <w:rsid w:val="00944EA8"/>
    <w:rsid w:val="00944F84"/>
    <w:rsid w:val="009450E0"/>
    <w:rsid w:val="00945195"/>
    <w:rsid w:val="0094536A"/>
    <w:rsid w:val="009454FC"/>
    <w:rsid w:val="009454FE"/>
    <w:rsid w:val="00945519"/>
    <w:rsid w:val="00945A2F"/>
    <w:rsid w:val="00945ACD"/>
    <w:rsid w:val="00945DC9"/>
    <w:rsid w:val="00946192"/>
    <w:rsid w:val="00946564"/>
    <w:rsid w:val="00946748"/>
    <w:rsid w:val="00946861"/>
    <w:rsid w:val="00946CC7"/>
    <w:rsid w:val="00946D9D"/>
    <w:rsid w:val="00947C77"/>
    <w:rsid w:val="009505EB"/>
    <w:rsid w:val="009506E8"/>
    <w:rsid w:val="0095074A"/>
    <w:rsid w:val="00950A01"/>
    <w:rsid w:val="00950A12"/>
    <w:rsid w:val="00950DAC"/>
    <w:rsid w:val="00951707"/>
    <w:rsid w:val="00951C0B"/>
    <w:rsid w:val="00951CBC"/>
    <w:rsid w:val="00951E5B"/>
    <w:rsid w:val="00952625"/>
    <w:rsid w:val="00952730"/>
    <w:rsid w:val="00952C8B"/>
    <w:rsid w:val="00952D03"/>
    <w:rsid w:val="009531A1"/>
    <w:rsid w:val="009532F7"/>
    <w:rsid w:val="0095391F"/>
    <w:rsid w:val="00953A87"/>
    <w:rsid w:val="00953FE0"/>
    <w:rsid w:val="00954355"/>
    <w:rsid w:val="00954444"/>
    <w:rsid w:val="00954E6A"/>
    <w:rsid w:val="009551E0"/>
    <w:rsid w:val="00955201"/>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2C9C"/>
    <w:rsid w:val="00963A16"/>
    <w:rsid w:val="00963BF1"/>
    <w:rsid w:val="00963C3D"/>
    <w:rsid w:val="00963CB7"/>
    <w:rsid w:val="00963CE8"/>
    <w:rsid w:val="00964451"/>
    <w:rsid w:val="00964668"/>
    <w:rsid w:val="0096523B"/>
    <w:rsid w:val="00965ED5"/>
    <w:rsid w:val="00966303"/>
    <w:rsid w:val="00966A51"/>
    <w:rsid w:val="00966C78"/>
    <w:rsid w:val="00967045"/>
    <w:rsid w:val="009673A5"/>
    <w:rsid w:val="009677AD"/>
    <w:rsid w:val="009678D0"/>
    <w:rsid w:val="00967C49"/>
    <w:rsid w:val="0097051C"/>
    <w:rsid w:val="009707B9"/>
    <w:rsid w:val="00970F4D"/>
    <w:rsid w:val="009710A3"/>
    <w:rsid w:val="009715EB"/>
    <w:rsid w:val="00971747"/>
    <w:rsid w:val="009721A0"/>
    <w:rsid w:val="009725A8"/>
    <w:rsid w:val="0097260B"/>
    <w:rsid w:val="00972766"/>
    <w:rsid w:val="00972876"/>
    <w:rsid w:val="00972E88"/>
    <w:rsid w:val="0097314E"/>
    <w:rsid w:val="00973352"/>
    <w:rsid w:val="00973641"/>
    <w:rsid w:val="00973859"/>
    <w:rsid w:val="00973DF8"/>
    <w:rsid w:val="009742FC"/>
    <w:rsid w:val="00974401"/>
    <w:rsid w:val="0097450C"/>
    <w:rsid w:val="009745D0"/>
    <w:rsid w:val="00975167"/>
    <w:rsid w:val="00975450"/>
    <w:rsid w:val="0097560D"/>
    <w:rsid w:val="0097577F"/>
    <w:rsid w:val="00975D32"/>
    <w:rsid w:val="00975D7E"/>
    <w:rsid w:val="00975DA1"/>
    <w:rsid w:val="00975EC5"/>
    <w:rsid w:val="00976055"/>
    <w:rsid w:val="009760DE"/>
    <w:rsid w:val="00976175"/>
    <w:rsid w:val="00976423"/>
    <w:rsid w:val="00976C6F"/>
    <w:rsid w:val="00976DDE"/>
    <w:rsid w:val="00976E84"/>
    <w:rsid w:val="00976F4E"/>
    <w:rsid w:val="009770EB"/>
    <w:rsid w:val="009772E3"/>
    <w:rsid w:val="009773A5"/>
    <w:rsid w:val="009773CA"/>
    <w:rsid w:val="00977C88"/>
    <w:rsid w:val="00977D8D"/>
    <w:rsid w:val="00977DB6"/>
    <w:rsid w:val="009803B2"/>
    <w:rsid w:val="009803EE"/>
    <w:rsid w:val="00980424"/>
    <w:rsid w:val="00980705"/>
    <w:rsid w:val="00980CDD"/>
    <w:rsid w:val="0098176D"/>
    <w:rsid w:val="00981891"/>
    <w:rsid w:val="0098271A"/>
    <w:rsid w:val="00982948"/>
    <w:rsid w:val="00982B03"/>
    <w:rsid w:val="009830C1"/>
    <w:rsid w:val="0098312F"/>
    <w:rsid w:val="00983725"/>
    <w:rsid w:val="009837FA"/>
    <w:rsid w:val="0098380F"/>
    <w:rsid w:val="00983979"/>
    <w:rsid w:val="00983A9E"/>
    <w:rsid w:val="009846C0"/>
    <w:rsid w:val="00984AF6"/>
    <w:rsid w:val="00984CBE"/>
    <w:rsid w:val="00985005"/>
    <w:rsid w:val="0098510C"/>
    <w:rsid w:val="00985161"/>
    <w:rsid w:val="009856AD"/>
    <w:rsid w:val="009856F1"/>
    <w:rsid w:val="00985C55"/>
    <w:rsid w:val="00985E91"/>
    <w:rsid w:val="00986331"/>
    <w:rsid w:val="00986591"/>
    <w:rsid w:val="00986598"/>
    <w:rsid w:val="009867EA"/>
    <w:rsid w:val="00987DFA"/>
    <w:rsid w:val="00987F71"/>
    <w:rsid w:val="00987FE2"/>
    <w:rsid w:val="00990ADF"/>
    <w:rsid w:val="00990EDD"/>
    <w:rsid w:val="009910D9"/>
    <w:rsid w:val="009913F5"/>
    <w:rsid w:val="00991B96"/>
    <w:rsid w:val="00991E04"/>
    <w:rsid w:val="00991E36"/>
    <w:rsid w:val="00991F49"/>
    <w:rsid w:val="009921BB"/>
    <w:rsid w:val="0099293B"/>
    <w:rsid w:val="00992CB3"/>
    <w:rsid w:val="00992CD8"/>
    <w:rsid w:val="009935FF"/>
    <w:rsid w:val="00993784"/>
    <w:rsid w:val="009938B6"/>
    <w:rsid w:val="009942AA"/>
    <w:rsid w:val="009942B8"/>
    <w:rsid w:val="00994D7A"/>
    <w:rsid w:val="009950EC"/>
    <w:rsid w:val="00995158"/>
    <w:rsid w:val="00995E44"/>
    <w:rsid w:val="00996725"/>
    <w:rsid w:val="00996890"/>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8F"/>
    <w:rsid w:val="009A35AC"/>
    <w:rsid w:val="009A3C88"/>
    <w:rsid w:val="009A44B8"/>
    <w:rsid w:val="009A4829"/>
    <w:rsid w:val="009A4843"/>
    <w:rsid w:val="009A4BE1"/>
    <w:rsid w:val="009A5120"/>
    <w:rsid w:val="009A5270"/>
    <w:rsid w:val="009A54CB"/>
    <w:rsid w:val="009A5B1D"/>
    <w:rsid w:val="009A5F18"/>
    <w:rsid w:val="009A5FE6"/>
    <w:rsid w:val="009A60F1"/>
    <w:rsid w:val="009A6454"/>
    <w:rsid w:val="009A65CB"/>
    <w:rsid w:val="009A662F"/>
    <w:rsid w:val="009A6BB4"/>
    <w:rsid w:val="009A6E47"/>
    <w:rsid w:val="009A764F"/>
    <w:rsid w:val="009A79B6"/>
    <w:rsid w:val="009A7A8A"/>
    <w:rsid w:val="009A7DBB"/>
    <w:rsid w:val="009A7E48"/>
    <w:rsid w:val="009B013A"/>
    <w:rsid w:val="009B078E"/>
    <w:rsid w:val="009B0936"/>
    <w:rsid w:val="009B0A4F"/>
    <w:rsid w:val="009B0BC2"/>
    <w:rsid w:val="009B1381"/>
    <w:rsid w:val="009B17EB"/>
    <w:rsid w:val="009B181E"/>
    <w:rsid w:val="009B18F4"/>
    <w:rsid w:val="009B1B5E"/>
    <w:rsid w:val="009B1F49"/>
    <w:rsid w:val="009B288B"/>
    <w:rsid w:val="009B31C5"/>
    <w:rsid w:val="009B32B8"/>
    <w:rsid w:val="009B3343"/>
    <w:rsid w:val="009B33FC"/>
    <w:rsid w:val="009B379B"/>
    <w:rsid w:val="009B39D0"/>
    <w:rsid w:val="009B3C01"/>
    <w:rsid w:val="009B40DE"/>
    <w:rsid w:val="009B426D"/>
    <w:rsid w:val="009B42A8"/>
    <w:rsid w:val="009B4310"/>
    <w:rsid w:val="009B4468"/>
    <w:rsid w:val="009B44FD"/>
    <w:rsid w:val="009B463F"/>
    <w:rsid w:val="009B4A82"/>
    <w:rsid w:val="009B4BC7"/>
    <w:rsid w:val="009B538B"/>
    <w:rsid w:val="009B5C7E"/>
    <w:rsid w:val="009B6756"/>
    <w:rsid w:val="009B6E6C"/>
    <w:rsid w:val="009B754B"/>
    <w:rsid w:val="009B76AE"/>
    <w:rsid w:val="009B7C16"/>
    <w:rsid w:val="009C035B"/>
    <w:rsid w:val="009C0B80"/>
    <w:rsid w:val="009C1A1F"/>
    <w:rsid w:val="009C1A9E"/>
    <w:rsid w:val="009C1B37"/>
    <w:rsid w:val="009C279A"/>
    <w:rsid w:val="009C2A5B"/>
    <w:rsid w:val="009C2E52"/>
    <w:rsid w:val="009C34DE"/>
    <w:rsid w:val="009C38AF"/>
    <w:rsid w:val="009C3B90"/>
    <w:rsid w:val="009C3DA2"/>
    <w:rsid w:val="009C3DDE"/>
    <w:rsid w:val="009C412F"/>
    <w:rsid w:val="009C4A9F"/>
    <w:rsid w:val="009C4B78"/>
    <w:rsid w:val="009C5950"/>
    <w:rsid w:val="009C6177"/>
    <w:rsid w:val="009C6A7C"/>
    <w:rsid w:val="009C6E4B"/>
    <w:rsid w:val="009C6F2C"/>
    <w:rsid w:val="009C7429"/>
    <w:rsid w:val="009C742F"/>
    <w:rsid w:val="009C7758"/>
    <w:rsid w:val="009C787D"/>
    <w:rsid w:val="009C78E4"/>
    <w:rsid w:val="009C7909"/>
    <w:rsid w:val="009C7D42"/>
    <w:rsid w:val="009C7FAF"/>
    <w:rsid w:val="009D018B"/>
    <w:rsid w:val="009D094F"/>
    <w:rsid w:val="009D097E"/>
    <w:rsid w:val="009D133D"/>
    <w:rsid w:val="009D15E4"/>
    <w:rsid w:val="009D18BA"/>
    <w:rsid w:val="009D2AC4"/>
    <w:rsid w:val="009D2C0D"/>
    <w:rsid w:val="009D357A"/>
    <w:rsid w:val="009D3681"/>
    <w:rsid w:val="009D3866"/>
    <w:rsid w:val="009D3C4E"/>
    <w:rsid w:val="009D3FFF"/>
    <w:rsid w:val="009D40B0"/>
    <w:rsid w:val="009D4182"/>
    <w:rsid w:val="009D41AE"/>
    <w:rsid w:val="009D4600"/>
    <w:rsid w:val="009D4867"/>
    <w:rsid w:val="009D4C53"/>
    <w:rsid w:val="009D4E2D"/>
    <w:rsid w:val="009D51FF"/>
    <w:rsid w:val="009D54A0"/>
    <w:rsid w:val="009D57E5"/>
    <w:rsid w:val="009D59E7"/>
    <w:rsid w:val="009D5A81"/>
    <w:rsid w:val="009D6E1E"/>
    <w:rsid w:val="009D764F"/>
    <w:rsid w:val="009D78B7"/>
    <w:rsid w:val="009D7951"/>
    <w:rsid w:val="009D7F9A"/>
    <w:rsid w:val="009E0237"/>
    <w:rsid w:val="009E06E2"/>
    <w:rsid w:val="009E0743"/>
    <w:rsid w:val="009E0E47"/>
    <w:rsid w:val="009E0E53"/>
    <w:rsid w:val="009E0FF2"/>
    <w:rsid w:val="009E1840"/>
    <w:rsid w:val="009E2003"/>
    <w:rsid w:val="009E2289"/>
    <w:rsid w:val="009E255B"/>
    <w:rsid w:val="009E266F"/>
    <w:rsid w:val="009E289E"/>
    <w:rsid w:val="009E2F36"/>
    <w:rsid w:val="009E3085"/>
    <w:rsid w:val="009E35CE"/>
    <w:rsid w:val="009E3756"/>
    <w:rsid w:val="009E3877"/>
    <w:rsid w:val="009E3C2A"/>
    <w:rsid w:val="009E3DCE"/>
    <w:rsid w:val="009E448A"/>
    <w:rsid w:val="009E4823"/>
    <w:rsid w:val="009E497C"/>
    <w:rsid w:val="009E4BC7"/>
    <w:rsid w:val="009E4F79"/>
    <w:rsid w:val="009E4FE3"/>
    <w:rsid w:val="009E568B"/>
    <w:rsid w:val="009E569C"/>
    <w:rsid w:val="009E585B"/>
    <w:rsid w:val="009E5890"/>
    <w:rsid w:val="009E5BD7"/>
    <w:rsid w:val="009E5CBD"/>
    <w:rsid w:val="009E5D3A"/>
    <w:rsid w:val="009E5DC7"/>
    <w:rsid w:val="009E60BA"/>
    <w:rsid w:val="009E6266"/>
    <w:rsid w:val="009E6E4E"/>
    <w:rsid w:val="009E6F76"/>
    <w:rsid w:val="009E6FCE"/>
    <w:rsid w:val="009E74C1"/>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AEA"/>
    <w:rsid w:val="009F2BCD"/>
    <w:rsid w:val="009F2FA4"/>
    <w:rsid w:val="009F30F0"/>
    <w:rsid w:val="009F3B40"/>
    <w:rsid w:val="009F41E9"/>
    <w:rsid w:val="009F42E6"/>
    <w:rsid w:val="009F4340"/>
    <w:rsid w:val="009F466B"/>
    <w:rsid w:val="009F4E37"/>
    <w:rsid w:val="009F51A4"/>
    <w:rsid w:val="009F57AF"/>
    <w:rsid w:val="009F5818"/>
    <w:rsid w:val="009F5C3C"/>
    <w:rsid w:val="009F602A"/>
    <w:rsid w:val="009F6589"/>
    <w:rsid w:val="009F670F"/>
    <w:rsid w:val="009F77E7"/>
    <w:rsid w:val="009F78E9"/>
    <w:rsid w:val="009F795D"/>
    <w:rsid w:val="009F7979"/>
    <w:rsid w:val="009F7B37"/>
    <w:rsid w:val="00A0032E"/>
    <w:rsid w:val="00A003A2"/>
    <w:rsid w:val="00A00895"/>
    <w:rsid w:val="00A01887"/>
    <w:rsid w:val="00A01972"/>
    <w:rsid w:val="00A01E64"/>
    <w:rsid w:val="00A021B8"/>
    <w:rsid w:val="00A02495"/>
    <w:rsid w:val="00A02BC8"/>
    <w:rsid w:val="00A03491"/>
    <w:rsid w:val="00A035FF"/>
    <w:rsid w:val="00A036BC"/>
    <w:rsid w:val="00A03E2C"/>
    <w:rsid w:val="00A0464D"/>
    <w:rsid w:val="00A04737"/>
    <w:rsid w:val="00A04AAA"/>
    <w:rsid w:val="00A05091"/>
    <w:rsid w:val="00A053FD"/>
    <w:rsid w:val="00A0575A"/>
    <w:rsid w:val="00A057E2"/>
    <w:rsid w:val="00A06279"/>
    <w:rsid w:val="00A063D0"/>
    <w:rsid w:val="00A06D42"/>
    <w:rsid w:val="00A102E0"/>
    <w:rsid w:val="00A10961"/>
    <w:rsid w:val="00A10B74"/>
    <w:rsid w:val="00A1101A"/>
    <w:rsid w:val="00A115F8"/>
    <w:rsid w:val="00A120DD"/>
    <w:rsid w:val="00A12D42"/>
    <w:rsid w:val="00A13014"/>
    <w:rsid w:val="00A13295"/>
    <w:rsid w:val="00A13488"/>
    <w:rsid w:val="00A13718"/>
    <w:rsid w:val="00A13D01"/>
    <w:rsid w:val="00A13DC0"/>
    <w:rsid w:val="00A13E1C"/>
    <w:rsid w:val="00A147C4"/>
    <w:rsid w:val="00A14804"/>
    <w:rsid w:val="00A14A46"/>
    <w:rsid w:val="00A14BF9"/>
    <w:rsid w:val="00A14E1F"/>
    <w:rsid w:val="00A150FD"/>
    <w:rsid w:val="00A15879"/>
    <w:rsid w:val="00A15DE6"/>
    <w:rsid w:val="00A15E7C"/>
    <w:rsid w:val="00A16253"/>
    <w:rsid w:val="00A1665F"/>
    <w:rsid w:val="00A171B1"/>
    <w:rsid w:val="00A175A8"/>
    <w:rsid w:val="00A1782B"/>
    <w:rsid w:val="00A178CF"/>
    <w:rsid w:val="00A17929"/>
    <w:rsid w:val="00A17CAA"/>
    <w:rsid w:val="00A20145"/>
    <w:rsid w:val="00A205D5"/>
    <w:rsid w:val="00A207BB"/>
    <w:rsid w:val="00A20933"/>
    <w:rsid w:val="00A20A61"/>
    <w:rsid w:val="00A20EF2"/>
    <w:rsid w:val="00A21536"/>
    <w:rsid w:val="00A218C4"/>
    <w:rsid w:val="00A219AF"/>
    <w:rsid w:val="00A22769"/>
    <w:rsid w:val="00A22BC3"/>
    <w:rsid w:val="00A230D2"/>
    <w:rsid w:val="00A232BF"/>
    <w:rsid w:val="00A23A3A"/>
    <w:rsid w:val="00A23B86"/>
    <w:rsid w:val="00A23F38"/>
    <w:rsid w:val="00A23FFE"/>
    <w:rsid w:val="00A24357"/>
    <w:rsid w:val="00A2442F"/>
    <w:rsid w:val="00A2472F"/>
    <w:rsid w:val="00A249A5"/>
    <w:rsid w:val="00A250D5"/>
    <w:rsid w:val="00A2534D"/>
    <w:rsid w:val="00A25BF0"/>
    <w:rsid w:val="00A25EEB"/>
    <w:rsid w:val="00A266F0"/>
    <w:rsid w:val="00A27362"/>
    <w:rsid w:val="00A27462"/>
    <w:rsid w:val="00A277A0"/>
    <w:rsid w:val="00A2784A"/>
    <w:rsid w:val="00A27AF7"/>
    <w:rsid w:val="00A27D0D"/>
    <w:rsid w:val="00A27EDB"/>
    <w:rsid w:val="00A3003B"/>
    <w:rsid w:val="00A308ED"/>
    <w:rsid w:val="00A30BAF"/>
    <w:rsid w:val="00A30EA8"/>
    <w:rsid w:val="00A31F07"/>
    <w:rsid w:val="00A326BF"/>
    <w:rsid w:val="00A32A88"/>
    <w:rsid w:val="00A32ECE"/>
    <w:rsid w:val="00A33402"/>
    <w:rsid w:val="00A33525"/>
    <w:rsid w:val="00A341DA"/>
    <w:rsid w:val="00A34755"/>
    <w:rsid w:val="00A34F89"/>
    <w:rsid w:val="00A35352"/>
    <w:rsid w:val="00A3535F"/>
    <w:rsid w:val="00A357F4"/>
    <w:rsid w:val="00A35A0B"/>
    <w:rsid w:val="00A35EC6"/>
    <w:rsid w:val="00A35F23"/>
    <w:rsid w:val="00A36339"/>
    <w:rsid w:val="00A36BA6"/>
    <w:rsid w:val="00A374F5"/>
    <w:rsid w:val="00A37630"/>
    <w:rsid w:val="00A3787C"/>
    <w:rsid w:val="00A37897"/>
    <w:rsid w:val="00A37AD7"/>
    <w:rsid w:val="00A37BC3"/>
    <w:rsid w:val="00A400C8"/>
    <w:rsid w:val="00A4012C"/>
    <w:rsid w:val="00A40B0C"/>
    <w:rsid w:val="00A40CAD"/>
    <w:rsid w:val="00A40D88"/>
    <w:rsid w:val="00A4167D"/>
    <w:rsid w:val="00A41A3C"/>
    <w:rsid w:val="00A4227D"/>
    <w:rsid w:val="00A42BED"/>
    <w:rsid w:val="00A42F29"/>
    <w:rsid w:val="00A43199"/>
    <w:rsid w:val="00A43C65"/>
    <w:rsid w:val="00A442F4"/>
    <w:rsid w:val="00A44D4F"/>
    <w:rsid w:val="00A452CF"/>
    <w:rsid w:val="00A45DC3"/>
    <w:rsid w:val="00A45E60"/>
    <w:rsid w:val="00A45FFC"/>
    <w:rsid w:val="00A46261"/>
    <w:rsid w:val="00A46391"/>
    <w:rsid w:val="00A464A1"/>
    <w:rsid w:val="00A46868"/>
    <w:rsid w:val="00A46970"/>
    <w:rsid w:val="00A46CBF"/>
    <w:rsid w:val="00A470D8"/>
    <w:rsid w:val="00A470E7"/>
    <w:rsid w:val="00A47116"/>
    <w:rsid w:val="00A47118"/>
    <w:rsid w:val="00A47BEE"/>
    <w:rsid w:val="00A47FE4"/>
    <w:rsid w:val="00A50868"/>
    <w:rsid w:val="00A50953"/>
    <w:rsid w:val="00A50A95"/>
    <w:rsid w:val="00A50CDC"/>
    <w:rsid w:val="00A50F89"/>
    <w:rsid w:val="00A51001"/>
    <w:rsid w:val="00A51419"/>
    <w:rsid w:val="00A51C61"/>
    <w:rsid w:val="00A523AD"/>
    <w:rsid w:val="00A538DD"/>
    <w:rsid w:val="00A5441E"/>
    <w:rsid w:val="00A54B6F"/>
    <w:rsid w:val="00A54C25"/>
    <w:rsid w:val="00A55D09"/>
    <w:rsid w:val="00A55F75"/>
    <w:rsid w:val="00A55FE2"/>
    <w:rsid w:val="00A5631C"/>
    <w:rsid w:val="00A56EA0"/>
    <w:rsid w:val="00A57278"/>
    <w:rsid w:val="00A57294"/>
    <w:rsid w:val="00A573EC"/>
    <w:rsid w:val="00A57CBB"/>
    <w:rsid w:val="00A60068"/>
    <w:rsid w:val="00A60C1C"/>
    <w:rsid w:val="00A61982"/>
    <w:rsid w:val="00A62685"/>
    <w:rsid w:val="00A6268F"/>
    <w:rsid w:val="00A6278A"/>
    <w:rsid w:val="00A62E5A"/>
    <w:rsid w:val="00A63355"/>
    <w:rsid w:val="00A633D5"/>
    <w:rsid w:val="00A637FE"/>
    <w:rsid w:val="00A63928"/>
    <w:rsid w:val="00A63AC7"/>
    <w:rsid w:val="00A63F25"/>
    <w:rsid w:val="00A63FFD"/>
    <w:rsid w:val="00A6434C"/>
    <w:rsid w:val="00A6443A"/>
    <w:rsid w:val="00A65398"/>
    <w:rsid w:val="00A653D7"/>
    <w:rsid w:val="00A65430"/>
    <w:rsid w:val="00A6568A"/>
    <w:rsid w:val="00A65C35"/>
    <w:rsid w:val="00A660E0"/>
    <w:rsid w:val="00A67446"/>
    <w:rsid w:val="00A674C7"/>
    <w:rsid w:val="00A6778C"/>
    <w:rsid w:val="00A67795"/>
    <w:rsid w:val="00A67CA6"/>
    <w:rsid w:val="00A67D4C"/>
    <w:rsid w:val="00A67D94"/>
    <w:rsid w:val="00A67E68"/>
    <w:rsid w:val="00A70EE5"/>
    <w:rsid w:val="00A72048"/>
    <w:rsid w:val="00A720FB"/>
    <w:rsid w:val="00A724E7"/>
    <w:rsid w:val="00A72854"/>
    <w:rsid w:val="00A72CCA"/>
    <w:rsid w:val="00A72E4F"/>
    <w:rsid w:val="00A733C6"/>
    <w:rsid w:val="00A73839"/>
    <w:rsid w:val="00A73CE2"/>
    <w:rsid w:val="00A74352"/>
    <w:rsid w:val="00A7436E"/>
    <w:rsid w:val="00A74C33"/>
    <w:rsid w:val="00A74EE3"/>
    <w:rsid w:val="00A75674"/>
    <w:rsid w:val="00A758D6"/>
    <w:rsid w:val="00A75995"/>
    <w:rsid w:val="00A76083"/>
    <w:rsid w:val="00A7691B"/>
    <w:rsid w:val="00A76A7C"/>
    <w:rsid w:val="00A76AB8"/>
    <w:rsid w:val="00A76C96"/>
    <w:rsid w:val="00A773EE"/>
    <w:rsid w:val="00A77405"/>
    <w:rsid w:val="00A8013E"/>
    <w:rsid w:val="00A80706"/>
    <w:rsid w:val="00A80ACF"/>
    <w:rsid w:val="00A811DB"/>
    <w:rsid w:val="00A81F84"/>
    <w:rsid w:val="00A82371"/>
    <w:rsid w:val="00A8292D"/>
    <w:rsid w:val="00A82BFF"/>
    <w:rsid w:val="00A82E0A"/>
    <w:rsid w:val="00A836C3"/>
    <w:rsid w:val="00A8377B"/>
    <w:rsid w:val="00A837A3"/>
    <w:rsid w:val="00A83C81"/>
    <w:rsid w:val="00A8405D"/>
    <w:rsid w:val="00A84245"/>
    <w:rsid w:val="00A847BC"/>
    <w:rsid w:val="00A8514F"/>
    <w:rsid w:val="00A853C4"/>
    <w:rsid w:val="00A854AC"/>
    <w:rsid w:val="00A8561F"/>
    <w:rsid w:val="00A8590F"/>
    <w:rsid w:val="00A8596A"/>
    <w:rsid w:val="00A85A2B"/>
    <w:rsid w:val="00A85D6B"/>
    <w:rsid w:val="00A85F87"/>
    <w:rsid w:val="00A85FFB"/>
    <w:rsid w:val="00A86249"/>
    <w:rsid w:val="00A86BFB"/>
    <w:rsid w:val="00A873DA"/>
    <w:rsid w:val="00A874F9"/>
    <w:rsid w:val="00A87565"/>
    <w:rsid w:val="00A875F1"/>
    <w:rsid w:val="00A87695"/>
    <w:rsid w:val="00A87752"/>
    <w:rsid w:val="00A87761"/>
    <w:rsid w:val="00A877F4"/>
    <w:rsid w:val="00A87DE0"/>
    <w:rsid w:val="00A902AF"/>
    <w:rsid w:val="00A90582"/>
    <w:rsid w:val="00A90C5C"/>
    <w:rsid w:val="00A911FA"/>
    <w:rsid w:val="00A9132C"/>
    <w:rsid w:val="00A9157D"/>
    <w:rsid w:val="00A91A69"/>
    <w:rsid w:val="00A91E8D"/>
    <w:rsid w:val="00A92163"/>
    <w:rsid w:val="00A921DB"/>
    <w:rsid w:val="00A9225D"/>
    <w:rsid w:val="00A92E94"/>
    <w:rsid w:val="00A92F19"/>
    <w:rsid w:val="00A9360B"/>
    <w:rsid w:val="00A9386A"/>
    <w:rsid w:val="00A93B31"/>
    <w:rsid w:val="00A93B78"/>
    <w:rsid w:val="00A93CF7"/>
    <w:rsid w:val="00A941DE"/>
    <w:rsid w:val="00A942AA"/>
    <w:rsid w:val="00A94442"/>
    <w:rsid w:val="00A94991"/>
    <w:rsid w:val="00A94BB3"/>
    <w:rsid w:val="00A94D0A"/>
    <w:rsid w:val="00A94DD9"/>
    <w:rsid w:val="00A9549C"/>
    <w:rsid w:val="00A95565"/>
    <w:rsid w:val="00A95788"/>
    <w:rsid w:val="00A95C72"/>
    <w:rsid w:val="00A96E1F"/>
    <w:rsid w:val="00A9700A"/>
    <w:rsid w:val="00A970AB"/>
    <w:rsid w:val="00A97F77"/>
    <w:rsid w:val="00AA00C6"/>
    <w:rsid w:val="00AA048B"/>
    <w:rsid w:val="00AA0657"/>
    <w:rsid w:val="00AA0973"/>
    <w:rsid w:val="00AA0FEA"/>
    <w:rsid w:val="00AA150C"/>
    <w:rsid w:val="00AA173A"/>
    <w:rsid w:val="00AA1A3B"/>
    <w:rsid w:val="00AA1CA7"/>
    <w:rsid w:val="00AA1F1F"/>
    <w:rsid w:val="00AA25E3"/>
    <w:rsid w:val="00AA28CB"/>
    <w:rsid w:val="00AA2CC0"/>
    <w:rsid w:val="00AA2E0B"/>
    <w:rsid w:val="00AA3497"/>
    <w:rsid w:val="00AA3DF0"/>
    <w:rsid w:val="00AA3E9E"/>
    <w:rsid w:val="00AA3F43"/>
    <w:rsid w:val="00AA41C7"/>
    <w:rsid w:val="00AA4767"/>
    <w:rsid w:val="00AA508E"/>
    <w:rsid w:val="00AA52FC"/>
    <w:rsid w:val="00AA5A2D"/>
    <w:rsid w:val="00AA5B39"/>
    <w:rsid w:val="00AA60D9"/>
    <w:rsid w:val="00AA6355"/>
    <w:rsid w:val="00AA6526"/>
    <w:rsid w:val="00AA690C"/>
    <w:rsid w:val="00AA6CF7"/>
    <w:rsid w:val="00AA6D18"/>
    <w:rsid w:val="00AA6DCF"/>
    <w:rsid w:val="00AA6E31"/>
    <w:rsid w:val="00AA6FA9"/>
    <w:rsid w:val="00AB017F"/>
    <w:rsid w:val="00AB0692"/>
    <w:rsid w:val="00AB0C17"/>
    <w:rsid w:val="00AB11A7"/>
    <w:rsid w:val="00AB1221"/>
    <w:rsid w:val="00AB1F24"/>
    <w:rsid w:val="00AB22D6"/>
    <w:rsid w:val="00AB2B4E"/>
    <w:rsid w:val="00AB33A6"/>
    <w:rsid w:val="00AB3A4F"/>
    <w:rsid w:val="00AB40DB"/>
    <w:rsid w:val="00AB429B"/>
    <w:rsid w:val="00AB4BCE"/>
    <w:rsid w:val="00AB4E46"/>
    <w:rsid w:val="00AB52FB"/>
    <w:rsid w:val="00AB5308"/>
    <w:rsid w:val="00AB5997"/>
    <w:rsid w:val="00AB6236"/>
    <w:rsid w:val="00AB6DE1"/>
    <w:rsid w:val="00AB6ED3"/>
    <w:rsid w:val="00AB7095"/>
    <w:rsid w:val="00AB73C6"/>
    <w:rsid w:val="00AB7783"/>
    <w:rsid w:val="00AB78FA"/>
    <w:rsid w:val="00AB79BE"/>
    <w:rsid w:val="00AB7DA9"/>
    <w:rsid w:val="00AC036F"/>
    <w:rsid w:val="00AC04D8"/>
    <w:rsid w:val="00AC0A61"/>
    <w:rsid w:val="00AC0D6D"/>
    <w:rsid w:val="00AC0FA1"/>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5CA"/>
    <w:rsid w:val="00AC6938"/>
    <w:rsid w:val="00AC76CA"/>
    <w:rsid w:val="00AC7BEF"/>
    <w:rsid w:val="00AD0304"/>
    <w:rsid w:val="00AD090F"/>
    <w:rsid w:val="00AD1E00"/>
    <w:rsid w:val="00AD1EAD"/>
    <w:rsid w:val="00AD2066"/>
    <w:rsid w:val="00AD22CE"/>
    <w:rsid w:val="00AD28B8"/>
    <w:rsid w:val="00AD3064"/>
    <w:rsid w:val="00AD30F3"/>
    <w:rsid w:val="00AD329E"/>
    <w:rsid w:val="00AD3C7D"/>
    <w:rsid w:val="00AD3ED4"/>
    <w:rsid w:val="00AD3EF0"/>
    <w:rsid w:val="00AD4353"/>
    <w:rsid w:val="00AD49E5"/>
    <w:rsid w:val="00AD54A3"/>
    <w:rsid w:val="00AD5F33"/>
    <w:rsid w:val="00AD6819"/>
    <w:rsid w:val="00AD6B24"/>
    <w:rsid w:val="00AD6B74"/>
    <w:rsid w:val="00AD6C83"/>
    <w:rsid w:val="00AD6FC1"/>
    <w:rsid w:val="00AD734E"/>
    <w:rsid w:val="00AD738B"/>
    <w:rsid w:val="00AD746B"/>
    <w:rsid w:val="00AD7DAC"/>
    <w:rsid w:val="00AE0108"/>
    <w:rsid w:val="00AE0178"/>
    <w:rsid w:val="00AE02C4"/>
    <w:rsid w:val="00AE0475"/>
    <w:rsid w:val="00AE0C7B"/>
    <w:rsid w:val="00AE109F"/>
    <w:rsid w:val="00AE13EC"/>
    <w:rsid w:val="00AE13FE"/>
    <w:rsid w:val="00AE15FA"/>
    <w:rsid w:val="00AE1661"/>
    <w:rsid w:val="00AE1C9F"/>
    <w:rsid w:val="00AE2645"/>
    <w:rsid w:val="00AE2973"/>
    <w:rsid w:val="00AE2C0D"/>
    <w:rsid w:val="00AE2D72"/>
    <w:rsid w:val="00AE2F5E"/>
    <w:rsid w:val="00AE32CB"/>
    <w:rsid w:val="00AE36AD"/>
    <w:rsid w:val="00AE40CA"/>
    <w:rsid w:val="00AE4357"/>
    <w:rsid w:val="00AE460C"/>
    <w:rsid w:val="00AE472D"/>
    <w:rsid w:val="00AE4A40"/>
    <w:rsid w:val="00AE5C06"/>
    <w:rsid w:val="00AE5E0C"/>
    <w:rsid w:val="00AE5F26"/>
    <w:rsid w:val="00AE6A54"/>
    <w:rsid w:val="00AE6CA0"/>
    <w:rsid w:val="00AE72B6"/>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2A"/>
    <w:rsid w:val="00AF409D"/>
    <w:rsid w:val="00AF40AC"/>
    <w:rsid w:val="00AF48C0"/>
    <w:rsid w:val="00AF4B1F"/>
    <w:rsid w:val="00AF4E00"/>
    <w:rsid w:val="00AF50D0"/>
    <w:rsid w:val="00AF535B"/>
    <w:rsid w:val="00AF557B"/>
    <w:rsid w:val="00AF5896"/>
    <w:rsid w:val="00AF66A3"/>
    <w:rsid w:val="00AF6EB2"/>
    <w:rsid w:val="00AF702B"/>
    <w:rsid w:val="00AF7233"/>
    <w:rsid w:val="00AF7FE0"/>
    <w:rsid w:val="00B002D6"/>
    <w:rsid w:val="00B00602"/>
    <w:rsid w:val="00B00A70"/>
    <w:rsid w:val="00B01012"/>
    <w:rsid w:val="00B01A45"/>
    <w:rsid w:val="00B022C3"/>
    <w:rsid w:val="00B0250F"/>
    <w:rsid w:val="00B026C2"/>
    <w:rsid w:val="00B02718"/>
    <w:rsid w:val="00B02AA4"/>
    <w:rsid w:val="00B02E98"/>
    <w:rsid w:val="00B03338"/>
    <w:rsid w:val="00B03451"/>
    <w:rsid w:val="00B037C6"/>
    <w:rsid w:val="00B043CF"/>
    <w:rsid w:val="00B04574"/>
    <w:rsid w:val="00B045A4"/>
    <w:rsid w:val="00B04AC7"/>
    <w:rsid w:val="00B04B6E"/>
    <w:rsid w:val="00B0536D"/>
    <w:rsid w:val="00B054CF"/>
    <w:rsid w:val="00B05660"/>
    <w:rsid w:val="00B057AB"/>
    <w:rsid w:val="00B062BF"/>
    <w:rsid w:val="00B06885"/>
    <w:rsid w:val="00B068AF"/>
    <w:rsid w:val="00B06BD2"/>
    <w:rsid w:val="00B06D09"/>
    <w:rsid w:val="00B06F74"/>
    <w:rsid w:val="00B07438"/>
    <w:rsid w:val="00B07740"/>
    <w:rsid w:val="00B077AD"/>
    <w:rsid w:val="00B07CDC"/>
    <w:rsid w:val="00B07F5F"/>
    <w:rsid w:val="00B104DE"/>
    <w:rsid w:val="00B10C0D"/>
    <w:rsid w:val="00B10E4D"/>
    <w:rsid w:val="00B115F3"/>
    <w:rsid w:val="00B121D2"/>
    <w:rsid w:val="00B130CB"/>
    <w:rsid w:val="00B13244"/>
    <w:rsid w:val="00B1336A"/>
    <w:rsid w:val="00B13A4B"/>
    <w:rsid w:val="00B13B75"/>
    <w:rsid w:val="00B140C2"/>
    <w:rsid w:val="00B1450A"/>
    <w:rsid w:val="00B14A87"/>
    <w:rsid w:val="00B15639"/>
    <w:rsid w:val="00B158FB"/>
    <w:rsid w:val="00B161EE"/>
    <w:rsid w:val="00B1634D"/>
    <w:rsid w:val="00B16F61"/>
    <w:rsid w:val="00B16FA1"/>
    <w:rsid w:val="00B178A3"/>
    <w:rsid w:val="00B2000B"/>
    <w:rsid w:val="00B21399"/>
    <w:rsid w:val="00B217C8"/>
    <w:rsid w:val="00B21D82"/>
    <w:rsid w:val="00B22D66"/>
    <w:rsid w:val="00B23AB9"/>
    <w:rsid w:val="00B24792"/>
    <w:rsid w:val="00B2496B"/>
    <w:rsid w:val="00B249F3"/>
    <w:rsid w:val="00B24A40"/>
    <w:rsid w:val="00B24F2D"/>
    <w:rsid w:val="00B24F85"/>
    <w:rsid w:val="00B2518D"/>
    <w:rsid w:val="00B252DF"/>
    <w:rsid w:val="00B2534B"/>
    <w:rsid w:val="00B2550B"/>
    <w:rsid w:val="00B25AEF"/>
    <w:rsid w:val="00B25E73"/>
    <w:rsid w:val="00B260B2"/>
    <w:rsid w:val="00B26A57"/>
    <w:rsid w:val="00B26C41"/>
    <w:rsid w:val="00B27C20"/>
    <w:rsid w:val="00B300A4"/>
    <w:rsid w:val="00B301AE"/>
    <w:rsid w:val="00B3034F"/>
    <w:rsid w:val="00B30B95"/>
    <w:rsid w:val="00B30DF9"/>
    <w:rsid w:val="00B3230F"/>
    <w:rsid w:val="00B32351"/>
    <w:rsid w:val="00B32384"/>
    <w:rsid w:val="00B32AB4"/>
    <w:rsid w:val="00B32E89"/>
    <w:rsid w:val="00B32F4B"/>
    <w:rsid w:val="00B32FA7"/>
    <w:rsid w:val="00B3399E"/>
    <w:rsid w:val="00B34718"/>
    <w:rsid w:val="00B34C0D"/>
    <w:rsid w:val="00B350E2"/>
    <w:rsid w:val="00B351D4"/>
    <w:rsid w:val="00B37451"/>
    <w:rsid w:val="00B4058D"/>
    <w:rsid w:val="00B40847"/>
    <w:rsid w:val="00B408AC"/>
    <w:rsid w:val="00B40A0D"/>
    <w:rsid w:val="00B40A8C"/>
    <w:rsid w:val="00B410AE"/>
    <w:rsid w:val="00B4133B"/>
    <w:rsid w:val="00B414BB"/>
    <w:rsid w:val="00B4181F"/>
    <w:rsid w:val="00B4196A"/>
    <w:rsid w:val="00B41F7C"/>
    <w:rsid w:val="00B42D66"/>
    <w:rsid w:val="00B43008"/>
    <w:rsid w:val="00B43318"/>
    <w:rsid w:val="00B4382F"/>
    <w:rsid w:val="00B44205"/>
    <w:rsid w:val="00B454AE"/>
    <w:rsid w:val="00B45704"/>
    <w:rsid w:val="00B4573C"/>
    <w:rsid w:val="00B45C3D"/>
    <w:rsid w:val="00B464B5"/>
    <w:rsid w:val="00B46630"/>
    <w:rsid w:val="00B46BF1"/>
    <w:rsid w:val="00B46CB6"/>
    <w:rsid w:val="00B47E3F"/>
    <w:rsid w:val="00B500AB"/>
    <w:rsid w:val="00B5035A"/>
    <w:rsid w:val="00B5046E"/>
    <w:rsid w:val="00B50538"/>
    <w:rsid w:val="00B50912"/>
    <w:rsid w:val="00B50BDF"/>
    <w:rsid w:val="00B50D48"/>
    <w:rsid w:val="00B5166C"/>
    <w:rsid w:val="00B51DFD"/>
    <w:rsid w:val="00B52161"/>
    <w:rsid w:val="00B52230"/>
    <w:rsid w:val="00B52270"/>
    <w:rsid w:val="00B5281A"/>
    <w:rsid w:val="00B53064"/>
    <w:rsid w:val="00B53159"/>
    <w:rsid w:val="00B53370"/>
    <w:rsid w:val="00B534A2"/>
    <w:rsid w:val="00B53805"/>
    <w:rsid w:val="00B53B7C"/>
    <w:rsid w:val="00B53DD4"/>
    <w:rsid w:val="00B53E95"/>
    <w:rsid w:val="00B53F72"/>
    <w:rsid w:val="00B543C6"/>
    <w:rsid w:val="00B545F3"/>
    <w:rsid w:val="00B5486B"/>
    <w:rsid w:val="00B5492A"/>
    <w:rsid w:val="00B54E45"/>
    <w:rsid w:val="00B5511F"/>
    <w:rsid w:val="00B551BC"/>
    <w:rsid w:val="00B552D8"/>
    <w:rsid w:val="00B5588B"/>
    <w:rsid w:val="00B563C6"/>
    <w:rsid w:val="00B56713"/>
    <w:rsid w:val="00B56D55"/>
    <w:rsid w:val="00B56F18"/>
    <w:rsid w:val="00B57507"/>
    <w:rsid w:val="00B577F2"/>
    <w:rsid w:val="00B57EC8"/>
    <w:rsid w:val="00B600AF"/>
    <w:rsid w:val="00B60312"/>
    <w:rsid w:val="00B60368"/>
    <w:rsid w:val="00B60519"/>
    <w:rsid w:val="00B60566"/>
    <w:rsid w:val="00B60A67"/>
    <w:rsid w:val="00B60B09"/>
    <w:rsid w:val="00B6105B"/>
    <w:rsid w:val="00B6110F"/>
    <w:rsid w:val="00B6186C"/>
    <w:rsid w:val="00B618FC"/>
    <w:rsid w:val="00B6198A"/>
    <w:rsid w:val="00B61B07"/>
    <w:rsid w:val="00B61B32"/>
    <w:rsid w:val="00B62661"/>
    <w:rsid w:val="00B62C3A"/>
    <w:rsid w:val="00B62D75"/>
    <w:rsid w:val="00B62EAC"/>
    <w:rsid w:val="00B639E5"/>
    <w:rsid w:val="00B63A0B"/>
    <w:rsid w:val="00B63E6B"/>
    <w:rsid w:val="00B64063"/>
    <w:rsid w:val="00B64457"/>
    <w:rsid w:val="00B652AC"/>
    <w:rsid w:val="00B65463"/>
    <w:rsid w:val="00B654D0"/>
    <w:rsid w:val="00B655F8"/>
    <w:rsid w:val="00B65B08"/>
    <w:rsid w:val="00B66167"/>
    <w:rsid w:val="00B662FE"/>
    <w:rsid w:val="00B6635F"/>
    <w:rsid w:val="00B66492"/>
    <w:rsid w:val="00B6649E"/>
    <w:rsid w:val="00B6698F"/>
    <w:rsid w:val="00B669C6"/>
    <w:rsid w:val="00B66D97"/>
    <w:rsid w:val="00B66EA8"/>
    <w:rsid w:val="00B675B0"/>
    <w:rsid w:val="00B67849"/>
    <w:rsid w:val="00B67874"/>
    <w:rsid w:val="00B67968"/>
    <w:rsid w:val="00B67A1D"/>
    <w:rsid w:val="00B67E3C"/>
    <w:rsid w:val="00B706EE"/>
    <w:rsid w:val="00B7091E"/>
    <w:rsid w:val="00B71321"/>
    <w:rsid w:val="00B714B5"/>
    <w:rsid w:val="00B71653"/>
    <w:rsid w:val="00B720B2"/>
    <w:rsid w:val="00B72627"/>
    <w:rsid w:val="00B7280E"/>
    <w:rsid w:val="00B73639"/>
    <w:rsid w:val="00B7387C"/>
    <w:rsid w:val="00B73A2A"/>
    <w:rsid w:val="00B73B98"/>
    <w:rsid w:val="00B73FD6"/>
    <w:rsid w:val="00B73FEC"/>
    <w:rsid w:val="00B7418C"/>
    <w:rsid w:val="00B746DE"/>
    <w:rsid w:val="00B7479B"/>
    <w:rsid w:val="00B7497B"/>
    <w:rsid w:val="00B74AC5"/>
    <w:rsid w:val="00B74D01"/>
    <w:rsid w:val="00B74DC7"/>
    <w:rsid w:val="00B7523E"/>
    <w:rsid w:val="00B7585F"/>
    <w:rsid w:val="00B75875"/>
    <w:rsid w:val="00B75F59"/>
    <w:rsid w:val="00B7627A"/>
    <w:rsid w:val="00B7630A"/>
    <w:rsid w:val="00B76612"/>
    <w:rsid w:val="00B767F2"/>
    <w:rsid w:val="00B76E50"/>
    <w:rsid w:val="00B77044"/>
    <w:rsid w:val="00B771D6"/>
    <w:rsid w:val="00B77716"/>
    <w:rsid w:val="00B77849"/>
    <w:rsid w:val="00B80D7C"/>
    <w:rsid w:val="00B812AD"/>
    <w:rsid w:val="00B81314"/>
    <w:rsid w:val="00B81704"/>
    <w:rsid w:val="00B8183C"/>
    <w:rsid w:val="00B8191B"/>
    <w:rsid w:val="00B81A87"/>
    <w:rsid w:val="00B81ABA"/>
    <w:rsid w:val="00B81AF3"/>
    <w:rsid w:val="00B82428"/>
    <w:rsid w:val="00B825FB"/>
    <w:rsid w:val="00B82AE8"/>
    <w:rsid w:val="00B82BF2"/>
    <w:rsid w:val="00B82EC9"/>
    <w:rsid w:val="00B82EF4"/>
    <w:rsid w:val="00B8377F"/>
    <w:rsid w:val="00B83ADB"/>
    <w:rsid w:val="00B84350"/>
    <w:rsid w:val="00B8465A"/>
    <w:rsid w:val="00B84C90"/>
    <w:rsid w:val="00B8506F"/>
    <w:rsid w:val="00B858EC"/>
    <w:rsid w:val="00B85B26"/>
    <w:rsid w:val="00B8624B"/>
    <w:rsid w:val="00B86424"/>
    <w:rsid w:val="00B864FC"/>
    <w:rsid w:val="00B86B0F"/>
    <w:rsid w:val="00B86B40"/>
    <w:rsid w:val="00B86B68"/>
    <w:rsid w:val="00B878AE"/>
    <w:rsid w:val="00B906DE"/>
    <w:rsid w:val="00B90B52"/>
    <w:rsid w:val="00B90F26"/>
    <w:rsid w:val="00B90FE3"/>
    <w:rsid w:val="00B91958"/>
    <w:rsid w:val="00B91AF0"/>
    <w:rsid w:val="00B91EB3"/>
    <w:rsid w:val="00B91FCD"/>
    <w:rsid w:val="00B9244C"/>
    <w:rsid w:val="00B92D8A"/>
    <w:rsid w:val="00B92E40"/>
    <w:rsid w:val="00B935F2"/>
    <w:rsid w:val="00B93D68"/>
    <w:rsid w:val="00B93F2A"/>
    <w:rsid w:val="00B941C4"/>
    <w:rsid w:val="00B94790"/>
    <w:rsid w:val="00B947C8"/>
    <w:rsid w:val="00B94BFB"/>
    <w:rsid w:val="00B955A3"/>
    <w:rsid w:val="00B95611"/>
    <w:rsid w:val="00B956BD"/>
    <w:rsid w:val="00B95C3C"/>
    <w:rsid w:val="00B977F4"/>
    <w:rsid w:val="00B97E16"/>
    <w:rsid w:val="00B97E54"/>
    <w:rsid w:val="00BA064C"/>
    <w:rsid w:val="00BA078F"/>
    <w:rsid w:val="00BA09B2"/>
    <w:rsid w:val="00BA15FA"/>
    <w:rsid w:val="00BA181E"/>
    <w:rsid w:val="00BA2203"/>
    <w:rsid w:val="00BA22F1"/>
    <w:rsid w:val="00BA24B4"/>
    <w:rsid w:val="00BA288C"/>
    <w:rsid w:val="00BA2B13"/>
    <w:rsid w:val="00BA3474"/>
    <w:rsid w:val="00BA3A57"/>
    <w:rsid w:val="00BA3D34"/>
    <w:rsid w:val="00BA3FEA"/>
    <w:rsid w:val="00BA411E"/>
    <w:rsid w:val="00BA4246"/>
    <w:rsid w:val="00BA42E1"/>
    <w:rsid w:val="00BA4345"/>
    <w:rsid w:val="00BA442E"/>
    <w:rsid w:val="00BA48A4"/>
    <w:rsid w:val="00BA4A41"/>
    <w:rsid w:val="00BA4BAD"/>
    <w:rsid w:val="00BA5B24"/>
    <w:rsid w:val="00BA6A40"/>
    <w:rsid w:val="00BA71B6"/>
    <w:rsid w:val="00BA71D8"/>
    <w:rsid w:val="00BA7A73"/>
    <w:rsid w:val="00BA7B9E"/>
    <w:rsid w:val="00BB0052"/>
    <w:rsid w:val="00BB0083"/>
    <w:rsid w:val="00BB03E8"/>
    <w:rsid w:val="00BB0692"/>
    <w:rsid w:val="00BB1BB0"/>
    <w:rsid w:val="00BB1CA7"/>
    <w:rsid w:val="00BB1E9C"/>
    <w:rsid w:val="00BB2789"/>
    <w:rsid w:val="00BB29A2"/>
    <w:rsid w:val="00BB2F16"/>
    <w:rsid w:val="00BB2FC8"/>
    <w:rsid w:val="00BB34B0"/>
    <w:rsid w:val="00BB3524"/>
    <w:rsid w:val="00BB354C"/>
    <w:rsid w:val="00BB356F"/>
    <w:rsid w:val="00BB3A15"/>
    <w:rsid w:val="00BB3BD2"/>
    <w:rsid w:val="00BB3E15"/>
    <w:rsid w:val="00BB5704"/>
    <w:rsid w:val="00BB6012"/>
    <w:rsid w:val="00BB6432"/>
    <w:rsid w:val="00BB69FD"/>
    <w:rsid w:val="00BB7022"/>
    <w:rsid w:val="00BB711E"/>
    <w:rsid w:val="00BB7187"/>
    <w:rsid w:val="00BB7211"/>
    <w:rsid w:val="00BB747D"/>
    <w:rsid w:val="00BB7541"/>
    <w:rsid w:val="00BB75FF"/>
    <w:rsid w:val="00BC00A9"/>
    <w:rsid w:val="00BC0111"/>
    <w:rsid w:val="00BC02A8"/>
    <w:rsid w:val="00BC02C8"/>
    <w:rsid w:val="00BC04BD"/>
    <w:rsid w:val="00BC0819"/>
    <w:rsid w:val="00BC0894"/>
    <w:rsid w:val="00BC0A7C"/>
    <w:rsid w:val="00BC0BCB"/>
    <w:rsid w:val="00BC174B"/>
    <w:rsid w:val="00BC180D"/>
    <w:rsid w:val="00BC2778"/>
    <w:rsid w:val="00BC2BC7"/>
    <w:rsid w:val="00BC2C53"/>
    <w:rsid w:val="00BC2CFE"/>
    <w:rsid w:val="00BC2FD8"/>
    <w:rsid w:val="00BC3072"/>
    <w:rsid w:val="00BC36FF"/>
    <w:rsid w:val="00BC424E"/>
    <w:rsid w:val="00BC4390"/>
    <w:rsid w:val="00BC476B"/>
    <w:rsid w:val="00BC4948"/>
    <w:rsid w:val="00BC4A8A"/>
    <w:rsid w:val="00BC4C94"/>
    <w:rsid w:val="00BC4EE0"/>
    <w:rsid w:val="00BC507B"/>
    <w:rsid w:val="00BC51F8"/>
    <w:rsid w:val="00BC55E3"/>
    <w:rsid w:val="00BC59AB"/>
    <w:rsid w:val="00BC6082"/>
    <w:rsid w:val="00BC693F"/>
    <w:rsid w:val="00BC6985"/>
    <w:rsid w:val="00BC7174"/>
    <w:rsid w:val="00BC7185"/>
    <w:rsid w:val="00BC7739"/>
    <w:rsid w:val="00BD08C0"/>
    <w:rsid w:val="00BD1254"/>
    <w:rsid w:val="00BD1630"/>
    <w:rsid w:val="00BD1763"/>
    <w:rsid w:val="00BD1848"/>
    <w:rsid w:val="00BD1DA9"/>
    <w:rsid w:val="00BD2066"/>
    <w:rsid w:val="00BD210D"/>
    <w:rsid w:val="00BD288B"/>
    <w:rsid w:val="00BD2D6D"/>
    <w:rsid w:val="00BD32D6"/>
    <w:rsid w:val="00BD34C9"/>
    <w:rsid w:val="00BD3B3E"/>
    <w:rsid w:val="00BD406C"/>
    <w:rsid w:val="00BD46DC"/>
    <w:rsid w:val="00BD4785"/>
    <w:rsid w:val="00BD4C15"/>
    <w:rsid w:val="00BD4D06"/>
    <w:rsid w:val="00BD53AD"/>
    <w:rsid w:val="00BD5A0E"/>
    <w:rsid w:val="00BD6538"/>
    <w:rsid w:val="00BD67F3"/>
    <w:rsid w:val="00BD6AB8"/>
    <w:rsid w:val="00BD6EDE"/>
    <w:rsid w:val="00BD7B6C"/>
    <w:rsid w:val="00BD7D28"/>
    <w:rsid w:val="00BE02F8"/>
    <w:rsid w:val="00BE08A1"/>
    <w:rsid w:val="00BE0DDC"/>
    <w:rsid w:val="00BE169D"/>
    <w:rsid w:val="00BE1B34"/>
    <w:rsid w:val="00BE1FBC"/>
    <w:rsid w:val="00BE2008"/>
    <w:rsid w:val="00BE2294"/>
    <w:rsid w:val="00BE25A1"/>
    <w:rsid w:val="00BE2803"/>
    <w:rsid w:val="00BE321C"/>
    <w:rsid w:val="00BE32F6"/>
    <w:rsid w:val="00BE3E62"/>
    <w:rsid w:val="00BE486A"/>
    <w:rsid w:val="00BE4972"/>
    <w:rsid w:val="00BE5283"/>
    <w:rsid w:val="00BE5652"/>
    <w:rsid w:val="00BE5A40"/>
    <w:rsid w:val="00BE5DCE"/>
    <w:rsid w:val="00BE64E6"/>
    <w:rsid w:val="00BE691F"/>
    <w:rsid w:val="00BE6BBC"/>
    <w:rsid w:val="00BE6CDD"/>
    <w:rsid w:val="00BE6F8F"/>
    <w:rsid w:val="00BE71A3"/>
    <w:rsid w:val="00BE71C2"/>
    <w:rsid w:val="00BE77BC"/>
    <w:rsid w:val="00BF0485"/>
    <w:rsid w:val="00BF0501"/>
    <w:rsid w:val="00BF0E89"/>
    <w:rsid w:val="00BF1026"/>
    <w:rsid w:val="00BF1A16"/>
    <w:rsid w:val="00BF20EF"/>
    <w:rsid w:val="00BF23C3"/>
    <w:rsid w:val="00BF264B"/>
    <w:rsid w:val="00BF2AA3"/>
    <w:rsid w:val="00BF2D97"/>
    <w:rsid w:val="00BF2EF1"/>
    <w:rsid w:val="00BF3133"/>
    <w:rsid w:val="00BF313B"/>
    <w:rsid w:val="00BF3574"/>
    <w:rsid w:val="00BF35B4"/>
    <w:rsid w:val="00BF3ADA"/>
    <w:rsid w:val="00BF3CBB"/>
    <w:rsid w:val="00BF3CF3"/>
    <w:rsid w:val="00BF3FEF"/>
    <w:rsid w:val="00BF41B4"/>
    <w:rsid w:val="00BF46AD"/>
    <w:rsid w:val="00BF4894"/>
    <w:rsid w:val="00BF4B6D"/>
    <w:rsid w:val="00BF4E43"/>
    <w:rsid w:val="00BF4F72"/>
    <w:rsid w:val="00BF5395"/>
    <w:rsid w:val="00BF54DB"/>
    <w:rsid w:val="00BF5D1C"/>
    <w:rsid w:val="00BF5E55"/>
    <w:rsid w:val="00BF5F05"/>
    <w:rsid w:val="00BF6652"/>
    <w:rsid w:val="00BF76AE"/>
    <w:rsid w:val="00BF7CEB"/>
    <w:rsid w:val="00BF7F59"/>
    <w:rsid w:val="00C00095"/>
    <w:rsid w:val="00C008CC"/>
    <w:rsid w:val="00C00D4E"/>
    <w:rsid w:val="00C012AA"/>
    <w:rsid w:val="00C01443"/>
    <w:rsid w:val="00C01525"/>
    <w:rsid w:val="00C01817"/>
    <w:rsid w:val="00C018D7"/>
    <w:rsid w:val="00C01F9C"/>
    <w:rsid w:val="00C02105"/>
    <w:rsid w:val="00C02840"/>
    <w:rsid w:val="00C02A44"/>
    <w:rsid w:val="00C02E14"/>
    <w:rsid w:val="00C02F52"/>
    <w:rsid w:val="00C0338A"/>
    <w:rsid w:val="00C03928"/>
    <w:rsid w:val="00C03C6E"/>
    <w:rsid w:val="00C03F14"/>
    <w:rsid w:val="00C04196"/>
    <w:rsid w:val="00C05A80"/>
    <w:rsid w:val="00C05D58"/>
    <w:rsid w:val="00C05D99"/>
    <w:rsid w:val="00C0602E"/>
    <w:rsid w:val="00C06184"/>
    <w:rsid w:val="00C064A9"/>
    <w:rsid w:val="00C06576"/>
    <w:rsid w:val="00C067DF"/>
    <w:rsid w:val="00C06814"/>
    <w:rsid w:val="00C06BB9"/>
    <w:rsid w:val="00C06E11"/>
    <w:rsid w:val="00C0716C"/>
    <w:rsid w:val="00C07348"/>
    <w:rsid w:val="00C077FB"/>
    <w:rsid w:val="00C10491"/>
    <w:rsid w:val="00C104B1"/>
    <w:rsid w:val="00C1068C"/>
    <w:rsid w:val="00C10A93"/>
    <w:rsid w:val="00C10EBA"/>
    <w:rsid w:val="00C11524"/>
    <w:rsid w:val="00C11C03"/>
    <w:rsid w:val="00C11E11"/>
    <w:rsid w:val="00C12307"/>
    <w:rsid w:val="00C12562"/>
    <w:rsid w:val="00C12C40"/>
    <w:rsid w:val="00C12C93"/>
    <w:rsid w:val="00C12FB4"/>
    <w:rsid w:val="00C136D7"/>
    <w:rsid w:val="00C1384F"/>
    <w:rsid w:val="00C13A26"/>
    <w:rsid w:val="00C13B2E"/>
    <w:rsid w:val="00C14124"/>
    <w:rsid w:val="00C14886"/>
    <w:rsid w:val="00C14ADB"/>
    <w:rsid w:val="00C14B43"/>
    <w:rsid w:val="00C14C0E"/>
    <w:rsid w:val="00C14ED4"/>
    <w:rsid w:val="00C14EDE"/>
    <w:rsid w:val="00C15455"/>
    <w:rsid w:val="00C15BE0"/>
    <w:rsid w:val="00C16399"/>
    <w:rsid w:val="00C16E03"/>
    <w:rsid w:val="00C17105"/>
    <w:rsid w:val="00C171E6"/>
    <w:rsid w:val="00C172D7"/>
    <w:rsid w:val="00C174ED"/>
    <w:rsid w:val="00C20A74"/>
    <w:rsid w:val="00C20C3D"/>
    <w:rsid w:val="00C21939"/>
    <w:rsid w:val="00C2230A"/>
    <w:rsid w:val="00C22BD9"/>
    <w:rsid w:val="00C234FD"/>
    <w:rsid w:val="00C23B49"/>
    <w:rsid w:val="00C23DB0"/>
    <w:rsid w:val="00C24189"/>
    <w:rsid w:val="00C24541"/>
    <w:rsid w:val="00C24A79"/>
    <w:rsid w:val="00C24E9F"/>
    <w:rsid w:val="00C253DB"/>
    <w:rsid w:val="00C25850"/>
    <w:rsid w:val="00C25B28"/>
    <w:rsid w:val="00C25B2F"/>
    <w:rsid w:val="00C26143"/>
    <w:rsid w:val="00C2628F"/>
    <w:rsid w:val="00C26A2A"/>
    <w:rsid w:val="00C26A3B"/>
    <w:rsid w:val="00C26AEC"/>
    <w:rsid w:val="00C26E34"/>
    <w:rsid w:val="00C27210"/>
    <w:rsid w:val="00C273DC"/>
    <w:rsid w:val="00C27873"/>
    <w:rsid w:val="00C27888"/>
    <w:rsid w:val="00C27E7D"/>
    <w:rsid w:val="00C27F03"/>
    <w:rsid w:val="00C302B7"/>
    <w:rsid w:val="00C30498"/>
    <w:rsid w:val="00C306F6"/>
    <w:rsid w:val="00C308B1"/>
    <w:rsid w:val="00C30AAB"/>
    <w:rsid w:val="00C30FAC"/>
    <w:rsid w:val="00C31352"/>
    <w:rsid w:val="00C3150D"/>
    <w:rsid w:val="00C31851"/>
    <w:rsid w:val="00C31AF0"/>
    <w:rsid w:val="00C31C69"/>
    <w:rsid w:val="00C31CCC"/>
    <w:rsid w:val="00C31E78"/>
    <w:rsid w:val="00C31E90"/>
    <w:rsid w:val="00C322FE"/>
    <w:rsid w:val="00C32B0A"/>
    <w:rsid w:val="00C32BD3"/>
    <w:rsid w:val="00C32E0D"/>
    <w:rsid w:val="00C33428"/>
    <w:rsid w:val="00C3376A"/>
    <w:rsid w:val="00C33981"/>
    <w:rsid w:val="00C33BB9"/>
    <w:rsid w:val="00C33CD6"/>
    <w:rsid w:val="00C33E7D"/>
    <w:rsid w:val="00C348E0"/>
    <w:rsid w:val="00C3493D"/>
    <w:rsid w:val="00C34C63"/>
    <w:rsid w:val="00C35491"/>
    <w:rsid w:val="00C359D0"/>
    <w:rsid w:val="00C35B78"/>
    <w:rsid w:val="00C35F80"/>
    <w:rsid w:val="00C365DD"/>
    <w:rsid w:val="00C366D4"/>
    <w:rsid w:val="00C3678C"/>
    <w:rsid w:val="00C36D42"/>
    <w:rsid w:val="00C36F75"/>
    <w:rsid w:val="00C374E8"/>
    <w:rsid w:val="00C378D8"/>
    <w:rsid w:val="00C379CA"/>
    <w:rsid w:val="00C40056"/>
    <w:rsid w:val="00C401CF"/>
    <w:rsid w:val="00C402B3"/>
    <w:rsid w:val="00C4076A"/>
    <w:rsid w:val="00C40AB1"/>
    <w:rsid w:val="00C40EBE"/>
    <w:rsid w:val="00C4161D"/>
    <w:rsid w:val="00C4169A"/>
    <w:rsid w:val="00C418ED"/>
    <w:rsid w:val="00C41C56"/>
    <w:rsid w:val="00C423FA"/>
    <w:rsid w:val="00C42E9A"/>
    <w:rsid w:val="00C43098"/>
    <w:rsid w:val="00C430A7"/>
    <w:rsid w:val="00C43253"/>
    <w:rsid w:val="00C4346A"/>
    <w:rsid w:val="00C4350E"/>
    <w:rsid w:val="00C43BA0"/>
    <w:rsid w:val="00C43D1E"/>
    <w:rsid w:val="00C44046"/>
    <w:rsid w:val="00C4407F"/>
    <w:rsid w:val="00C449C1"/>
    <w:rsid w:val="00C44CB6"/>
    <w:rsid w:val="00C4513B"/>
    <w:rsid w:val="00C45A33"/>
    <w:rsid w:val="00C45FE6"/>
    <w:rsid w:val="00C4611C"/>
    <w:rsid w:val="00C46136"/>
    <w:rsid w:val="00C461B6"/>
    <w:rsid w:val="00C46253"/>
    <w:rsid w:val="00C46834"/>
    <w:rsid w:val="00C47261"/>
    <w:rsid w:val="00C474B7"/>
    <w:rsid w:val="00C47734"/>
    <w:rsid w:val="00C5074F"/>
    <w:rsid w:val="00C50942"/>
    <w:rsid w:val="00C50F5D"/>
    <w:rsid w:val="00C51449"/>
    <w:rsid w:val="00C5186D"/>
    <w:rsid w:val="00C5197D"/>
    <w:rsid w:val="00C51F35"/>
    <w:rsid w:val="00C523C0"/>
    <w:rsid w:val="00C52595"/>
    <w:rsid w:val="00C5263C"/>
    <w:rsid w:val="00C526BD"/>
    <w:rsid w:val="00C52927"/>
    <w:rsid w:val="00C52936"/>
    <w:rsid w:val="00C52C4F"/>
    <w:rsid w:val="00C5399E"/>
    <w:rsid w:val="00C539A0"/>
    <w:rsid w:val="00C539B4"/>
    <w:rsid w:val="00C53BF4"/>
    <w:rsid w:val="00C53D9B"/>
    <w:rsid w:val="00C53E8C"/>
    <w:rsid w:val="00C541F8"/>
    <w:rsid w:val="00C543E6"/>
    <w:rsid w:val="00C544B4"/>
    <w:rsid w:val="00C54D83"/>
    <w:rsid w:val="00C55407"/>
    <w:rsid w:val="00C561C3"/>
    <w:rsid w:val="00C577F3"/>
    <w:rsid w:val="00C60034"/>
    <w:rsid w:val="00C60B48"/>
    <w:rsid w:val="00C60DB6"/>
    <w:rsid w:val="00C611D5"/>
    <w:rsid w:val="00C61684"/>
    <w:rsid w:val="00C61A1B"/>
    <w:rsid w:val="00C61A99"/>
    <w:rsid w:val="00C61C48"/>
    <w:rsid w:val="00C622D5"/>
    <w:rsid w:val="00C6284E"/>
    <w:rsid w:val="00C62C8F"/>
    <w:rsid w:val="00C62FA0"/>
    <w:rsid w:val="00C634D7"/>
    <w:rsid w:val="00C64342"/>
    <w:rsid w:val="00C64364"/>
    <w:rsid w:val="00C64406"/>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0E3"/>
    <w:rsid w:val="00C67270"/>
    <w:rsid w:val="00C67C56"/>
    <w:rsid w:val="00C67FFD"/>
    <w:rsid w:val="00C705F5"/>
    <w:rsid w:val="00C70678"/>
    <w:rsid w:val="00C7070C"/>
    <w:rsid w:val="00C707C0"/>
    <w:rsid w:val="00C70857"/>
    <w:rsid w:val="00C70C9C"/>
    <w:rsid w:val="00C70D55"/>
    <w:rsid w:val="00C71245"/>
    <w:rsid w:val="00C71292"/>
    <w:rsid w:val="00C7153C"/>
    <w:rsid w:val="00C716F0"/>
    <w:rsid w:val="00C71A02"/>
    <w:rsid w:val="00C71D12"/>
    <w:rsid w:val="00C71E92"/>
    <w:rsid w:val="00C72065"/>
    <w:rsid w:val="00C7216D"/>
    <w:rsid w:val="00C7219D"/>
    <w:rsid w:val="00C7234D"/>
    <w:rsid w:val="00C7258C"/>
    <w:rsid w:val="00C7278A"/>
    <w:rsid w:val="00C72C5C"/>
    <w:rsid w:val="00C73239"/>
    <w:rsid w:val="00C736C7"/>
    <w:rsid w:val="00C73C25"/>
    <w:rsid w:val="00C740C6"/>
    <w:rsid w:val="00C74220"/>
    <w:rsid w:val="00C742CB"/>
    <w:rsid w:val="00C75466"/>
    <w:rsid w:val="00C75DA3"/>
    <w:rsid w:val="00C762EF"/>
    <w:rsid w:val="00C763F9"/>
    <w:rsid w:val="00C76437"/>
    <w:rsid w:val="00C76496"/>
    <w:rsid w:val="00C766F7"/>
    <w:rsid w:val="00C769F5"/>
    <w:rsid w:val="00C76B04"/>
    <w:rsid w:val="00C76CDB"/>
    <w:rsid w:val="00C7733D"/>
    <w:rsid w:val="00C77606"/>
    <w:rsid w:val="00C77C45"/>
    <w:rsid w:val="00C80256"/>
    <w:rsid w:val="00C8053F"/>
    <w:rsid w:val="00C807BF"/>
    <w:rsid w:val="00C80BC2"/>
    <w:rsid w:val="00C80BDC"/>
    <w:rsid w:val="00C812E3"/>
    <w:rsid w:val="00C818EE"/>
    <w:rsid w:val="00C81C6C"/>
    <w:rsid w:val="00C822D3"/>
    <w:rsid w:val="00C829A6"/>
    <w:rsid w:val="00C83184"/>
    <w:rsid w:val="00C834EC"/>
    <w:rsid w:val="00C835D6"/>
    <w:rsid w:val="00C837C2"/>
    <w:rsid w:val="00C83928"/>
    <w:rsid w:val="00C83B2E"/>
    <w:rsid w:val="00C841E8"/>
    <w:rsid w:val="00C84558"/>
    <w:rsid w:val="00C84855"/>
    <w:rsid w:val="00C84DF3"/>
    <w:rsid w:val="00C853FD"/>
    <w:rsid w:val="00C8574D"/>
    <w:rsid w:val="00C85B75"/>
    <w:rsid w:val="00C85B8B"/>
    <w:rsid w:val="00C85EB3"/>
    <w:rsid w:val="00C86C7C"/>
    <w:rsid w:val="00C86EDF"/>
    <w:rsid w:val="00C8707A"/>
    <w:rsid w:val="00C87144"/>
    <w:rsid w:val="00C875C6"/>
    <w:rsid w:val="00C8771E"/>
    <w:rsid w:val="00C87806"/>
    <w:rsid w:val="00C879A3"/>
    <w:rsid w:val="00C87A2E"/>
    <w:rsid w:val="00C90287"/>
    <w:rsid w:val="00C902FE"/>
    <w:rsid w:val="00C903B2"/>
    <w:rsid w:val="00C907E9"/>
    <w:rsid w:val="00C90A16"/>
    <w:rsid w:val="00C90D6D"/>
    <w:rsid w:val="00C90E31"/>
    <w:rsid w:val="00C910F8"/>
    <w:rsid w:val="00C9136A"/>
    <w:rsid w:val="00C914C7"/>
    <w:rsid w:val="00C92357"/>
    <w:rsid w:val="00C93075"/>
    <w:rsid w:val="00C93204"/>
    <w:rsid w:val="00C934F3"/>
    <w:rsid w:val="00C93556"/>
    <w:rsid w:val="00C9361A"/>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0FF8"/>
    <w:rsid w:val="00CA10FE"/>
    <w:rsid w:val="00CA114B"/>
    <w:rsid w:val="00CA1324"/>
    <w:rsid w:val="00CA221C"/>
    <w:rsid w:val="00CA2A8F"/>
    <w:rsid w:val="00CA2D36"/>
    <w:rsid w:val="00CA2D5D"/>
    <w:rsid w:val="00CA389B"/>
    <w:rsid w:val="00CA4437"/>
    <w:rsid w:val="00CA44BF"/>
    <w:rsid w:val="00CA4673"/>
    <w:rsid w:val="00CA4A07"/>
    <w:rsid w:val="00CA4C46"/>
    <w:rsid w:val="00CA5148"/>
    <w:rsid w:val="00CA5324"/>
    <w:rsid w:val="00CA54EE"/>
    <w:rsid w:val="00CA55A3"/>
    <w:rsid w:val="00CA5C64"/>
    <w:rsid w:val="00CA5E81"/>
    <w:rsid w:val="00CA65F9"/>
    <w:rsid w:val="00CA6733"/>
    <w:rsid w:val="00CA6FA6"/>
    <w:rsid w:val="00CB014D"/>
    <w:rsid w:val="00CB0AF7"/>
    <w:rsid w:val="00CB14F8"/>
    <w:rsid w:val="00CB2359"/>
    <w:rsid w:val="00CB2FDE"/>
    <w:rsid w:val="00CB314D"/>
    <w:rsid w:val="00CB3934"/>
    <w:rsid w:val="00CB3B7F"/>
    <w:rsid w:val="00CB3DE4"/>
    <w:rsid w:val="00CB3FB7"/>
    <w:rsid w:val="00CB4132"/>
    <w:rsid w:val="00CB41C5"/>
    <w:rsid w:val="00CB464F"/>
    <w:rsid w:val="00CB4883"/>
    <w:rsid w:val="00CB4A34"/>
    <w:rsid w:val="00CB4BA5"/>
    <w:rsid w:val="00CB4DC9"/>
    <w:rsid w:val="00CB4DEF"/>
    <w:rsid w:val="00CB583F"/>
    <w:rsid w:val="00CB5AAD"/>
    <w:rsid w:val="00CB6550"/>
    <w:rsid w:val="00CB6BB9"/>
    <w:rsid w:val="00CB705F"/>
    <w:rsid w:val="00CB722C"/>
    <w:rsid w:val="00CB735E"/>
    <w:rsid w:val="00CB7A50"/>
    <w:rsid w:val="00CB7A73"/>
    <w:rsid w:val="00CC0354"/>
    <w:rsid w:val="00CC06A0"/>
    <w:rsid w:val="00CC1002"/>
    <w:rsid w:val="00CC172C"/>
    <w:rsid w:val="00CC23B3"/>
    <w:rsid w:val="00CC29C2"/>
    <w:rsid w:val="00CC344C"/>
    <w:rsid w:val="00CC3B8A"/>
    <w:rsid w:val="00CC3C6A"/>
    <w:rsid w:val="00CC40FB"/>
    <w:rsid w:val="00CC4157"/>
    <w:rsid w:val="00CC4B86"/>
    <w:rsid w:val="00CC4C06"/>
    <w:rsid w:val="00CC4C7D"/>
    <w:rsid w:val="00CC4DCD"/>
    <w:rsid w:val="00CC5300"/>
    <w:rsid w:val="00CC5951"/>
    <w:rsid w:val="00CC5B24"/>
    <w:rsid w:val="00CC5E43"/>
    <w:rsid w:val="00CC6C31"/>
    <w:rsid w:val="00CC6DA8"/>
    <w:rsid w:val="00CC6ED8"/>
    <w:rsid w:val="00CC6EE8"/>
    <w:rsid w:val="00CC7041"/>
    <w:rsid w:val="00CC70E1"/>
    <w:rsid w:val="00CC750E"/>
    <w:rsid w:val="00CC76AE"/>
    <w:rsid w:val="00CC77B3"/>
    <w:rsid w:val="00CC77BB"/>
    <w:rsid w:val="00CC7832"/>
    <w:rsid w:val="00CC78DF"/>
    <w:rsid w:val="00CC7D60"/>
    <w:rsid w:val="00CD05A7"/>
    <w:rsid w:val="00CD134D"/>
    <w:rsid w:val="00CD1CD0"/>
    <w:rsid w:val="00CD1FF7"/>
    <w:rsid w:val="00CD2B92"/>
    <w:rsid w:val="00CD2DD5"/>
    <w:rsid w:val="00CD31BF"/>
    <w:rsid w:val="00CD3CD0"/>
    <w:rsid w:val="00CD3DC7"/>
    <w:rsid w:val="00CD3F90"/>
    <w:rsid w:val="00CD425A"/>
    <w:rsid w:val="00CD44CC"/>
    <w:rsid w:val="00CD473C"/>
    <w:rsid w:val="00CD49AE"/>
    <w:rsid w:val="00CD50AA"/>
    <w:rsid w:val="00CD50EA"/>
    <w:rsid w:val="00CD5627"/>
    <w:rsid w:val="00CD5670"/>
    <w:rsid w:val="00CD580E"/>
    <w:rsid w:val="00CD5BE8"/>
    <w:rsid w:val="00CD632B"/>
    <w:rsid w:val="00CD654A"/>
    <w:rsid w:val="00CD6603"/>
    <w:rsid w:val="00CD6D5B"/>
    <w:rsid w:val="00CD7215"/>
    <w:rsid w:val="00CD7AE6"/>
    <w:rsid w:val="00CE0395"/>
    <w:rsid w:val="00CE0876"/>
    <w:rsid w:val="00CE0F6A"/>
    <w:rsid w:val="00CE134B"/>
    <w:rsid w:val="00CE1410"/>
    <w:rsid w:val="00CE14C1"/>
    <w:rsid w:val="00CE1ACE"/>
    <w:rsid w:val="00CE239B"/>
    <w:rsid w:val="00CE25B2"/>
    <w:rsid w:val="00CE2A30"/>
    <w:rsid w:val="00CE2BC5"/>
    <w:rsid w:val="00CE2F61"/>
    <w:rsid w:val="00CE3273"/>
    <w:rsid w:val="00CE34F1"/>
    <w:rsid w:val="00CE3D3A"/>
    <w:rsid w:val="00CE4578"/>
    <w:rsid w:val="00CE47BE"/>
    <w:rsid w:val="00CE4CE2"/>
    <w:rsid w:val="00CE6136"/>
    <w:rsid w:val="00CE721F"/>
    <w:rsid w:val="00CE72A7"/>
    <w:rsid w:val="00CE7425"/>
    <w:rsid w:val="00CE75CE"/>
    <w:rsid w:val="00CE7A10"/>
    <w:rsid w:val="00CE7A68"/>
    <w:rsid w:val="00CE7F7E"/>
    <w:rsid w:val="00CF0B5E"/>
    <w:rsid w:val="00CF0BCD"/>
    <w:rsid w:val="00CF0D5C"/>
    <w:rsid w:val="00CF0EF2"/>
    <w:rsid w:val="00CF1079"/>
    <w:rsid w:val="00CF1F25"/>
    <w:rsid w:val="00CF23ED"/>
    <w:rsid w:val="00CF31D9"/>
    <w:rsid w:val="00CF38DA"/>
    <w:rsid w:val="00CF3C3A"/>
    <w:rsid w:val="00CF3F77"/>
    <w:rsid w:val="00CF403A"/>
    <w:rsid w:val="00CF4425"/>
    <w:rsid w:val="00CF48AF"/>
    <w:rsid w:val="00CF587E"/>
    <w:rsid w:val="00CF5A97"/>
    <w:rsid w:val="00CF5F93"/>
    <w:rsid w:val="00CF60E3"/>
    <w:rsid w:val="00CF61F5"/>
    <w:rsid w:val="00CF6765"/>
    <w:rsid w:val="00CF6C1C"/>
    <w:rsid w:val="00CF6FEF"/>
    <w:rsid w:val="00CF7279"/>
    <w:rsid w:val="00CF7484"/>
    <w:rsid w:val="00CF7826"/>
    <w:rsid w:val="00CF7ECD"/>
    <w:rsid w:val="00CF7EFF"/>
    <w:rsid w:val="00D00347"/>
    <w:rsid w:val="00D004FE"/>
    <w:rsid w:val="00D00803"/>
    <w:rsid w:val="00D0080B"/>
    <w:rsid w:val="00D00870"/>
    <w:rsid w:val="00D008FF"/>
    <w:rsid w:val="00D015C8"/>
    <w:rsid w:val="00D01B3D"/>
    <w:rsid w:val="00D01EBA"/>
    <w:rsid w:val="00D02128"/>
    <w:rsid w:val="00D02446"/>
    <w:rsid w:val="00D025AD"/>
    <w:rsid w:val="00D02745"/>
    <w:rsid w:val="00D02C27"/>
    <w:rsid w:val="00D031B8"/>
    <w:rsid w:val="00D0344A"/>
    <w:rsid w:val="00D03A9B"/>
    <w:rsid w:val="00D03B2B"/>
    <w:rsid w:val="00D03B47"/>
    <w:rsid w:val="00D03FDC"/>
    <w:rsid w:val="00D0410E"/>
    <w:rsid w:val="00D0413D"/>
    <w:rsid w:val="00D04454"/>
    <w:rsid w:val="00D045F1"/>
    <w:rsid w:val="00D048B5"/>
    <w:rsid w:val="00D04BCA"/>
    <w:rsid w:val="00D05329"/>
    <w:rsid w:val="00D05983"/>
    <w:rsid w:val="00D05CD9"/>
    <w:rsid w:val="00D066EF"/>
    <w:rsid w:val="00D06E16"/>
    <w:rsid w:val="00D0732E"/>
    <w:rsid w:val="00D07654"/>
    <w:rsid w:val="00D079C3"/>
    <w:rsid w:val="00D1039E"/>
    <w:rsid w:val="00D103B0"/>
    <w:rsid w:val="00D108F1"/>
    <w:rsid w:val="00D11E79"/>
    <w:rsid w:val="00D11FB8"/>
    <w:rsid w:val="00D120B2"/>
    <w:rsid w:val="00D126CF"/>
    <w:rsid w:val="00D12AB8"/>
    <w:rsid w:val="00D12AD8"/>
    <w:rsid w:val="00D12CEB"/>
    <w:rsid w:val="00D13131"/>
    <w:rsid w:val="00D132BB"/>
    <w:rsid w:val="00D1351F"/>
    <w:rsid w:val="00D135E7"/>
    <w:rsid w:val="00D13B13"/>
    <w:rsid w:val="00D14199"/>
    <w:rsid w:val="00D1458C"/>
    <w:rsid w:val="00D14D83"/>
    <w:rsid w:val="00D16263"/>
    <w:rsid w:val="00D16353"/>
    <w:rsid w:val="00D16707"/>
    <w:rsid w:val="00D17036"/>
    <w:rsid w:val="00D1703E"/>
    <w:rsid w:val="00D17654"/>
    <w:rsid w:val="00D17730"/>
    <w:rsid w:val="00D17ABB"/>
    <w:rsid w:val="00D17B3C"/>
    <w:rsid w:val="00D17CA7"/>
    <w:rsid w:val="00D17D2C"/>
    <w:rsid w:val="00D2043A"/>
    <w:rsid w:val="00D2073D"/>
    <w:rsid w:val="00D21049"/>
    <w:rsid w:val="00D21493"/>
    <w:rsid w:val="00D21C1A"/>
    <w:rsid w:val="00D21E34"/>
    <w:rsid w:val="00D221B5"/>
    <w:rsid w:val="00D226BE"/>
    <w:rsid w:val="00D22CC9"/>
    <w:rsid w:val="00D2410F"/>
    <w:rsid w:val="00D24C6B"/>
    <w:rsid w:val="00D250C3"/>
    <w:rsid w:val="00D25642"/>
    <w:rsid w:val="00D25809"/>
    <w:rsid w:val="00D25B1F"/>
    <w:rsid w:val="00D25B73"/>
    <w:rsid w:val="00D25C68"/>
    <w:rsid w:val="00D25DBB"/>
    <w:rsid w:val="00D2622F"/>
    <w:rsid w:val="00D26284"/>
    <w:rsid w:val="00D2691A"/>
    <w:rsid w:val="00D26A89"/>
    <w:rsid w:val="00D27219"/>
    <w:rsid w:val="00D2779D"/>
    <w:rsid w:val="00D27FB3"/>
    <w:rsid w:val="00D302CC"/>
    <w:rsid w:val="00D305A9"/>
    <w:rsid w:val="00D30DBD"/>
    <w:rsid w:val="00D314A1"/>
    <w:rsid w:val="00D3152D"/>
    <w:rsid w:val="00D31EC7"/>
    <w:rsid w:val="00D326AD"/>
    <w:rsid w:val="00D329FA"/>
    <w:rsid w:val="00D33190"/>
    <w:rsid w:val="00D33374"/>
    <w:rsid w:val="00D334F4"/>
    <w:rsid w:val="00D3386F"/>
    <w:rsid w:val="00D33BFE"/>
    <w:rsid w:val="00D33F99"/>
    <w:rsid w:val="00D344F4"/>
    <w:rsid w:val="00D34FC4"/>
    <w:rsid w:val="00D34FEA"/>
    <w:rsid w:val="00D355D3"/>
    <w:rsid w:val="00D355F0"/>
    <w:rsid w:val="00D35702"/>
    <w:rsid w:val="00D35736"/>
    <w:rsid w:val="00D3582B"/>
    <w:rsid w:val="00D35D16"/>
    <w:rsid w:val="00D35E5D"/>
    <w:rsid w:val="00D366D0"/>
    <w:rsid w:val="00D36985"/>
    <w:rsid w:val="00D36A21"/>
    <w:rsid w:val="00D36C05"/>
    <w:rsid w:val="00D37155"/>
    <w:rsid w:val="00D372E7"/>
    <w:rsid w:val="00D373DF"/>
    <w:rsid w:val="00D3784B"/>
    <w:rsid w:val="00D379A6"/>
    <w:rsid w:val="00D37C1E"/>
    <w:rsid w:val="00D37C32"/>
    <w:rsid w:val="00D403D4"/>
    <w:rsid w:val="00D40947"/>
    <w:rsid w:val="00D40B2D"/>
    <w:rsid w:val="00D40BDC"/>
    <w:rsid w:val="00D40D25"/>
    <w:rsid w:val="00D40D3E"/>
    <w:rsid w:val="00D41319"/>
    <w:rsid w:val="00D41565"/>
    <w:rsid w:val="00D418DC"/>
    <w:rsid w:val="00D4193B"/>
    <w:rsid w:val="00D41B2C"/>
    <w:rsid w:val="00D41FE9"/>
    <w:rsid w:val="00D4200A"/>
    <w:rsid w:val="00D426AF"/>
    <w:rsid w:val="00D42AD9"/>
    <w:rsid w:val="00D42BBC"/>
    <w:rsid w:val="00D42C56"/>
    <w:rsid w:val="00D42F6A"/>
    <w:rsid w:val="00D44105"/>
    <w:rsid w:val="00D441CD"/>
    <w:rsid w:val="00D44262"/>
    <w:rsid w:val="00D44538"/>
    <w:rsid w:val="00D4458A"/>
    <w:rsid w:val="00D4469E"/>
    <w:rsid w:val="00D44733"/>
    <w:rsid w:val="00D44D9E"/>
    <w:rsid w:val="00D45081"/>
    <w:rsid w:val="00D4578D"/>
    <w:rsid w:val="00D459C0"/>
    <w:rsid w:val="00D45C61"/>
    <w:rsid w:val="00D45E29"/>
    <w:rsid w:val="00D465B5"/>
    <w:rsid w:val="00D46791"/>
    <w:rsid w:val="00D46D83"/>
    <w:rsid w:val="00D46DBC"/>
    <w:rsid w:val="00D46FE4"/>
    <w:rsid w:val="00D47190"/>
    <w:rsid w:val="00D47324"/>
    <w:rsid w:val="00D4782B"/>
    <w:rsid w:val="00D47D71"/>
    <w:rsid w:val="00D47DBF"/>
    <w:rsid w:val="00D50145"/>
    <w:rsid w:val="00D5038B"/>
    <w:rsid w:val="00D507E8"/>
    <w:rsid w:val="00D50E7C"/>
    <w:rsid w:val="00D513FD"/>
    <w:rsid w:val="00D5145C"/>
    <w:rsid w:val="00D515EB"/>
    <w:rsid w:val="00D51DBD"/>
    <w:rsid w:val="00D51E2C"/>
    <w:rsid w:val="00D51FBC"/>
    <w:rsid w:val="00D5207B"/>
    <w:rsid w:val="00D523E1"/>
    <w:rsid w:val="00D52B17"/>
    <w:rsid w:val="00D52F52"/>
    <w:rsid w:val="00D5332C"/>
    <w:rsid w:val="00D5339D"/>
    <w:rsid w:val="00D538D9"/>
    <w:rsid w:val="00D54192"/>
    <w:rsid w:val="00D547E2"/>
    <w:rsid w:val="00D54D48"/>
    <w:rsid w:val="00D5570B"/>
    <w:rsid w:val="00D559C3"/>
    <w:rsid w:val="00D55BD1"/>
    <w:rsid w:val="00D56A87"/>
    <w:rsid w:val="00D56ACC"/>
    <w:rsid w:val="00D56DAA"/>
    <w:rsid w:val="00D57429"/>
    <w:rsid w:val="00D57577"/>
    <w:rsid w:val="00D57653"/>
    <w:rsid w:val="00D57B48"/>
    <w:rsid w:val="00D6003D"/>
    <w:rsid w:val="00D60297"/>
    <w:rsid w:val="00D6032F"/>
    <w:rsid w:val="00D60AFB"/>
    <w:rsid w:val="00D60B45"/>
    <w:rsid w:val="00D61135"/>
    <w:rsid w:val="00D613E9"/>
    <w:rsid w:val="00D61971"/>
    <w:rsid w:val="00D62090"/>
    <w:rsid w:val="00D6239B"/>
    <w:rsid w:val="00D624AD"/>
    <w:rsid w:val="00D62A33"/>
    <w:rsid w:val="00D632FB"/>
    <w:rsid w:val="00D63F23"/>
    <w:rsid w:val="00D642BB"/>
    <w:rsid w:val="00D64A41"/>
    <w:rsid w:val="00D64AF8"/>
    <w:rsid w:val="00D65031"/>
    <w:rsid w:val="00D650E0"/>
    <w:rsid w:val="00D6516A"/>
    <w:rsid w:val="00D65213"/>
    <w:rsid w:val="00D65561"/>
    <w:rsid w:val="00D65820"/>
    <w:rsid w:val="00D65C29"/>
    <w:rsid w:val="00D65D1C"/>
    <w:rsid w:val="00D65E93"/>
    <w:rsid w:val="00D65F8C"/>
    <w:rsid w:val="00D6627A"/>
    <w:rsid w:val="00D6699B"/>
    <w:rsid w:val="00D66F71"/>
    <w:rsid w:val="00D67596"/>
    <w:rsid w:val="00D67BAD"/>
    <w:rsid w:val="00D67BE3"/>
    <w:rsid w:val="00D67BEE"/>
    <w:rsid w:val="00D67E41"/>
    <w:rsid w:val="00D701E3"/>
    <w:rsid w:val="00D70406"/>
    <w:rsid w:val="00D7059B"/>
    <w:rsid w:val="00D708EF"/>
    <w:rsid w:val="00D710C4"/>
    <w:rsid w:val="00D712F0"/>
    <w:rsid w:val="00D714A5"/>
    <w:rsid w:val="00D71A83"/>
    <w:rsid w:val="00D71C44"/>
    <w:rsid w:val="00D72DDB"/>
    <w:rsid w:val="00D735A9"/>
    <w:rsid w:val="00D737C2"/>
    <w:rsid w:val="00D73B60"/>
    <w:rsid w:val="00D743D5"/>
    <w:rsid w:val="00D74452"/>
    <w:rsid w:val="00D74B5C"/>
    <w:rsid w:val="00D7510D"/>
    <w:rsid w:val="00D75285"/>
    <w:rsid w:val="00D7578A"/>
    <w:rsid w:val="00D758CB"/>
    <w:rsid w:val="00D75B2E"/>
    <w:rsid w:val="00D75FCE"/>
    <w:rsid w:val="00D76632"/>
    <w:rsid w:val="00D76981"/>
    <w:rsid w:val="00D76C68"/>
    <w:rsid w:val="00D7779F"/>
    <w:rsid w:val="00D8025D"/>
    <w:rsid w:val="00D80CCB"/>
    <w:rsid w:val="00D811EC"/>
    <w:rsid w:val="00D812A3"/>
    <w:rsid w:val="00D81343"/>
    <w:rsid w:val="00D82131"/>
    <w:rsid w:val="00D822B9"/>
    <w:rsid w:val="00D8239A"/>
    <w:rsid w:val="00D8261C"/>
    <w:rsid w:val="00D82807"/>
    <w:rsid w:val="00D83519"/>
    <w:rsid w:val="00D83F67"/>
    <w:rsid w:val="00D841A7"/>
    <w:rsid w:val="00D84263"/>
    <w:rsid w:val="00D84903"/>
    <w:rsid w:val="00D84D9A"/>
    <w:rsid w:val="00D84E3D"/>
    <w:rsid w:val="00D84E68"/>
    <w:rsid w:val="00D84F5E"/>
    <w:rsid w:val="00D85622"/>
    <w:rsid w:val="00D85665"/>
    <w:rsid w:val="00D859A4"/>
    <w:rsid w:val="00D85A1A"/>
    <w:rsid w:val="00D85B09"/>
    <w:rsid w:val="00D861A5"/>
    <w:rsid w:val="00D865D0"/>
    <w:rsid w:val="00D86C4A"/>
    <w:rsid w:val="00D86E39"/>
    <w:rsid w:val="00D876CC"/>
    <w:rsid w:val="00D876FC"/>
    <w:rsid w:val="00D87B21"/>
    <w:rsid w:val="00D904B9"/>
    <w:rsid w:val="00D90EB4"/>
    <w:rsid w:val="00D9133E"/>
    <w:rsid w:val="00D9142E"/>
    <w:rsid w:val="00D91785"/>
    <w:rsid w:val="00D9197A"/>
    <w:rsid w:val="00D919CE"/>
    <w:rsid w:val="00D91A96"/>
    <w:rsid w:val="00D9264C"/>
    <w:rsid w:val="00D928A3"/>
    <w:rsid w:val="00D92B94"/>
    <w:rsid w:val="00D9324C"/>
    <w:rsid w:val="00D93282"/>
    <w:rsid w:val="00D93468"/>
    <w:rsid w:val="00D9361B"/>
    <w:rsid w:val="00D9449A"/>
    <w:rsid w:val="00D944EF"/>
    <w:rsid w:val="00D94589"/>
    <w:rsid w:val="00D946CE"/>
    <w:rsid w:val="00D94771"/>
    <w:rsid w:val="00D94AD5"/>
    <w:rsid w:val="00D94CEB"/>
    <w:rsid w:val="00D94FEA"/>
    <w:rsid w:val="00D9648F"/>
    <w:rsid w:val="00D964AE"/>
    <w:rsid w:val="00D9744A"/>
    <w:rsid w:val="00D97505"/>
    <w:rsid w:val="00D97516"/>
    <w:rsid w:val="00D976EA"/>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D0"/>
    <w:rsid w:val="00DA2FFD"/>
    <w:rsid w:val="00DA30C9"/>
    <w:rsid w:val="00DA3448"/>
    <w:rsid w:val="00DA4147"/>
    <w:rsid w:val="00DA42EA"/>
    <w:rsid w:val="00DA434C"/>
    <w:rsid w:val="00DA4374"/>
    <w:rsid w:val="00DA5728"/>
    <w:rsid w:val="00DA5889"/>
    <w:rsid w:val="00DA58C5"/>
    <w:rsid w:val="00DA591E"/>
    <w:rsid w:val="00DA5F3A"/>
    <w:rsid w:val="00DA60C4"/>
    <w:rsid w:val="00DA6119"/>
    <w:rsid w:val="00DA680F"/>
    <w:rsid w:val="00DA6826"/>
    <w:rsid w:val="00DA6BA1"/>
    <w:rsid w:val="00DA6E18"/>
    <w:rsid w:val="00DA703C"/>
    <w:rsid w:val="00DA7399"/>
    <w:rsid w:val="00DA74E9"/>
    <w:rsid w:val="00DA7547"/>
    <w:rsid w:val="00DA7BBF"/>
    <w:rsid w:val="00DA7D54"/>
    <w:rsid w:val="00DB0057"/>
    <w:rsid w:val="00DB03B6"/>
    <w:rsid w:val="00DB046D"/>
    <w:rsid w:val="00DB0A63"/>
    <w:rsid w:val="00DB0F4A"/>
    <w:rsid w:val="00DB1047"/>
    <w:rsid w:val="00DB15A0"/>
    <w:rsid w:val="00DB15FB"/>
    <w:rsid w:val="00DB1663"/>
    <w:rsid w:val="00DB1810"/>
    <w:rsid w:val="00DB23D4"/>
    <w:rsid w:val="00DB25B6"/>
    <w:rsid w:val="00DB2A22"/>
    <w:rsid w:val="00DB2D76"/>
    <w:rsid w:val="00DB2E19"/>
    <w:rsid w:val="00DB321F"/>
    <w:rsid w:val="00DB362E"/>
    <w:rsid w:val="00DB3873"/>
    <w:rsid w:val="00DB3F2A"/>
    <w:rsid w:val="00DB405F"/>
    <w:rsid w:val="00DB4250"/>
    <w:rsid w:val="00DB4440"/>
    <w:rsid w:val="00DB4670"/>
    <w:rsid w:val="00DB4732"/>
    <w:rsid w:val="00DB51AC"/>
    <w:rsid w:val="00DB55E1"/>
    <w:rsid w:val="00DB61AF"/>
    <w:rsid w:val="00DB6406"/>
    <w:rsid w:val="00DB64AC"/>
    <w:rsid w:val="00DB6891"/>
    <w:rsid w:val="00DB6A42"/>
    <w:rsid w:val="00DB6E1D"/>
    <w:rsid w:val="00DB7231"/>
    <w:rsid w:val="00DB7255"/>
    <w:rsid w:val="00DB75FB"/>
    <w:rsid w:val="00DB76E1"/>
    <w:rsid w:val="00DC0077"/>
    <w:rsid w:val="00DC1274"/>
    <w:rsid w:val="00DC157A"/>
    <w:rsid w:val="00DC1668"/>
    <w:rsid w:val="00DC1A73"/>
    <w:rsid w:val="00DC1D93"/>
    <w:rsid w:val="00DC2BA4"/>
    <w:rsid w:val="00DC2DC0"/>
    <w:rsid w:val="00DC3016"/>
    <w:rsid w:val="00DC3138"/>
    <w:rsid w:val="00DC322C"/>
    <w:rsid w:val="00DC3BD2"/>
    <w:rsid w:val="00DC3F67"/>
    <w:rsid w:val="00DC3F6E"/>
    <w:rsid w:val="00DC3F89"/>
    <w:rsid w:val="00DC455B"/>
    <w:rsid w:val="00DC4C17"/>
    <w:rsid w:val="00DC4CA1"/>
    <w:rsid w:val="00DC4CA2"/>
    <w:rsid w:val="00DC4F7E"/>
    <w:rsid w:val="00DC514B"/>
    <w:rsid w:val="00DC5397"/>
    <w:rsid w:val="00DC5720"/>
    <w:rsid w:val="00DC57B0"/>
    <w:rsid w:val="00DC58EA"/>
    <w:rsid w:val="00DC5A0E"/>
    <w:rsid w:val="00DC5ADE"/>
    <w:rsid w:val="00DC6955"/>
    <w:rsid w:val="00DC69A0"/>
    <w:rsid w:val="00DC6FA8"/>
    <w:rsid w:val="00DC731A"/>
    <w:rsid w:val="00DC7ADD"/>
    <w:rsid w:val="00DC7F84"/>
    <w:rsid w:val="00DD011E"/>
    <w:rsid w:val="00DD0E26"/>
    <w:rsid w:val="00DD105B"/>
    <w:rsid w:val="00DD151D"/>
    <w:rsid w:val="00DD1DE1"/>
    <w:rsid w:val="00DD2777"/>
    <w:rsid w:val="00DD2AD8"/>
    <w:rsid w:val="00DD3A7D"/>
    <w:rsid w:val="00DD3EF9"/>
    <w:rsid w:val="00DD40B1"/>
    <w:rsid w:val="00DD4150"/>
    <w:rsid w:val="00DD4482"/>
    <w:rsid w:val="00DD4696"/>
    <w:rsid w:val="00DD47FA"/>
    <w:rsid w:val="00DD4A7A"/>
    <w:rsid w:val="00DD4BB1"/>
    <w:rsid w:val="00DD4CDC"/>
    <w:rsid w:val="00DD534E"/>
    <w:rsid w:val="00DD56EA"/>
    <w:rsid w:val="00DD58AC"/>
    <w:rsid w:val="00DD5C07"/>
    <w:rsid w:val="00DD5EC7"/>
    <w:rsid w:val="00DD620E"/>
    <w:rsid w:val="00DD6A03"/>
    <w:rsid w:val="00DD73CB"/>
    <w:rsid w:val="00DD78D6"/>
    <w:rsid w:val="00DE01AA"/>
    <w:rsid w:val="00DE01C9"/>
    <w:rsid w:val="00DE023B"/>
    <w:rsid w:val="00DE093F"/>
    <w:rsid w:val="00DE1165"/>
    <w:rsid w:val="00DE1212"/>
    <w:rsid w:val="00DE142C"/>
    <w:rsid w:val="00DE1F18"/>
    <w:rsid w:val="00DE2151"/>
    <w:rsid w:val="00DE24E9"/>
    <w:rsid w:val="00DE35B6"/>
    <w:rsid w:val="00DE362F"/>
    <w:rsid w:val="00DE3D58"/>
    <w:rsid w:val="00DE3F59"/>
    <w:rsid w:val="00DE3F5E"/>
    <w:rsid w:val="00DE457D"/>
    <w:rsid w:val="00DE47C4"/>
    <w:rsid w:val="00DE50E6"/>
    <w:rsid w:val="00DE51EE"/>
    <w:rsid w:val="00DE5337"/>
    <w:rsid w:val="00DE6110"/>
    <w:rsid w:val="00DE61B2"/>
    <w:rsid w:val="00DE64EA"/>
    <w:rsid w:val="00DE6703"/>
    <w:rsid w:val="00DE780E"/>
    <w:rsid w:val="00DE79CB"/>
    <w:rsid w:val="00DE7C1B"/>
    <w:rsid w:val="00DE7EC3"/>
    <w:rsid w:val="00DF01F7"/>
    <w:rsid w:val="00DF03FC"/>
    <w:rsid w:val="00DF0692"/>
    <w:rsid w:val="00DF0760"/>
    <w:rsid w:val="00DF0E85"/>
    <w:rsid w:val="00DF0EA0"/>
    <w:rsid w:val="00DF0F5F"/>
    <w:rsid w:val="00DF115C"/>
    <w:rsid w:val="00DF148F"/>
    <w:rsid w:val="00DF1FD8"/>
    <w:rsid w:val="00DF2685"/>
    <w:rsid w:val="00DF2B06"/>
    <w:rsid w:val="00DF32E1"/>
    <w:rsid w:val="00DF3350"/>
    <w:rsid w:val="00DF480A"/>
    <w:rsid w:val="00DF49E7"/>
    <w:rsid w:val="00DF5389"/>
    <w:rsid w:val="00DF5A00"/>
    <w:rsid w:val="00DF5A79"/>
    <w:rsid w:val="00DF5B22"/>
    <w:rsid w:val="00DF6512"/>
    <w:rsid w:val="00DF6BA7"/>
    <w:rsid w:val="00DF6D74"/>
    <w:rsid w:val="00DF6F9B"/>
    <w:rsid w:val="00DF7E26"/>
    <w:rsid w:val="00DF7F6F"/>
    <w:rsid w:val="00E0083B"/>
    <w:rsid w:val="00E00D70"/>
    <w:rsid w:val="00E01306"/>
    <w:rsid w:val="00E016AF"/>
    <w:rsid w:val="00E01818"/>
    <w:rsid w:val="00E01E9D"/>
    <w:rsid w:val="00E02352"/>
    <w:rsid w:val="00E024A0"/>
    <w:rsid w:val="00E025FA"/>
    <w:rsid w:val="00E02FB6"/>
    <w:rsid w:val="00E03422"/>
    <w:rsid w:val="00E03464"/>
    <w:rsid w:val="00E035B9"/>
    <w:rsid w:val="00E0384C"/>
    <w:rsid w:val="00E04271"/>
    <w:rsid w:val="00E045DE"/>
    <w:rsid w:val="00E04877"/>
    <w:rsid w:val="00E048BB"/>
    <w:rsid w:val="00E04B88"/>
    <w:rsid w:val="00E05560"/>
    <w:rsid w:val="00E05ACD"/>
    <w:rsid w:val="00E05B12"/>
    <w:rsid w:val="00E06139"/>
    <w:rsid w:val="00E0675A"/>
    <w:rsid w:val="00E069CF"/>
    <w:rsid w:val="00E0746E"/>
    <w:rsid w:val="00E0758F"/>
    <w:rsid w:val="00E07A62"/>
    <w:rsid w:val="00E07BB5"/>
    <w:rsid w:val="00E07C37"/>
    <w:rsid w:val="00E10490"/>
    <w:rsid w:val="00E10D8C"/>
    <w:rsid w:val="00E119C1"/>
    <w:rsid w:val="00E11E39"/>
    <w:rsid w:val="00E1295C"/>
    <w:rsid w:val="00E1301B"/>
    <w:rsid w:val="00E13328"/>
    <w:rsid w:val="00E1408F"/>
    <w:rsid w:val="00E1453C"/>
    <w:rsid w:val="00E14B34"/>
    <w:rsid w:val="00E1595E"/>
    <w:rsid w:val="00E15FB9"/>
    <w:rsid w:val="00E1623D"/>
    <w:rsid w:val="00E1624E"/>
    <w:rsid w:val="00E16308"/>
    <w:rsid w:val="00E1631E"/>
    <w:rsid w:val="00E176CA"/>
    <w:rsid w:val="00E1791A"/>
    <w:rsid w:val="00E179A2"/>
    <w:rsid w:val="00E179D6"/>
    <w:rsid w:val="00E17CA1"/>
    <w:rsid w:val="00E20253"/>
    <w:rsid w:val="00E206FD"/>
    <w:rsid w:val="00E20C6B"/>
    <w:rsid w:val="00E20C9B"/>
    <w:rsid w:val="00E214D7"/>
    <w:rsid w:val="00E22CBF"/>
    <w:rsid w:val="00E22D45"/>
    <w:rsid w:val="00E22E09"/>
    <w:rsid w:val="00E22E8D"/>
    <w:rsid w:val="00E23032"/>
    <w:rsid w:val="00E2361A"/>
    <w:rsid w:val="00E23942"/>
    <w:rsid w:val="00E23C92"/>
    <w:rsid w:val="00E25415"/>
    <w:rsid w:val="00E254CB"/>
    <w:rsid w:val="00E25757"/>
    <w:rsid w:val="00E257DD"/>
    <w:rsid w:val="00E25B26"/>
    <w:rsid w:val="00E26158"/>
    <w:rsid w:val="00E263F1"/>
    <w:rsid w:val="00E267C3"/>
    <w:rsid w:val="00E2689A"/>
    <w:rsid w:val="00E275B4"/>
    <w:rsid w:val="00E276F2"/>
    <w:rsid w:val="00E27B4F"/>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1ED"/>
    <w:rsid w:val="00E34287"/>
    <w:rsid w:val="00E3463B"/>
    <w:rsid w:val="00E347EE"/>
    <w:rsid w:val="00E34930"/>
    <w:rsid w:val="00E34A4B"/>
    <w:rsid w:val="00E34C9D"/>
    <w:rsid w:val="00E359DA"/>
    <w:rsid w:val="00E36570"/>
    <w:rsid w:val="00E365D9"/>
    <w:rsid w:val="00E36725"/>
    <w:rsid w:val="00E367B8"/>
    <w:rsid w:val="00E3683D"/>
    <w:rsid w:val="00E3684F"/>
    <w:rsid w:val="00E373A4"/>
    <w:rsid w:val="00E37894"/>
    <w:rsid w:val="00E37D5C"/>
    <w:rsid w:val="00E40124"/>
    <w:rsid w:val="00E403D2"/>
    <w:rsid w:val="00E407FA"/>
    <w:rsid w:val="00E40AEC"/>
    <w:rsid w:val="00E41100"/>
    <w:rsid w:val="00E42160"/>
    <w:rsid w:val="00E4322D"/>
    <w:rsid w:val="00E43B86"/>
    <w:rsid w:val="00E43F4B"/>
    <w:rsid w:val="00E4448A"/>
    <w:rsid w:val="00E44540"/>
    <w:rsid w:val="00E44D45"/>
    <w:rsid w:val="00E44F66"/>
    <w:rsid w:val="00E450E5"/>
    <w:rsid w:val="00E4526A"/>
    <w:rsid w:val="00E457DD"/>
    <w:rsid w:val="00E46A79"/>
    <w:rsid w:val="00E47084"/>
    <w:rsid w:val="00E471A8"/>
    <w:rsid w:val="00E474FB"/>
    <w:rsid w:val="00E47C45"/>
    <w:rsid w:val="00E50301"/>
    <w:rsid w:val="00E5082E"/>
    <w:rsid w:val="00E50847"/>
    <w:rsid w:val="00E514A0"/>
    <w:rsid w:val="00E51D5B"/>
    <w:rsid w:val="00E526E7"/>
    <w:rsid w:val="00E527B9"/>
    <w:rsid w:val="00E52863"/>
    <w:rsid w:val="00E52A87"/>
    <w:rsid w:val="00E53039"/>
    <w:rsid w:val="00E531B0"/>
    <w:rsid w:val="00E53275"/>
    <w:rsid w:val="00E539BF"/>
    <w:rsid w:val="00E551F0"/>
    <w:rsid w:val="00E553D3"/>
    <w:rsid w:val="00E5556A"/>
    <w:rsid w:val="00E55645"/>
    <w:rsid w:val="00E55798"/>
    <w:rsid w:val="00E558A9"/>
    <w:rsid w:val="00E55A32"/>
    <w:rsid w:val="00E55ACD"/>
    <w:rsid w:val="00E55CC2"/>
    <w:rsid w:val="00E55E46"/>
    <w:rsid w:val="00E560A6"/>
    <w:rsid w:val="00E56125"/>
    <w:rsid w:val="00E564D0"/>
    <w:rsid w:val="00E5756D"/>
    <w:rsid w:val="00E579DC"/>
    <w:rsid w:val="00E57BB9"/>
    <w:rsid w:val="00E57CB1"/>
    <w:rsid w:val="00E57DE4"/>
    <w:rsid w:val="00E601F0"/>
    <w:rsid w:val="00E602DB"/>
    <w:rsid w:val="00E60396"/>
    <w:rsid w:val="00E60664"/>
    <w:rsid w:val="00E60909"/>
    <w:rsid w:val="00E6107B"/>
    <w:rsid w:val="00E61134"/>
    <w:rsid w:val="00E6135C"/>
    <w:rsid w:val="00E615E6"/>
    <w:rsid w:val="00E619C1"/>
    <w:rsid w:val="00E61EC7"/>
    <w:rsid w:val="00E61F7E"/>
    <w:rsid w:val="00E62D8E"/>
    <w:rsid w:val="00E634E9"/>
    <w:rsid w:val="00E635DA"/>
    <w:rsid w:val="00E63B2A"/>
    <w:rsid w:val="00E648AB"/>
    <w:rsid w:val="00E64C93"/>
    <w:rsid w:val="00E64CE1"/>
    <w:rsid w:val="00E64F5B"/>
    <w:rsid w:val="00E65918"/>
    <w:rsid w:val="00E669BC"/>
    <w:rsid w:val="00E66CA1"/>
    <w:rsid w:val="00E67D86"/>
    <w:rsid w:val="00E70281"/>
    <w:rsid w:val="00E705E2"/>
    <w:rsid w:val="00E70B91"/>
    <w:rsid w:val="00E70EA7"/>
    <w:rsid w:val="00E70F27"/>
    <w:rsid w:val="00E717C3"/>
    <w:rsid w:val="00E71839"/>
    <w:rsid w:val="00E71B88"/>
    <w:rsid w:val="00E71F8D"/>
    <w:rsid w:val="00E72B83"/>
    <w:rsid w:val="00E72CEC"/>
    <w:rsid w:val="00E73389"/>
    <w:rsid w:val="00E73530"/>
    <w:rsid w:val="00E736A6"/>
    <w:rsid w:val="00E738A9"/>
    <w:rsid w:val="00E73B1B"/>
    <w:rsid w:val="00E73BB4"/>
    <w:rsid w:val="00E73CD7"/>
    <w:rsid w:val="00E74402"/>
    <w:rsid w:val="00E74805"/>
    <w:rsid w:val="00E7504C"/>
    <w:rsid w:val="00E752B8"/>
    <w:rsid w:val="00E752F5"/>
    <w:rsid w:val="00E759DE"/>
    <w:rsid w:val="00E75A1F"/>
    <w:rsid w:val="00E75C10"/>
    <w:rsid w:val="00E761F2"/>
    <w:rsid w:val="00E764B0"/>
    <w:rsid w:val="00E767A4"/>
    <w:rsid w:val="00E77749"/>
    <w:rsid w:val="00E7787C"/>
    <w:rsid w:val="00E7792A"/>
    <w:rsid w:val="00E77947"/>
    <w:rsid w:val="00E77BBE"/>
    <w:rsid w:val="00E77D69"/>
    <w:rsid w:val="00E77D6A"/>
    <w:rsid w:val="00E80072"/>
    <w:rsid w:val="00E8059E"/>
    <w:rsid w:val="00E806BF"/>
    <w:rsid w:val="00E80958"/>
    <w:rsid w:val="00E80D4A"/>
    <w:rsid w:val="00E80DDE"/>
    <w:rsid w:val="00E8112E"/>
    <w:rsid w:val="00E816EB"/>
    <w:rsid w:val="00E81D39"/>
    <w:rsid w:val="00E81DD6"/>
    <w:rsid w:val="00E825F7"/>
    <w:rsid w:val="00E8287C"/>
    <w:rsid w:val="00E82A44"/>
    <w:rsid w:val="00E8324B"/>
    <w:rsid w:val="00E83865"/>
    <w:rsid w:val="00E839B4"/>
    <w:rsid w:val="00E843EE"/>
    <w:rsid w:val="00E8478A"/>
    <w:rsid w:val="00E848E0"/>
    <w:rsid w:val="00E84BD3"/>
    <w:rsid w:val="00E84EDC"/>
    <w:rsid w:val="00E858C1"/>
    <w:rsid w:val="00E864A0"/>
    <w:rsid w:val="00E867C6"/>
    <w:rsid w:val="00E8695C"/>
    <w:rsid w:val="00E86A0B"/>
    <w:rsid w:val="00E86B3E"/>
    <w:rsid w:val="00E86BA8"/>
    <w:rsid w:val="00E86D25"/>
    <w:rsid w:val="00E87E22"/>
    <w:rsid w:val="00E87E2E"/>
    <w:rsid w:val="00E87EAC"/>
    <w:rsid w:val="00E90B03"/>
    <w:rsid w:val="00E90CEC"/>
    <w:rsid w:val="00E90E3A"/>
    <w:rsid w:val="00E91008"/>
    <w:rsid w:val="00E91085"/>
    <w:rsid w:val="00E9171A"/>
    <w:rsid w:val="00E9202E"/>
    <w:rsid w:val="00E921DE"/>
    <w:rsid w:val="00E92537"/>
    <w:rsid w:val="00E9281F"/>
    <w:rsid w:val="00E92AA0"/>
    <w:rsid w:val="00E930DA"/>
    <w:rsid w:val="00E93140"/>
    <w:rsid w:val="00E93194"/>
    <w:rsid w:val="00E93343"/>
    <w:rsid w:val="00E93E1D"/>
    <w:rsid w:val="00E95108"/>
    <w:rsid w:val="00E955D5"/>
    <w:rsid w:val="00E95E1B"/>
    <w:rsid w:val="00E962CF"/>
    <w:rsid w:val="00E96B53"/>
    <w:rsid w:val="00E96D4B"/>
    <w:rsid w:val="00E972AC"/>
    <w:rsid w:val="00E97AAF"/>
    <w:rsid w:val="00EA0056"/>
    <w:rsid w:val="00EA046D"/>
    <w:rsid w:val="00EA0663"/>
    <w:rsid w:val="00EA0909"/>
    <w:rsid w:val="00EA0CAB"/>
    <w:rsid w:val="00EA19CC"/>
    <w:rsid w:val="00EA360F"/>
    <w:rsid w:val="00EA3927"/>
    <w:rsid w:val="00EA4511"/>
    <w:rsid w:val="00EA490B"/>
    <w:rsid w:val="00EA4987"/>
    <w:rsid w:val="00EA4A9C"/>
    <w:rsid w:val="00EA4AF1"/>
    <w:rsid w:val="00EA4B80"/>
    <w:rsid w:val="00EA4F41"/>
    <w:rsid w:val="00EA594B"/>
    <w:rsid w:val="00EA5B9F"/>
    <w:rsid w:val="00EA60F1"/>
    <w:rsid w:val="00EA61D7"/>
    <w:rsid w:val="00EA636A"/>
    <w:rsid w:val="00EA6AC8"/>
    <w:rsid w:val="00EA6B63"/>
    <w:rsid w:val="00EA731F"/>
    <w:rsid w:val="00EA765E"/>
    <w:rsid w:val="00EA7DC6"/>
    <w:rsid w:val="00EA7FCC"/>
    <w:rsid w:val="00EB0782"/>
    <w:rsid w:val="00EB0EBE"/>
    <w:rsid w:val="00EB169C"/>
    <w:rsid w:val="00EB1833"/>
    <w:rsid w:val="00EB19C2"/>
    <w:rsid w:val="00EB1A17"/>
    <w:rsid w:val="00EB1A1F"/>
    <w:rsid w:val="00EB1E65"/>
    <w:rsid w:val="00EB2103"/>
    <w:rsid w:val="00EB21CE"/>
    <w:rsid w:val="00EB2A10"/>
    <w:rsid w:val="00EB2F7B"/>
    <w:rsid w:val="00EB3037"/>
    <w:rsid w:val="00EB32D6"/>
    <w:rsid w:val="00EB3718"/>
    <w:rsid w:val="00EB3A71"/>
    <w:rsid w:val="00EB3F23"/>
    <w:rsid w:val="00EB3FBD"/>
    <w:rsid w:val="00EB4067"/>
    <w:rsid w:val="00EB40A2"/>
    <w:rsid w:val="00EB419D"/>
    <w:rsid w:val="00EB45FC"/>
    <w:rsid w:val="00EB4720"/>
    <w:rsid w:val="00EB4CED"/>
    <w:rsid w:val="00EB4D73"/>
    <w:rsid w:val="00EB50DC"/>
    <w:rsid w:val="00EB5375"/>
    <w:rsid w:val="00EB53AC"/>
    <w:rsid w:val="00EB562F"/>
    <w:rsid w:val="00EB56B5"/>
    <w:rsid w:val="00EB56E5"/>
    <w:rsid w:val="00EB57B8"/>
    <w:rsid w:val="00EB5C6E"/>
    <w:rsid w:val="00EB61A7"/>
    <w:rsid w:val="00EB63CC"/>
    <w:rsid w:val="00EB63DA"/>
    <w:rsid w:val="00EB6E25"/>
    <w:rsid w:val="00EB7427"/>
    <w:rsid w:val="00EB7719"/>
    <w:rsid w:val="00EB7932"/>
    <w:rsid w:val="00EB7BC8"/>
    <w:rsid w:val="00EC0209"/>
    <w:rsid w:val="00EC0B7C"/>
    <w:rsid w:val="00EC0C16"/>
    <w:rsid w:val="00EC0F57"/>
    <w:rsid w:val="00EC25EF"/>
    <w:rsid w:val="00EC28B2"/>
    <w:rsid w:val="00EC2C14"/>
    <w:rsid w:val="00EC2C23"/>
    <w:rsid w:val="00EC2C4C"/>
    <w:rsid w:val="00EC2E20"/>
    <w:rsid w:val="00EC30ED"/>
    <w:rsid w:val="00EC3170"/>
    <w:rsid w:val="00EC31EF"/>
    <w:rsid w:val="00EC36C0"/>
    <w:rsid w:val="00EC38A6"/>
    <w:rsid w:val="00EC4125"/>
    <w:rsid w:val="00EC41AE"/>
    <w:rsid w:val="00EC4367"/>
    <w:rsid w:val="00EC437E"/>
    <w:rsid w:val="00EC481E"/>
    <w:rsid w:val="00EC4D00"/>
    <w:rsid w:val="00EC4FC7"/>
    <w:rsid w:val="00EC54F7"/>
    <w:rsid w:val="00EC57A1"/>
    <w:rsid w:val="00EC5A04"/>
    <w:rsid w:val="00EC5E62"/>
    <w:rsid w:val="00EC60A2"/>
    <w:rsid w:val="00EC67D3"/>
    <w:rsid w:val="00EC74A4"/>
    <w:rsid w:val="00EC74BB"/>
    <w:rsid w:val="00EC7A32"/>
    <w:rsid w:val="00EC7A3F"/>
    <w:rsid w:val="00EC7DF8"/>
    <w:rsid w:val="00ED0275"/>
    <w:rsid w:val="00ED1135"/>
    <w:rsid w:val="00ED1307"/>
    <w:rsid w:val="00ED18B0"/>
    <w:rsid w:val="00ED1A94"/>
    <w:rsid w:val="00ED2132"/>
    <w:rsid w:val="00ED25CA"/>
    <w:rsid w:val="00ED2737"/>
    <w:rsid w:val="00ED287C"/>
    <w:rsid w:val="00ED2F6A"/>
    <w:rsid w:val="00ED329A"/>
    <w:rsid w:val="00ED3C5C"/>
    <w:rsid w:val="00ED423D"/>
    <w:rsid w:val="00ED4917"/>
    <w:rsid w:val="00ED4BDC"/>
    <w:rsid w:val="00ED5293"/>
    <w:rsid w:val="00ED5533"/>
    <w:rsid w:val="00ED5CB3"/>
    <w:rsid w:val="00ED63E0"/>
    <w:rsid w:val="00ED665F"/>
    <w:rsid w:val="00ED7175"/>
    <w:rsid w:val="00ED7DFF"/>
    <w:rsid w:val="00EE04D1"/>
    <w:rsid w:val="00EE06F9"/>
    <w:rsid w:val="00EE079E"/>
    <w:rsid w:val="00EE08E2"/>
    <w:rsid w:val="00EE091D"/>
    <w:rsid w:val="00EE10D1"/>
    <w:rsid w:val="00EE112A"/>
    <w:rsid w:val="00EE1513"/>
    <w:rsid w:val="00EE15EE"/>
    <w:rsid w:val="00EE1C9A"/>
    <w:rsid w:val="00EE1D15"/>
    <w:rsid w:val="00EE2166"/>
    <w:rsid w:val="00EE3047"/>
    <w:rsid w:val="00EE313F"/>
    <w:rsid w:val="00EE31B7"/>
    <w:rsid w:val="00EE32F7"/>
    <w:rsid w:val="00EE385A"/>
    <w:rsid w:val="00EE3C55"/>
    <w:rsid w:val="00EE3EA0"/>
    <w:rsid w:val="00EE4066"/>
    <w:rsid w:val="00EE475E"/>
    <w:rsid w:val="00EE4D5F"/>
    <w:rsid w:val="00EE4E50"/>
    <w:rsid w:val="00EE59C2"/>
    <w:rsid w:val="00EE59F2"/>
    <w:rsid w:val="00EE5A76"/>
    <w:rsid w:val="00EE6465"/>
    <w:rsid w:val="00EE6A7B"/>
    <w:rsid w:val="00EE6DCF"/>
    <w:rsid w:val="00EE7088"/>
    <w:rsid w:val="00EF0056"/>
    <w:rsid w:val="00EF0178"/>
    <w:rsid w:val="00EF041D"/>
    <w:rsid w:val="00EF0867"/>
    <w:rsid w:val="00EF09AC"/>
    <w:rsid w:val="00EF0AD4"/>
    <w:rsid w:val="00EF127D"/>
    <w:rsid w:val="00EF16A3"/>
    <w:rsid w:val="00EF2120"/>
    <w:rsid w:val="00EF2322"/>
    <w:rsid w:val="00EF24AB"/>
    <w:rsid w:val="00EF2C4E"/>
    <w:rsid w:val="00EF2E60"/>
    <w:rsid w:val="00EF3365"/>
    <w:rsid w:val="00EF3539"/>
    <w:rsid w:val="00EF3AD8"/>
    <w:rsid w:val="00EF3B4B"/>
    <w:rsid w:val="00EF46FB"/>
    <w:rsid w:val="00EF479B"/>
    <w:rsid w:val="00EF4C93"/>
    <w:rsid w:val="00EF4CB7"/>
    <w:rsid w:val="00EF5013"/>
    <w:rsid w:val="00EF52C9"/>
    <w:rsid w:val="00EF5301"/>
    <w:rsid w:val="00EF612D"/>
    <w:rsid w:val="00EF640E"/>
    <w:rsid w:val="00EF7398"/>
    <w:rsid w:val="00EF7AF0"/>
    <w:rsid w:val="00EF7D84"/>
    <w:rsid w:val="00EF7E96"/>
    <w:rsid w:val="00F0000C"/>
    <w:rsid w:val="00F00791"/>
    <w:rsid w:val="00F00802"/>
    <w:rsid w:val="00F00E5A"/>
    <w:rsid w:val="00F0160B"/>
    <w:rsid w:val="00F016B2"/>
    <w:rsid w:val="00F017BB"/>
    <w:rsid w:val="00F018F4"/>
    <w:rsid w:val="00F01A8E"/>
    <w:rsid w:val="00F01C1E"/>
    <w:rsid w:val="00F01D15"/>
    <w:rsid w:val="00F02D46"/>
    <w:rsid w:val="00F02D57"/>
    <w:rsid w:val="00F02F10"/>
    <w:rsid w:val="00F03325"/>
    <w:rsid w:val="00F03EE3"/>
    <w:rsid w:val="00F045DF"/>
    <w:rsid w:val="00F04654"/>
    <w:rsid w:val="00F04B4F"/>
    <w:rsid w:val="00F04E30"/>
    <w:rsid w:val="00F051F1"/>
    <w:rsid w:val="00F05300"/>
    <w:rsid w:val="00F05FFA"/>
    <w:rsid w:val="00F0624B"/>
    <w:rsid w:val="00F06885"/>
    <w:rsid w:val="00F07437"/>
    <w:rsid w:val="00F07D2C"/>
    <w:rsid w:val="00F07EBD"/>
    <w:rsid w:val="00F10470"/>
    <w:rsid w:val="00F1066B"/>
    <w:rsid w:val="00F10DD7"/>
    <w:rsid w:val="00F1131C"/>
    <w:rsid w:val="00F1179A"/>
    <w:rsid w:val="00F11904"/>
    <w:rsid w:val="00F11DE4"/>
    <w:rsid w:val="00F11EF7"/>
    <w:rsid w:val="00F125B3"/>
    <w:rsid w:val="00F12722"/>
    <w:rsid w:val="00F12827"/>
    <w:rsid w:val="00F12859"/>
    <w:rsid w:val="00F12B11"/>
    <w:rsid w:val="00F12B45"/>
    <w:rsid w:val="00F137B6"/>
    <w:rsid w:val="00F13925"/>
    <w:rsid w:val="00F13D83"/>
    <w:rsid w:val="00F14211"/>
    <w:rsid w:val="00F14474"/>
    <w:rsid w:val="00F146C1"/>
    <w:rsid w:val="00F146DA"/>
    <w:rsid w:val="00F15510"/>
    <w:rsid w:val="00F1561B"/>
    <w:rsid w:val="00F15D1B"/>
    <w:rsid w:val="00F15D1C"/>
    <w:rsid w:val="00F15FBB"/>
    <w:rsid w:val="00F160A4"/>
    <w:rsid w:val="00F162B6"/>
    <w:rsid w:val="00F16457"/>
    <w:rsid w:val="00F16AF8"/>
    <w:rsid w:val="00F16BB1"/>
    <w:rsid w:val="00F16EC7"/>
    <w:rsid w:val="00F16F67"/>
    <w:rsid w:val="00F176D6"/>
    <w:rsid w:val="00F178C2"/>
    <w:rsid w:val="00F17A0D"/>
    <w:rsid w:val="00F17DC2"/>
    <w:rsid w:val="00F20A98"/>
    <w:rsid w:val="00F20AFE"/>
    <w:rsid w:val="00F20D7C"/>
    <w:rsid w:val="00F2115F"/>
    <w:rsid w:val="00F21492"/>
    <w:rsid w:val="00F216C7"/>
    <w:rsid w:val="00F21E92"/>
    <w:rsid w:val="00F22250"/>
    <w:rsid w:val="00F2251D"/>
    <w:rsid w:val="00F225F5"/>
    <w:rsid w:val="00F22F88"/>
    <w:rsid w:val="00F23237"/>
    <w:rsid w:val="00F233FE"/>
    <w:rsid w:val="00F2362E"/>
    <w:rsid w:val="00F238FA"/>
    <w:rsid w:val="00F23931"/>
    <w:rsid w:val="00F23ADC"/>
    <w:rsid w:val="00F23B5D"/>
    <w:rsid w:val="00F247A5"/>
    <w:rsid w:val="00F249C5"/>
    <w:rsid w:val="00F24B32"/>
    <w:rsid w:val="00F25D43"/>
    <w:rsid w:val="00F2616C"/>
    <w:rsid w:val="00F265B0"/>
    <w:rsid w:val="00F26907"/>
    <w:rsid w:val="00F26954"/>
    <w:rsid w:val="00F26C6B"/>
    <w:rsid w:val="00F26FAE"/>
    <w:rsid w:val="00F2747E"/>
    <w:rsid w:val="00F27752"/>
    <w:rsid w:val="00F27BA0"/>
    <w:rsid w:val="00F27F76"/>
    <w:rsid w:val="00F30827"/>
    <w:rsid w:val="00F30A53"/>
    <w:rsid w:val="00F30A59"/>
    <w:rsid w:val="00F30C06"/>
    <w:rsid w:val="00F30FA5"/>
    <w:rsid w:val="00F31466"/>
    <w:rsid w:val="00F3149D"/>
    <w:rsid w:val="00F31887"/>
    <w:rsid w:val="00F31A6D"/>
    <w:rsid w:val="00F31AEA"/>
    <w:rsid w:val="00F3304B"/>
    <w:rsid w:val="00F33576"/>
    <w:rsid w:val="00F337B0"/>
    <w:rsid w:val="00F33941"/>
    <w:rsid w:val="00F33A49"/>
    <w:rsid w:val="00F33C7F"/>
    <w:rsid w:val="00F3438A"/>
    <w:rsid w:val="00F3472C"/>
    <w:rsid w:val="00F348A5"/>
    <w:rsid w:val="00F3493C"/>
    <w:rsid w:val="00F35996"/>
    <w:rsid w:val="00F359C6"/>
    <w:rsid w:val="00F35A40"/>
    <w:rsid w:val="00F35B79"/>
    <w:rsid w:val="00F35D90"/>
    <w:rsid w:val="00F35E40"/>
    <w:rsid w:val="00F36055"/>
    <w:rsid w:val="00F36139"/>
    <w:rsid w:val="00F3654D"/>
    <w:rsid w:val="00F36608"/>
    <w:rsid w:val="00F372CD"/>
    <w:rsid w:val="00F37390"/>
    <w:rsid w:val="00F377E5"/>
    <w:rsid w:val="00F37A69"/>
    <w:rsid w:val="00F37E27"/>
    <w:rsid w:val="00F40272"/>
    <w:rsid w:val="00F40BF9"/>
    <w:rsid w:val="00F416E3"/>
    <w:rsid w:val="00F4199B"/>
    <w:rsid w:val="00F41B32"/>
    <w:rsid w:val="00F41CBF"/>
    <w:rsid w:val="00F420AF"/>
    <w:rsid w:val="00F42525"/>
    <w:rsid w:val="00F428CA"/>
    <w:rsid w:val="00F42A45"/>
    <w:rsid w:val="00F42B99"/>
    <w:rsid w:val="00F434FA"/>
    <w:rsid w:val="00F43924"/>
    <w:rsid w:val="00F43A67"/>
    <w:rsid w:val="00F43B30"/>
    <w:rsid w:val="00F43C7D"/>
    <w:rsid w:val="00F441A7"/>
    <w:rsid w:val="00F443B5"/>
    <w:rsid w:val="00F44916"/>
    <w:rsid w:val="00F44FAB"/>
    <w:rsid w:val="00F45040"/>
    <w:rsid w:val="00F45172"/>
    <w:rsid w:val="00F452D3"/>
    <w:rsid w:val="00F45311"/>
    <w:rsid w:val="00F453ED"/>
    <w:rsid w:val="00F4576F"/>
    <w:rsid w:val="00F457DE"/>
    <w:rsid w:val="00F45A44"/>
    <w:rsid w:val="00F4666D"/>
    <w:rsid w:val="00F468FC"/>
    <w:rsid w:val="00F46916"/>
    <w:rsid w:val="00F46BC7"/>
    <w:rsid w:val="00F46E30"/>
    <w:rsid w:val="00F46E8C"/>
    <w:rsid w:val="00F47011"/>
    <w:rsid w:val="00F47181"/>
    <w:rsid w:val="00F47310"/>
    <w:rsid w:val="00F50A5B"/>
    <w:rsid w:val="00F50F77"/>
    <w:rsid w:val="00F51122"/>
    <w:rsid w:val="00F511DE"/>
    <w:rsid w:val="00F51A53"/>
    <w:rsid w:val="00F51DAA"/>
    <w:rsid w:val="00F51EB9"/>
    <w:rsid w:val="00F51F40"/>
    <w:rsid w:val="00F520D2"/>
    <w:rsid w:val="00F5224E"/>
    <w:rsid w:val="00F525BA"/>
    <w:rsid w:val="00F526BE"/>
    <w:rsid w:val="00F52D2B"/>
    <w:rsid w:val="00F52D32"/>
    <w:rsid w:val="00F53362"/>
    <w:rsid w:val="00F534AC"/>
    <w:rsid w:val="00F554CE"/>
    <w:rsid w:val="00F55A1B"/>
    <w:rsid w:val="00F55A8A"/>
    <w:rsid w:val="00F55D51"/>
    <w:rsid w:val="00F5609C"/>
    <w:rsid w:val="00F561F2"/>
    <w:rsid w:val="00F562AC"/>
    <w:rsid w:val="00F56435"/>
    <w:rsid w:val="00F566B0"/>
    <w:rsid w:val="00F5693F"/>
    <w:rsid w:val="00F56AA7"/>
    <w:rsid w:val="00F56F0A"/>
    <w:rsid w:val="00F570D9"/>
    <w:rsid w:val="00F5761F"/>
    <w:rsid w:val="00F57A91"/>
    <w:rsid w:val="00F57B69"/>
    <w:rsid w:val="00F57EA3"/>
    <w:rsid w:val="00F6000E"/>
    <w:rsid w:val="00F6024C"/>
    <w:rsid w:val="00F60624"/>
    <w:rsid w:val="00F60803"/>
    <w:rsid w:val="00F6082C"/>
    <w:rsid w:val="00F60B20"/>
    <w:rsid w:val="00F62139"/>
    <w:rsid w:val="00F6214F"/>
    <w:rsid w:val="00F63675"/>
    <w:rsid w:val="00F636A0"/>
    <w:rsid w:val="00F63863"/>
    <w:rsid w:val="00F63D76"/>
    <w:rsid w:val="00F64ADF"/>
    <w:rsid w:val="00F64F35"/>
    <w:rsid w:val="00F64FB1"/>
    <w:rsid w:val="00F65284"/>
    <w:rsid w:val="00F65929"/>
    <w:rsid w:val="00F65FDB"/>
    <w:rsid w:val="00F660EA"/>
    <w:rsid w:val="00F66382"/>
    <w:rsid w:val="00F6673F"/>
    <w:rsid w:val="00F67331"/>
    <w:rsid w:val="00F674D1"/>
    <w:rsid w:val="00F67A00"/>
    <w:rsid w:val="00F67BED"/>
    <w:rsid w:val="00F67D34"/>
    <w:rsid w:val="00F7003E"/>
    <w:rsid w:val="00F70373"/>
    <w:rsid w:val="00F703F5"/>
    <w:rsid w:val="00F70924"/>
    <w:rsid w:val="00F7093D"/>
    <w:rsid w:val="00F70AA4"/>
    <w:rsid w:val="00F70B42"/>
    <w:rsid w:val="00F70D13"/>
    <w:rsid w:val="00F717C3"/>
    <w:rsid w:val="00F71E56"/>
    <w:rsid w:val="00F723B0"/>
    <w:rsid w:val="00F7254A"/>
    <w:rsid w:val="00F72580"/>
    <w:rsid w:val="00F72B12"/>
    <w:rsid w:val="00F73431"/>
    <w:rsid w:val="00F73AC8"/>
    <w:rsid w:val="00F73DDB"/>
    <w:rsid w:val="00F74375"/>
    <w:rsid w:val="00F7460A"/>
    <w:rsid w:val="00F74B9A"/>
    <w:rsid w:val="00F74CDC"/>
    <w:rsid w:val="00F75767"/>
    <w:rsid w:val="00F75AA8"/>
    <w:rsid w:val="00F76184"/>
    <w:rsid w:val="00F76B93"/>
    <w:rsid w:val="00F76E7A"/>
    <w:rsid w:val="00F77529"/>
    <w:rsid w:val="00F777BC"/>
    <w:rsid w:val="00F802A6"/>
    <w:rsid w:val="00F808DD"/>
    <w:rsid w:val="00F80A37"/>
    <w:rsid w:val="00F813EE"/>
    <w:rsid w:val="00F816DF"/>
    <w:rsid w:val="00F81B6D"/>
    <w:rsid w:val="00F82712"/>
    <w:rsid w:val="00F82B6F"/>
    <w:rsid w:val="00F82D7B"/>
    <w:rsid w:val="00F82EA5"/>
    <w:rsid w:val="00F83124"/>
    <w:rsid w:val="00F83C25"/>
    <w:rsid w:val="00F83F33"/>
    <w:rsid w:val="00F84008"/>
    <w:rsid w:val="00F84028"/>
    <w:rsid w:val="00F84536"/>
    <w:rsid w:val="00F84728"/>
    <w:rsid w:val="00F847EA"/>
    <w:rsid w:val="00F84AD1"/>
    <w:rsid w:val="00F84BAB"/>
    <w:rsid w:val="00F85C5E"/>
    <w:rsid w:val="00F8616B"/>
    <w:rsid w:val="00F866A9"/>
    <w:rsid w:val="00F8728F"/>
    <w:rsid w:val="00F876FF"/>
    <w:rsid w:val="00F87880"/>
    <w:rsid w:val="00F87DD7"/>
    <w:rsid w:val="00F90A82"/>
    <w:rsid w:val="00F910A9"/>
    <w:rsid w:val="00F9130A"/>
    <w:rsid w:val="00F9148B"/>
    <w:rsid w:val="00F915D4"/>
    <w:rsid w:val="00F915F8"/>
    <w:rsid w:val="00F918FB"/>
    <w:rsid w:val="00F91AC0"/>
    <w:rsid w:val="00F92478"/>
    <w:rsid w:val="00F924DB"/>
    <w:rsid w:val="00F92CEC"/>
    <w:rsid w:val="00F93566"/>
    <w:rsid w:val="00F93D3E"/>
    <w:rsid w:val="00F9412B"/>
    <w:rsid w:val="00F944A2"/>
    <w:rsid w:val="00F94601"/>
    <w:rsid w:val="00F94773"/>
    <w:rsid w:val="00F9496D"/>
    <w:rsid w:val="00F94C53"/>
    <w:rsid w:val="00F95253"/>
    <w:rsid w:val="00F952BC"/>
    <w:rsid w:val="00F95302"/>
    <w:rsid w:val="00F95356"/>
    <w:rsid w:val="00F9590E"/>
    <w:rsid w:val="00F95C0E"/>
    <w:rsid w:val="00F95C49"/>
    <w:rsid w:val="00F95D50"/>
    <w:rsid w:val="00F95F8A"/>
    <w:rsid w:val="00F9624E"/>
    <w:rsid w:val="00F9642A"/>
    <w:rsid w:val="00F968D6"/>
    <w:rsid w:val="00F968F9"/>
    <w:rsid w:val="00F97501"/>
    <w:rsid w:val="00F97667"/>
    <w:rsid w:val="00FA01B4"/>
    <w:rsid w:val="00FA0295"/>
    <w:rsid w:val="00FA04E1"/>
    <w:rsid w:val="00FA06D0"/>
    <w:rsid w:val="00FA0EF1"/>
    <w:rsid w:val="00FA1785"/>
    <w:rsid w:val="00FA2136"/>
    <w:rsid w:val="00FA23B7"/>
    <w:rsid w:val="00FA2710"/>
    <w:rsid w:val="00FA3088"/>
    <w:rsid w:val="00FA33B4"/>
    <w:rsid w:val="00FA37DE"/>
    <w:rsid w:val="00FA3DC9"/>
    <w:rsid w:val="00FA3E88"/>
    <w:rsid w:val="00FA41B1"/>
    <w:rsid w:val="00FA4216"/>
    <w:rsid w:val="00FA481A"/>
    <w:rsid w:val="00FA4851"/>
    <w:rsid w:val="00FA4B3E"/>
    <w:rsid w:val="00FA4C0F"/>
    <w:rsid w:val="00FA4F0B"/>
    <w:rsid w:val="00FA5133"/>
    <w:rsid w:val="00FA5DAB"/>
    <w:rsid w:val="00FA6632"/>
    <w:rsid w:val="00FA6AF4"/>
    <w:rsid w:val="00FA6C90"/>
    <w:rsid w:val="00FA768A"/>
    <w:rsid w:val="00FA7A7D"/>
    <w:rsid w:val="00FB054C"/>
    <w:rsid w:val="00FB05D6"/>
    <w:rsid w:val="00FB0F8E"/>
    <w:rsid w:val="00FB15B1"/>
    <w:rsid w:val="00FB1A81"/>
    <w:rsid w:val="00FB24C7"/>
    <w:rsid w:val="00FB2B2E"/>
    <w:rsid w:val="00FB2BB6"/>
    <w:rsid w:val="00FB2C1B"/>
    <w:rsid w:val="00FB3144"/>
    <w:rsid w:val="00FB3171"/>
    <w:rsid w:val="00FB31FB"/>
    <w:rsid w:val="00FB3680"/>
    <w:rsid w:val="00FB406B"/>
    <w:rsid w:val="00FB40CF"/>
    <w:rsid w:val="00FB4132"/>
    <w:rsid w:val="00FB44C1"/>
    <w:rsid w:val="00FB480B"/>
    <w:rsid w:val="00FB4877"/>
    <w:rsid w:val="00FB4DE2"/>
    <w:rsid w:val="00FB5071"/>
    <w:rsid w:val="00FB522D"/>
    <w:rsid w:val="00FB57D8"/>
    <w:rsid w:val="00FB5A04"/>
    <w:rsid w:val="00FB5FD1"/>
    <w:rsid w:val="00FB60D9"/>
    <w:rsid w:val="00FB6189"/>
    <w:rsid w:val="00FB6438"/>
    <w:rsid w:val="00FB690E"/>
    <w:rsid w:val="00FB69C7"/>
    <w:rsid w:val="00FB6FAC"/>
    <w:rsid w:val="00FB6FE7"/>
    <w:rsid w:val="00FB7148"/>
    <w:rsid w:val="00FB7B76"/>
    <w:rsid w:val="00FB7F11"/>
    <w:rsid w:val="00FC05E4"/>
    <w:rsid w:val="00FC1178"/>
    <w:rsid w:val="00FC1AF8"/>
    <w:rsid w:val="00FC1B47"/>
    <w:rsid w:val="00FC1E43"/>
    <w:rsid w:val="00FC250F"/>
    <w:rsid w:val="00FC28A6"/>
    <w:rsid w:val="00FC2A5E"/>
    <w:rsid w:val="00FC2B6C"/>
    <w:rsid w:val="00FC2C2C"/>
    <w:rsid w:val="00FC33C7"/>
    <w:rsid w:val="00FC49FA"/>
    <w:rsid w:val="00FC4A80"/>
    <w:rsid w:val="00FC4C2F"/>
    <w:rsid w:val="00FC4FE3"/>
    <w:rsid w:val="00FC5097"/>
    <w:rsid w:val="00FC5796"/>
    <w:rsid w:val="00FC57C3"/>
    <w:rsid w:val="00FC57D2"/>
    <w:rsid w:val="00FC57DF"/>
    <w:rsid w:val="00FC5A62"/>
    <w:rsid w:val="00FC5D1D"/>
    <w:rsid w:val="00FC6B51"/>
    <w:rsid w:val="00FC6BE4"/>
    <w:rsid w:val="00FC700A"/>
    <w:rsid w:val="00FC7190"/>
    <w:rsid w:val="00FC7AE7"/>
    <w:rsid w:val="00FC7D7F"/>
    <w:rsid w:val="00FD005E"/>
    <w:rsid w:val="00FD02FA"/>
    <w:rsid w:val="00FD0364"/>
    <w:rsid w:val="00FD0487"/>
    <w:rsid w:val="00FD08D2"/>
    <w:rsid w:val="00FD090E"/>
    <w:rsid w:val="00FD0924"/>
    <w:rsid w:val="00FD0EA6"/>
    <w:rsid w:val="00FD0F67"/>
    <w:rsid w:val="00FD10DA"/>
    <w:rsid w:val="00FD1379"/>
    <w:rsid w:val="00FD16CF"/>
    <w:rsid w:val="00FD16F5"/>
    <w:rsid w:val="00FD2AE0"/>
    <w:rsid w:val="00FD3045"/>
    <w:rsid w:val="00FD3259"/>
    <w:rsid w:val="00FD3ECC"/>
    <w:rsid w:val="00FD4BF5"/>
    <w:rsid w:val="00FD4EA0"/>
    <w:rsid w:val="00FD4F4F"/>
    <w:rsid w:val="00FD567B"/>
    <w:rsid w:val="00FD5E6A"/>
    <w:rsid w:val="00FD5EB7"/>
    <w:rsid w:val="00FD66BB"/>
    <w:rsid w:val="00FD7013"/>
    <w:rsid w:val="00FD70E1"/>
    <w:rsid w:val="00FD784B"/>
    <w:rsid w:val="00FD78A9"/>
    <w:rsid w:val="00FE026A"/>
    <w:rsid w:val="00FE0401"/>
    <w:rsid w:val="00FE0AC6"/>
    <w:rsid w:val="00FE0DA5"/>
    <w:rsid w:val="00FE108F"/>
    <w:rsid w:val="00FE1A2C"/>
    <w:rsid w:val="00FE1E4F"/>
    <w:rsid w:val="00FE2184"/>
    <w:rsid w:val="00FE2339"/>
    <w:rsid w:val="00FE2687"/>
    <w:rsid w:val="00FE2890"/>
    <w:rsid w:val="00FE302B"/>
    <w:rsid w:val="00FE3936"/>
    <w:rsid w:val="00FE39F4"/>
    <w:rsid w:val="00FE3B4A"/>
    <w:rsid w:val="00FE42D2"/>
    <w:rsid w:val="00FE4600"/>
    <w:rsid w:val="00FE4727"/>
    <w:rsid w:val="00FE4740"/>
    <w:rsid w:val="00FE47A4"/>
    <w:rsid w:val="00FE48EA"/>
    <w:rsid w:val="00FE4FE8"/>
    <w:rsid w:val="00FE52FD"/>
    <w:rsid w:val="00FE5948"/>
    <w:rsid w:val="00FE5CB4"/>
    <w:rsid w:val="00FE5E07"/>
    <w:rsid w:val="00FE645E"/>
    <w:rsid w:val="00FE6ADF"/>
    <w:rsid w:val="00FE6D37"/>
    <w:rsid w:val="00FE6E0F"/>
    <w:rsid w:val="00FE71CB"/>
    <w:rsid w:val="00FE7416"/>
    <w:rsid w:val="00FE7480"/>
    <w:rsid w:val="00FE77F4"/>
    <w:rsid w:val="00FE7BE1"/>
    <w:rsid w:val="00FE7DC4"/>
    <w:rsid w:val="00FF083C"/>
    <w:rsid w:val="00FF11AD"/>
    <w:rsid w:val="00FF1433"/>
    <w:rsid w:val="00FF14A5"/>
    <w:rsid w:val="00FF16FB"/>
    <w:rsid w:val="00FF1781"/>
    <w:rsid w:val="00FF17BF"/>
    <w:rsid w:val="00FF1890"/>
    <w:rsid w:val="00FF1A4B"/>
    <w:rsid w:val="00FF2168"/>
    <w:rsid w:val="00FF217E"/>
    <w:rsid w:val="00FF2421"/>
    <w:rsid w:val="00FF2C12"/>
    <w:rsid w:val="00FF2CA2"/>
    <w:rsid w:val="00FF333C"/>
    <w:rsid w:val="00FF350A"/>
    <w:rsid w:val="00FF365B"/>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FD051A"/>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350C8"/>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962C9C"/>
    <w:pPr>
      <w:numPr>
        <w:numId w:val="1"/>
      </w:numPr>
      <w:spacing w:before="480" w:after="240"/>
      <w:ind w:left="357" w:hanging="357"/>
      <w:contextualSpacing/>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8E55CA"/>
    <w:pPr>
      <w:numPr>
        <w:ilvl w:val="1"/>
        <w:numId w:val="1"/>
      </w:numPr>
      <w:spacing w:before="200" w:after="0"/>
      <w:ind w:left="431" w:hanging="431"/>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8E55CA"/>
    <w:pPr>
      <w:numPr>
        <w:ilvl w:val="2"/>
        <w:numId w:val="1"/>
      </w:numPr>
      <w:spacing w:before="200" w:after="120" w:line="271" w:lineRule="auto"/>
      <w:ind w:left="505" w:hanging="505"/>
      <w:outlineLvl w:val="2"/>
    </w:pPr>
    <w:rPr>
      <w:rFonts w:eastAsiaTheme="majorEastAsia" w:cstheme="majorBidi"/>
      <w:b/>
      <w:bCs/>
    </w:rPr>
  </w:style>
  <w:style w:type="paragraph" w:styleId="berschrift4">
    <w:name w:val="heading 4"/>
    <w:basedOn w:val="berschrift2"/>
    <w:next w:val="Standard"/>
    <w:link w:val="berschrift4Zchn"/>
    <w:uiPriority w:val="9"/>
    <w:semiHidden/>
    <w:unhideWhenUsed/>
    <w:qFormat/>
    <w:rsid w:val="0066099B"/>
    <w:pPr>
      <w:outlineLvl w:val="3"/>
    </w:pPr>
    <w:rPr>
      <w:rFonts w:asciiTheme="majorHAnsi" w:hAnsiTheme="majorHAnsi"/>
      <w:b w:val="0"/>
      <w:bCs w:val="0"/>
      <w:i/>
      <w:iCs/>
    </w:rPr>
  </w:style>
  <w:style w:type="paragraph" w:styleId="berschrift5">
    <w:name w:val="heading 5"/>
    <w:basedOn w:val="berschrift3"/>
    <w:next w:val="Standard"/>
    <w:link w:val="berschrift5Zchn"/>
    <w:uiPriority w:val="9"/>
    <w:semiHidden/>
    <w:unhideWhenUsed/>
    <w:qFormat/>
    <w:rsid w:val="0066099B"/>
    <w:pPr>
      <w:spacing w:after="0"/>
      <w:outlineLvl w:val="4"/>
    </w:pPr>
    <w:rPr>
      <w:rFonts w:asciiTheme="majorHAnsi" w:hAnsiTheme="majorHAnsi"/>
      <w:b w:val="0"/>
      <w:bCs w:val="0"/>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62C9C"/>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3F7A91"/>
    <w:pPr>
      <w:numPr>
        <w:numId w:val="25"/>
      </w:numPr>
      <w:spacing w:after="120"/>
      <w:ind w:left="641" w:hanging="357"/>
      <w:contextualSpacing/>
    </w:pPr>
  </w:style>
  <w:style w:type="paragraph" w:styleId="Verzeichnis1">
    <w:name w:val="toc 1"/>
    <w:basedOn w:val="Standard"/>
    <w:next w:val="Standard"/>
    <w:autoRedefine/>
    <w:uiPriority w:val="39"/>
    <w:qFormat/>
    <w:rsid w:val="00176EC2"/>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8E55CA"/>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8E55CA"/>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156A9C"/>
    <w:rPr>
      <w:rFonts w:asciiTheme="majorHAnsi" w:eastAsiaTheme="majorEastAsia" w:hAnsiTheme="majorHAnsi" w:cstheme="majorBidi"/>
      <w:i/>
      <w:iCs/>
      <w:sz w:val="26"/>
      <w:szCs w:val="26"/>
    </w:rPr>
  </w:style>
  <w:style w:type="character" w:customStyle="1" w:styleId="berschrift5Zchn">
    <w:name w:val="Überschrift 5 Zchn"/>
    <w:basedOn w:val="Absatz-Standardschriftart"/>
    <w:link w:val="berschrift5"/>
    <w:uiPriority w:val="9"/>
    <w:semiHidden/>
    <w:rsid w:val="00156A9C"/>
    <w:rPr>
      <w:rFonts w:asciiTheme="majorHAnsi" w:eastAsiaTheme="majorEastAsia" w:hAnsiTheme="majorHAnsi" w:cstheme="majorBidi"/>
      <w:color w:val="7F7F7F" w:themeColor="text1" w:themeTint="80"/>
      <w:sz w:val="24"/>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next w:val="Bildquelle"/>
    <w:link w:val="BeschriftungvonAbbildungenetcBA-FormatZchn"/>
    <w:qFormat/>
    <w:rsid w:val="00470188"/>
    <w:pPr>
      <w:spacing w:before="120" w:after="0" w:line="240" w:lineRule="auto"/>
      <w:jc w:val="left"/>
    </w:pPr>
    <w:rPr>
      <w:b/>
      <w:sz w:val="20"/>
    </w:rPr>
  </w:style>
  <w:style w:type="paragraph" w:customStyle="1" w:styleId="FunoteBA-Format">
    <w:name w:val="Fußnote [BA-Format]"/>
    <w:basedOn w:val="Funotentext"/>
    <w:link w:val="FunoteBA-FormatZchn"/>
    <w:qFormat/>
    <w:rsid w:val="001A5172"/>
    <w:pPr>
      <w:spacing w:after="120"/>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470188"/>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EF52C9"/>
    <w:rPr>
      <w:rFonts w:ascii="Arial" w:hAnsi="Arial"/>
      <w:sz w:val="16"/>
      <w:szCs w:val="20"/>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470188"/>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470188"/>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next w:val="FlietextersterAbsatz"/>
    <w:link w:val="hyperlinkZchn"/>
    <w:qFormat/>
    <w:rsid w:val="00287122"/>
    <w:pPr>
      <w:spacing w:after="0"/>
      <w:jc w:val="center"/>
    </w:pPr>
    <w:rPr>
      <w:rFonts w:asciiTheme="majorEastAsia" w:eastAsiaTheme="majorEastAsia" w:hAnsiTheme="majorEastAsia" w:cs="Courier New"/>
      <w:b/>
      <w:sz w:val="24"/>
      <w:szCs w:val="24"/>
    </w:rPr>
  </w:style>
  <w:style w:type="character" w:customStyle="1" w:styleId="hyperlinkZchn">
    <w:name w:val="hyperlink Zchn"/>
    <w:basedOn w:val="FlietextersterAbsatzZchn"/>
    <w:link w:val="Hyperlink1"/>
    <w:rsid w:val="00287122"/>
    <w:rPr>
      <w:rFonts w:asciiTheme="majorEastAsia" w:eastAsiaTheme="majorEastAsia" w:hAnsiTheme="majorEastAsia" w:cs="Courier New"/>
      <w:b/>
      <w:noProof/>
      <w:sz w:val="24"/>
      <w:szCs w:val="24"/>
    </w:rPr>
  </w:style>
  <w:style w:type="paragraph" w:customStyle="1" w:styleId="ListenabschnittzweiterAbsatz">
    <w:name w:val="Listenabschnitt zweiter Absatz"/>
    <w:basedOn w:val="Listenabsatz"/>
    <w:link w:val="ListenabschnittzweiterAbsatzZchn"/>
    <w:qFormat/>
    <w:rsid w:val="00D045F1"/>
    <w:pPr>
      <w:numPr>
        <w:numId w:val="0"/>
      </w:numPr>
      <w:adjustRightInd w:val="0"/>
      <w:ind w:left="641" w:firstLine="709"/>
    </w:pPr>
  </w:style>
  <w:style w:type="character" w:customStyle="1" w:styleId="ListenabsatzZchn">
    <w:name w:val="Listenabsatz Zchn"/>
    <w:basedOn w:val="Absatz-Standardschriftart"/>
    <w:link w:val="Listenabsatz"/>
    <w:uiPriority w:val="34"/>
    <w:rsid w:val="003F7A91"/>
    <w:rPr>
      <w:rFonts w:ascii="Arial" w:hAnsi="Arial"/>
      <w:sz w:val="24"/>
    </w:rPr>
  </w:style>
  <w:style w:type="character" w:customStyle="1" w:styleId="ListenabschnittzweiterAbsatzZchn">
    <w:name w:val="Listenabschnitt zweiter Absatz Zchn"/>
    <w:basedOn w:val="ListenabsatzZchn"/>
    <w:link w:val="ListenabschnittzweiterAbsatz"/>
    <w:rsid w:val="00D045F1"/>
    <w:rPr>
      <w:rFonts w:ascii="Arial" w:hAnsi="Arial"/>
      <w:sz w:val="24"/>
    </w:rPr>
  </w:style>
  <w:style w:type="paragraph" w:styleId="Aufzhlungszeichen">
    <w:name w:val="List Bullet"/>
    <w:basedOn w:val="Standard"/>
    <w:unhideWhenUsed/>
    <w:rsid w:val="00F15510"/>
    <w:pPr>
      <w:numPr>
        <w:numId w:val="27"/>
      </w:numPr>
      <w:contextualSpacing/>
    </w:pPr>
  </w:style>
  <w:style w:type="paragraph" w:customStyle="1" w:styleId="Anhang-berschrift">
    <w:name w:val="Anhang-Überschrift"/>
    <w:basedOn w:val="berschrift4"/>
    <w:link w:val="Anhang-berschriftZchn"/>
    <w:rsid w:val="00156A9C"/>
    <w:pPr>
      <w:numPr>
        <w:ilvl w:val="0"/>
        <w:numId w:val="0"/>
      </w:numPr>
    </w:pPr>
    <w:rPr>
      <w:rFonts w:ascii="Arial" w:hAnsi="Arial"/>
      <w:i w:val="0"/>
    </w:rPr>
  </w:style>
  <w:style w:type="paragraph" w:customStyle="1" w:styleId="Anhang-berschrift1">
    <w:name w:val="Anhang-Überschrift1"/>
    <w:basedOn w:val="berschrift5"/>
    <w:link w:val="Anhang-berschrift1Zchn"/>
    <w:rsid w:val="005E2581"/>
  </w:style>
  <w:style w:type="character" w:customStyle="1" w:styleId="Anhang-berschriftZchn">
    <w:name w:val="Anhang-Überschrift Zchn"/>
    <w:basedOn w:val="berschrift2Zchn"/>
    <w:link w:val="Anhang-berschrift"/>
    <w:rsid w:val="00156A9C"/>
    <w:rPr>
      <w:rFonts w:ascii="Arial" w:eastAsiaTheme="majorEastAsia" w:hAnsi="Arial" w:cstheme="majorBidi"/>
      <w:b/>
      <w:bCs/>
      <w:iCs/>
      <w:sz w:val="26"/>
      <w:szCs w:val="26"/>
    </w:rPr>
  </w:style>
  <w:style w:type="paragraph" w:customStyle="1" w:styleId="berschrift4-Angela">
    <w:name w:val="Überschrift 4-Angela"/>
    <w:basedOn w:val="berschrift4"/>
    <w:next w:val="Standard"/>
    <w:link w:val="berschrift4-AngelaZchn"/>
    <w:qFormat/>
    <w:rsid w:val="008E55CA"/>
    <w:pPr>
      <w:numPr>
        <w:numId w:val="33"/>
      </w:numPr>
      <w:ind w:left="0"/>
      <w:outlineLvl w:val="9"/>
    </w:pPr>
    <w:rPr>
      <w:rFonts w:ascii="Arial" w:hAnsi="Arial"/>
      <w:b/>
      <w:i w:val="0"/>
    </w:rPr>
  </w:style>
  <w:style w:type="character" w:customStyle="1" w:styleId="Anhang-berschrift1Zchn">
    <w:name w:val="Anhang-Überschrift1 Zchn"/>
    <w:basedOn w:val="berschrift3Zchn"/>
    <w:link w:val="Anhang-berschrift1"/>
    <w:rsid w:val="00156A9C"/>
    <w:rPr>
      <w:rFonts w:asciiTheme="majorHAnsi" w:eastAsiaTheme="majorEastAsia" w:hAnsiTheme="majorHAnsi" w:cstheme="majorBidi"/>
      <w:b/>
      <w:bCs/>
      <w:color w:val="7F7F7F" w:themeColor="text1" w:themeTint="80"/>
      <w:sz w:val="24"/>
    </w:rPr>
  </w:style>
  <w:style w:type="character" w:customStyle="1" w:styleId="berschrift4-AngelaZchn">
    <w:name w:val="Überschrift 4-Angela Zchn"/>
    <w:basedOn w:val="berschrift4Zchn"/>
    <w:link w:val="berschrift4-Angela"/>
    <w:rsid w:val="008E55CA"/>
    <w:rPr>
      <w:rFonts w:ascii="Arial" w:eastAsiaTheme="majorEastAsia" w:hAnsi="Arial" w:cstheme="majorBidi"/>
      <w:b/>
      <w:i w:val="0"/>
      <w:iCs/>
      <w:sz w:val="26"/>
      <w:szCs w:val="26"/>
    </w:rPr>
  </w:style>
  <w:style w:type="paragraph" w:customStyle="1" w:styleId="berschrift5-Angela">
    <w:name w:val="Überschrift 5 - Angela"/>
    <w:basedOn w:val="berschrift5"/>
    <w:next w:val="Standard"/>
    <w:link w:val="berschrift5-AngelaZchn"/>
    <w:qFormat/>
    <w:rsid w:val="008E55CA"/>
    <w:pPr>
      <w:numPr>
        <w:numId w:val="33"/>
      </w:numPr>
      <w:ind w:left="0"/>
      <w:outlineLvl w:val="9"/>
    </w:pPr>
    <w:rPr>
      <w:rFonts w:ascii="Arial" w:hAnsi="Arial"/>
      <w:b/>
      <w:color w:val="000000" w:themeColor="text1"/>
    </w:rPr>
  </w:style>
  <w:style w:type="character" w:customStyle="1" w:styleId="berschrift5-AngelaZchn">
    <w:name w:val="Überschrift 5 - Angela Zchn"/>
    <w:basedOn w:val="berschrift3Zchn"/>
    <w:link w:val="berschrift5-Angela"/>
    <w:rsid w:val="008E55CA"/>
    <w:rPr>
      <w:rFonts w:ascii="Arial" w:eastAsiaTheme="majorEastAsia" w:hAnsi="Arial" w:cstheme="majorBidi"/>
      <w:b/>
      <w:bCs w:val="0"/>
      <w:color w:val="000000" w:themeColor="text1"/>
      <w:sz w:val="24"/>
    </w:rPr>
  </w:style>
  <w:style w:type="numbering" w:customStyle="1" w:styleId="berschriftenAnhang">
    <w:name w:val="Überschriften Anhang"/>
    <w:uiPriority w:val="99"/>
    <w:rsid w:val="00BF3133"/>
    <w:pPr>
      <w:numPr>
        <w:numId w:val="33"/>
      </w:numPr>
    </w:pPr>
  </w:style>
  <w:style w:type="paragraph" w:customStyle="1" w:styleId="berschrift1-Angela">
    <w:name w:val="Überschrift 1 - Angela"/>
    <w:basedOn w:val="berschrift1"/>
    <w:next w:val="Standard"/>
    <w:link w:val="berschrift1-AngelaZchn"/>
    <w:qFormat/>
    <w:rsid w:val="00BF3133"/>
    <w:pPr>
      <w:numPr>
        <w:numId w:val="33"/>
      </w:numPr>
    </w:pPr>
  </w:style>
  <w:style w:type="character" w:styleId="Kommentarzeichen">
    <w:name w:val="annotation reference"/>
    <w:basedOn w:val="Absatz-Standardschriftart"/>
    <w:semiHidden/>
    <w:unhideWhenUsed/>
    <w:rsid w:val="00B654D0"/>
    <w:rPr>
      <w:sz w:val="16"/>
      <w:szCs w:val="16"/>
    </w:rPr>
  </w:style>
  <w:style w:type="character" w:customStyle="1" w:styleId="berschrift1-AngelaZchn">
    <w:name w:val="Überschrift 1 - Angela Zchn"/>
    <w:basedOn w:val="berschrift1Zchn"/>
    <w:link w:val="berschrift1-Angela"/>
    <w:rsid w:val="000A7C19"/>
    <w:rPr>
      <w:rFonts w:ascii="Arial" w:eastAsiaTheme="majorEastAsia" w:hAnsi="Arial" w:cstheme="majorBidi"/>
      <w:b/>
      <w:bCs/>
      <w:sz w:val="28"/>
      <w:szCs w:val="28"/>
    </w:rPr>
  </w:style>
  <w:style w:type="paragraph" w:styleId="Kommentartext">
    <w:name w:val="annotation text"/>
    <w:basedOn w:val="Standard"/>
    <w:link w:val="KommentartextZchn"/>
    <w:semiHidden/>
    <w:unhideWhenUsed/>
    <w:rsid w:val="00B654D0"/>
    <w:pPr>
      <w:spacing w:line="240" w:lineRule="auto"/>
    </w:pPr>
    <w:rPr>
      <w:sz w:val="20"/>
      <w:szCs w:val="20"/>
    </w:rPr>
  </w:style>
  <w:style w:type="character" w:customStyle="1" w:styleId="KommentartextZchn">
    <w:name w:val="Kommentartext Zchn"/>
    <w:basedOn w:val="Absatz-Standardschriftart"/>
    <w:link w:val="Kommentartext"/>
    <w:semiHidden/>
    <w:rsid w:val="00B654D0"/>
    <w:rPr>
      <w:rFonts w:ascii="Arial" w:hAnsi="Arial"/>
      <w:sz w:val="20"/>
      <w:szCs w:val="20"/>
    </w:rPr>
  </w:style>
  <w:style w:type="paragraph" w:styleId="Kommentarthema">
    <w:name w:val="annotation subject"/>
    <w:basedOn w:val="Kommentartext"/>
    <w:next w:val="Kommentartext"/>
    <w:link w:val="KommentarthemaZchn"/>
    <w:semiHidden/>
    <w:unhideWhenUsed/>
    <w:rsid w:val="00B654D0"/>
    <w:rPr>
      <w:b/>
      <w:bCs/>
    </w:rPr>
  </w:style>
  <w:style w:type="character" w:customStyle="1" w:styleId="KommentarthemaZchn">
    <w:name w:val="Kommentarthema Zchn"/>
    <w:basedOn w:val="KommentartextZchn"/>
    <w:link w:val="Kommentarthema"/>
    <w:semiHidden/>
    <w:rsid w:val="00B654D0"/>
    <w:rPr>
      <w:rFonts w:ascii="Arial" w:hAnsi="Arial"/>
      <w:b/>
      <w:bCs/>
      <w:sz w:val="20"/>
      <w:szCs w:val="20"/>
    </w:rPr>
  </w:style>
  <w:style w:type="character" w:customStyle="1" w:styleId="highlightedsearchterm">
    <w:name w:val="highlightedsearchterm"/>
    <w:basedOn w:val="Absatz-Standardschriftart"/>
    <w:rsid w:val="0076313B"/>
  </w:style>
  <w:style w:type="paragraph" w:customStyle="1" w:styleId="berschriftrmisch">
    <w:name w:val="Überschrift römisch"/>
    <w:basedOn w:val="berschrift1"/>
    <w:link w:val="berschriftrmischZchn"/>
    <w:qFormat/>
    <w:rsid w:val="00170724"/>
    <w:pPr>
      <w:numPr>
        <w:numId w:val="46"/>
      </w:numPr>
    </w:pPr>
  </w:style>
  <w:style w:type="paragraph" w:customStyle="1" w:styleId="Bildquelle">
    <w:name w:val="Bildquelle"/>
    <w:basedOn w:val="Standard"/>
    <w:next w:val="FlietextersterAbsatz"/>
    <w:link w:val="BildquelleZchn"/>
    <w:qFormat/>
    <w:rsid w:val="00470188"/>
    <w:pPr>
      <w:spacing w:after="0"/>
    </w:pPr>
    <w:rPr>
      <w:b/>
      <w:sz w:val="20"/>
    </w:rPr>
  </w:style>
  <w:style w:type="character" w:customStyle="1" w:styleId="berschriftrmischZchn">
    <w:name w:val="Überschrift römisch Zchn"/>
    <w:basedOn w:val="berschrift1Zchn"/>
    <w:link w:val="berschriftrmisch"/>
    <w:rsid w:val="00170724"/>
    <w:rPr>
      <w:rFonts w:ascii="Arial" w:eastAsiaTheme="majorEastAsia" w:hAnsi="Arial" w:cstheme="majorBidi"/>
      <w:b/>
      <w:bCs/>
      <w:sz w:val="28"/>
      <w:szCs w:val="28"/>
    </w:rPr>
  </w:style>
  <w:style w:type="character" w:customStyle="1" w:styleId="BildquelleZchn">
    <w:name w:val="Bildquelle Zchn"/>
    <w:basedOn w:val="BeschriftungvonAbbildungenetcBA-FormatZchn"/>
    <w:link w:val="Bildquelle"/>
    <w:rsid w:val="00470188"/>
    <w:rPr>
      <w:rFonts w:ascii="Arial" w:hAnsi="Arial"/>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516057">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1901746">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3561723">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56242">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02301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563680">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568397">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4162748">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162018">
      <w:bodyDiv w:val="1"/>
      <w:marLeft w:val="0"/>
      <w:marRight w:val="0"/>
      <w:marTop w:val="0"/>
      <w:marBottom w:val="0"/>
      <w:divBdr>
        <w:top w:val="none" w:sz="0" w:space="0" w:color="auto"/>
        <w:left w:val="none" w:sz="0" w:space="0" w:color="auto"/>
        <w:bottom w:val="none" w:sz="0" w:space="0" w:color="auto"/>
        <w:right w:val="none" w:sz="0" w:space="0" w:color="auto"/>
      </w:divBdr>
    </w:div>
    <w:div w:id="15274809">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660620">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7391611">
      <w:bodyDiv w:val="1"/>
      <w:marLeft w:val="0"/>
      <w:marRight w:val="0"/>
      <w:marTop w:val="0"/>
      <w:marBottom w:val="0"/>
      <w:divBdr>
        <w:top w:val="none" w:sz="0" w:space="0" w:color="auto"/>
        <w:left w:val="none" w:sz="0" w:space="0" w:color="auto"/>
        <w:bottom w:val="none" w:sz="0" w:space="0" w:color="auto"/>
        <w:right w:val="none" w:sz="0" w:space="0" w:color="auto"/>
      </w:divBdr>
    </w:div>
    <w:div w:id="17703584">
      <w:bodyDiv w:val="1"/>
      <w:marLeft w:val="0"/>
      <w:marRight w:val="0"/>
      <w:marTop w:val="0"/>
      <w:marBottom w:val="0"/>
      <w:divBdr>
        <w:top w:val="none" w:sz="0" w:space="0" w:color="auto"/>
        <w:left w:val="none" w:sz="0" w:space="0" w:color="auto"/>
        <w:bottom w:val="none" w:sz="0" w:space="0" w:color="auto"/>
        <w:right w:val="none" w:sz="0" w:space="0" w:color="auto"/>
      </w:divBdr>
    </w:div>
    <w:div w:id="18045143">
      <w:bodyDiv w:val="1"/>
      <w:marLeft w:val="0"/>
      <w:marRight w:val="0"/>
      <w:marTop w:val="0"/>
      <w:marBottom w:val="0"/>
      <w:divBdr>
        <w:top w:val="none" w:sz="0" w:space="0" w:color="auto"/>
        <w:left w:val="none" w:sz="0" w:space="0" w:color="auto"/>
        <w:bottom w:val="none" w:sz="0" w:space="0" w:color="auto"/>
        <w:right w:val="none" w:sz="0" w:space="0" w:color="auto"/>
      </w:divBdr>
    </w:div>
    <w:div w:id="19009931">
      <w:bodyDiv w:val="1"/>
      <w:marLeft w:val="0"/>
      <w:marRight w:val="0"/>
      <w:marTop w:val="0"/>
      <w:marBottom w:val="0"/>
      <w:divBdr>
        <w:top w:val="none" w:sz="0" w:space="0" w:color="auto"/>
        <w:left w:val="none" w:sz="0" w:space="0" w:color="auto"/>
        <w:bottom w:val="none" w:sz="0" w:space="0" w:color="auto"/>
        <w:right w:val="none" w:sz="0" w:space="0" w:color="auto"/>
      </w:divBdr>
    </w:div>
    <w:div w:id="19085687">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361970">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19939283">
      <w:bodyDiv w:val="1"/>
      <w:marLeft w:val="0"/>
      <w:marRight w:val="0"/>
      <w:marTop w:val="0"/>
      <w:marBottom w:val="0"/>
      <w:divBdr>
        <w:top w:val="none" w:sz="0" w:space="0" w:color="auto"/>
        <w:left w:val="none" w:sz="0" w:space="0" w:color="auto"/>
        <w:bottom w:val="none" w:sz="0" w:space="0" w:color="auto"/>
        <w:right w:val="none" w:sz="0" w:space="0" w:color="auto"/>
      </w:divBdr>
    </w:div>
    <w:div w:id="20015216">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328950">
      <w:bodyDiv w:val="1"/>
      <w:marLeft w:val="0"/>
      <w:marRight w:val="0"/>
      <w:marTop w:val="0"/>
      <w:marBottom w:val="0"/>
      <w:divBdr>
        <w:top w:val="none" w:sz="0" w:space="0" w:color="auto"/>
        <w:left w:val="none" w:sz="0" w:space="0" w:color="auto"/>
        <w:bottom w:val="none" w:sz="0" w:space="0" w:color="auto"/>
        <w:right w:val="none" w:sz="0" w:space="0" w:color="auto"/>
      </w:divBdr>
    </w:div>
    <w:div w:id="21439317">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4363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13821">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105594">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566576">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222350">
      <w:bodyDiv w:val="1"/>
      <w:marLeft w:val="0"/>
      <w:marRight w:val="0"/>
      <w:marTop w:val="0"/>
      <w:marBottom w:val="0"/>
      <w:divBdr>
        <w:top w:val="none" w:sz="0" w:space="0" w:color="auto"/>
        <w:left w:val="none" w:sz="0" w:space="0" w:color="auto"/>
        <w:bottom w:val="none" w:sz="0" w:space="0" w:color="auto"/>
        <w:right w:val="none" w:sz="0" w:space="0" w:color="auto"/>
      </w:divBdr>
    </w:div>
    <w:div w:id="27338091">
      <w:bodyDiv w:val="1"/>
      <w:marLeft w:val="0"/>
      <w:marRight w:val="0"/>
      <w:marTop w:val="0"/>
      <w:marBottom w:val="0"/>
      <w:divBdr>
        <w:top w:val="none" w:sz="0" w:space="0" w:color="auto"/>
        <w:left w:val="none" w:sz="0" w:space="0" w:color="auto"/>
        <w:bottom w:val="none" w:sz="0" w:space="0" w:color="auto"/>
        <w:right w:val="none" w:sz="0" w:space="0" w:color="auto"/>
      </w:divBdr>
    </w:div>
    <w:div w:id="27536058">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4286">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8842481">
      <w:bodyDiv w:val="1"/>
      <w:marLeft w:val="0"/>
      <w:marRight w:val="0"/>
      <w:marTop w:val="0"/>
      <w:marBottom w:val="0"/>
      <w:divBdr>
        <w:top w:val="none" w:sz="0" w:space="0" w:color="auto"/>
        <w:left w:val="none" w:sz="0" w:space="0" w:color="auto"/>
        <w:bottom w:val="none" w:sz="0" w:space="0" w:color="auto"/>
        <w:right w:val="none" w:sz="0" w:space="0" w:color="auto"/>
      </w:divBdr>
    </w:div>
    <w:div w:id="28992029">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192158">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29653947">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0612549">
      <w:bodyDiv w:val="1"/>
      <w:marLeft w:val="0"/>
      <w:marRight w:val="0"/>
      <w:marTop w:val="0"/>
      <w:marBottom w:val="0"/>
      <w:divBdr>
        <w:top w:val="none" w:sz="0" w:space="0" w:color="auto"/>
        <w:left w:val="none" w:sz="0" w:space="0" w:color="auto"/>
        <w:bottom w:val="none" w:sz="0" w:space="0" w:color="auto"/>
        <w:right w:val="none" w:sz="0" w:space="0" w:color="auto"/>
      </w:divBdr>
    </w:div>
    <w:div w:id="30617008">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384867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4425997">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050927">
      <w:bodyDiv w:val="1"/>
      <w:marLeft w:val="0"/>
      <w:marRight w:val="0"/>
      <w:marTop w:val="0"/>
      <w:marBottom w:val="0"/>
      <w:divBdr>
        <w:top w:val="none" w:sz="0" w:space="0" w:color="auto"/>
        <w:left w:val="none" w:sz="0" w:space="0" w:color="auto"/>
        <w:bottom w:val="none" w:sz="0" w:space="0" w:color="auto"/>
        <w:right w:val="none" w:sz="0" w:space="0" w:color="auto"/>
      </w:divBdr>
    </w:div>
    <w:div w:id="36782130">
      <w:bodyDiv w:val="1"/>
      <w:marLeft w:val="0"/>
      <w:marRight w:val="0"/>
      <w:marTop w:val="0"/>
      <w:marBottom w:val="0"/>
      <w:divBdr>
        <w:top w:val="none" w:sz="0" w:space="0" w:color="auto"/>
        <w:left w:val="none" w:sz="0" w:space="0" w:color="auto"/>
        <w:bottom w:val="none" w:sz="0" w:space="0" w:color="auto"/>
        <w:right w:val="none" w:sz="0" w:space="0" w:color="auto"/>
      </w:divBdr>
    </w:div>
    <w:div w:id="36855441">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7321520">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8821884">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39939057">
      <w:bodyDiv w:val="1"/>
      <w:marLeft w:val="0"/>
      <w:marRight w:val="0"/>
      <w:marTop w:val="0"/>
      <w:marBottom w:val="0"/>
      <w:divBdr>
        <w:top w:val="none" w:sz="0" w:space="0" w:color="auto"/>
        <w:left w:val="none" w:sz="0" w:space="0" w:color="auto"/>
        <w:bottom w:val="none" w:sz="0" w:space="0" w:color="auto"/>
        <w:right w:val="none" w:sz="0" w:space="0" w:color="auto"/>
      </w:divBdr>
    </w:div>
    <w:div w:id="40130426">
      <w:bodyDiv w:val="1"/>
      <w:marLeft w:val="0"/>
      <w:marRight w:val="0"/>
      <w:marTop w:val="0"/>
      <w:marBottom w:val="0"/>
      <w:divBdr>
        <w:top w:val="none" w:sz="0" w:space="0" w:color="auto"/>
        <w:left w:val="none" w:sz="0" w:space="0" w:color="auto"/>
        <w:bottom w:val="none" w:sz="0" w:space="0" w:color="auto"/>
        <w:right w:val="none" w:sz="0" w:space="0" w:color="auto"/>
      </w:divBdr>
    </w:div>
    <w:div w:id="40641144">
      <w:bodyDiv w:val="1"/>
      <w:marLeft w:val="0"/>
      <w:marRight w:val="0"/>
      <w:marTop w:val="0"/>
      <w:marBottom w:val="0"/>
      <w:divBdr>
        <w:top w:val="none" w:sz="0" w:space="0" w:color="auto"/>
        <w:left w:val="none" w:sz="0" w:space="0" w:color="auto"/>
        <w:bottom w:val="none" w:sz="0" w:space="0" w:color="auto"/>
        <w:right w:val="none" w:sz="0" w:space="0" w:color="auto"/>
      </w:divBdr>
    </w:div>
    <w:div w:id="40980224">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1561230">
      <w:bodyDiv w:val="1"/>
      <w:marLeft w:val="0"/>
      <w:marRight w:val="0"/>
      <w:marTop w:val="0"/>
      <w:marBottom w:val="0"/>
      <w:divBdr>
        <w:top w:val="none" w:sz="0" w:space="0" w:color="auto"/>
        <w:left w:val="none" w:sz="0" w:space="0" w:color="auto"/>
        <w:bottom w:val="none" w:sz="0" w:space="0" w:color="auto"/>
        <w:right w:val="none" w:sz="0" w:space="0" w:color="auto"/>
      </w:divBdr>
    </w:div>
    <w:div w:id="4210126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40906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872948">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5300003">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463950">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50547698">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346060">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244102">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4670570">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7671961">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789440">
      <w:bodyDiv w:val="1"/>
      <w:marLeft w:val="0"/>
      <w:marRight w:val="0"/>
      <w:marTop w:val="0"/>
      <w:marBottom w:val="0"/>
      <w:divBdr>
        <w:top w:val="none" w:sz="0" w:space="0" w:color="auto"/>
        <w:left w:val="none" w:sz="0" w:space="0" w:color="auto"/>
        <w:bottom w:val="none" w:sz="0" w:space="0" w:color="auto"/>
        <w:right w:val="none" w:sz="0" w:space="0" w:color="auto"/>
      </w:divBdr>
    </w:div>
    <w:div w:id="58941015">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340190">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1578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3917662">
      <w:bodyDiv w:val="1"/>
      <w:marLeft w:val="0"/>
      <w:marRight w:val="0"/>
      <w:marTop w:val="0"/>
      <w:marBottom w:val="0"/>
      <w:divBdr>
        <w:top w:val="none" w:sz="0" w:space="0" w:color="auto"/>
        <w:left w:val="none" w:sz="0" w:space="0" w:color="auto"/>
        <w:bottom w:val="none" w:sz="0" w:space="0" w:color="auto"/>
        <w:right w:val="none" w:sz="0" w:space="0" w:color="auto"/>
      </w:divBdr>
    </w:div>
    <w:div w:id="63917675">
      <w:bodyDiv w:val="1"/>
      <w:marLeft w:val="0"/>
      <w:marRight w:val="0"/>
      <w:marTop w:val="0"/>
      <w:marBottom w:val="0"/>
      <w:divBdr>
        <w:top w:val="none" w:sz="0" w:space="0" w:color="auto"/>
        <w:left w:val="none" w:sz="0" w:space="0" w:color="auto"/>
        <w:bottom w:val="none" w:sz="0" w:space="0" w:color="auto"/>
        <w:right w:val="none" w:sz="0" w:space="0" w:color="auto"/>
      </w:divBdr>
    </w:div>
    <w:div w:id="63993303">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4962978">
      <w:bodyDiv w:val="1"/>
      <w:marLeft w:val="0"/>
      <w:marRight w:val="0"/>
      <w:marTop w:val="0"/>
      <w:marBottom w:val="0"/>
      <w:divBdr>
        <w:top w:val="none" w:sz="0" w:space="0" w:color="auto"/>
        <w:left w:val="none" w:sz="0" w:space="0" w:color="auto"/>
        <w:bottom w:val="none" w:sz="0" w:space="0" w:color="auto"/>
        <w:right w:val="none" w:sz="0" w:space="0" w:color="auto"/>
      </w:divBdr>
    </w:div>
    <w:div w:id="65301883">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190324">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041158">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07998">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504621">
      <w:bodyDiv w:val="1"/>
      <w:marLeft w:val="0"/>
      <w:marRight w:val="0"/>
      <w:marTop w:val="0"/>
      <w:marBottom w:val="0"/>
      <w:divBdr>
        <w:top w:val="none" w:sz="0" w:space="0" w:color="auto"/>
        <w:left w:val="none" w:sz="0" w:space="0" w:color="auto"/>
        <w:bottom w:val="none" w:sz="0" w:space="0" w:color="auto"/>
        <w:right w:val="none" w:sz="0" w:space="0" w:color="auto"/>
      </w:divBdr>
    </w:div>
    <w:div w:id="68578188">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543996">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69817995">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083671">
      <w:bodyDiv w:val="1"/>
      <w:marLeft w:val="0"/>
      <w:marRight w:val="0"/>
      <w:marTop w:val="0"/>
      <w:marBottom w:val="0"/>
      <w:divBdr>
        <w:top w:val="none" w:sz="0" w:space="0" w:color="auto"/>
        <w:left w:val="none" w:sz="0" w:space="0" w:color="auto"/>
        <w:bottom w:val="none" w:sz="0" w:space="0" w:color="auto"/>
        <w:right w:val="none" w:sz="0" w:space="0" w:color="auto"/>
      </w:divBdr>
    </w:div>
    <w:div w:id="70155060">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58058">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09599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2892609">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554576">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061072">
      <w:bodyDiv w:val="1"/>
      <w:marLeft w:val="0"/>
      <w:marRight w:val="0"/>
      <w:marTop w:val="0"/>
      <w:marBottom w:val="0"/>
      <w:divBdr>
        <w:top w:val="none" w:sz="0" w:space="0" w:color="auto"/>
        <w:left w:val="none" w:sz="0" w:space="0" w:color="auto"/>
        <w:bottom w:val="none" w:sz="0" w:space="0" w:color="auto"/>
        <w:right w:val="none" w:sz="0" w:space="0" w:color="auto"/>
      </w:divBdr>
    </w:div>
    <w:div w:id="74088336">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4978318">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603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22640">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335075">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601408">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493926">
      <w:bodyDiv w:val="1"/>
      <w:marLeft w:val="0"/>
      <w:marRight w:val="0"/>
      <w:marTop w:val="0"/>
      <w:marBottom w:val="0"/>
      <w:divBdr>
        <w:top w:val="none" w:sz="0" w:space="0" w:color="auto"/>
        <w:left w:val="none" w:sz="0" w:space="0" w:color="auto"/>
        <w:bottom w:val="none" w:sz="0" w:space="0" w:color="auto"/>
        <w:right w:val="none" w:sz="0" w:space="0" w:color="auto"/>
      </w:divBdr>
    </w:div>
    <w:div w:id="80565720">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099770">
      <w:bodyDiv w:val="1"/>
      <w:marLeft w:val="0"/>
      <w:marRight w:val="0"/>
      <w:marTop w:val="0"/>
      <w:marBottom w:val="0"/>
      <w:divBdr>
        <w:top w:val="none" w:sz="0" w:space="0" w:color="auto"/>
        <w:left w:val="none" w:sz="0" w:space="0" w:color="auto"/>
        <w:bottom w:val="none" w:sz="0" w:space="0" w:color="auto"/>
        <w:right w:val="none" w:sz="0" w:space="0" w:color="auto"/>
      </w:divBdr>
    </w:div>
    <w:div w:id="81681025">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2575885">
      <w:bodyDiv w:val="1"/>
      <w:marLeft w:val="0"/>
      <w:marRight w:val="0"/>
      <w:marTop w:val="0"/>
      <w:marBottom w:val="0"/>
      <w:divBdr>
        <w:top w:val="none" w:sz="0" w:space="0" w:color="auto"/>
        <w:left w:val="none" w:sz="0" w:space="0" w:color="auto"/>
        <w:bottom w:val="none" w:sz="0" w:space="0" w:color="auto"/>
        <w:right w:val="none" w:sz="0" w:space="0" w:color="auto"/>
      </w:divBdr>
    </w:div>
    <w:div w:id="82839592">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3890093">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4882303">
      <w:bodyDiv w:val="1"/>
      <w:marLeft w:val="0"/>
      <w:marRight w:val="0"/>
      <w:marTop w:val="0"/>
      <w:marBottom w:val="0"/>
      <w:divBdr>
        <w:top w:val="none" w:sz="0" w:space="0" w:color="auto"/>
        <w:left w:val="none" w:sz="0" w:space="0" w:color="auto"/>
        <w:bottom w:val="none" w:sz="0" w:space="0" w:color="auto"/>
        <w:right w:val="none" w:sz="0" w:space="0" w:color="auto"/>
      </w:divBdr>
    </w:div>
    <w:div w:id="85615486">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8746182">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248633">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0661797">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1898834">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6291">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289012">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330509">
      <w:bodyDiv w:val="1"/>
      <w:marLeft w:val="0"/>
      <w:marRight w:val="0"/>
      <w:marTop w:val="0"/>
      <w:marBottom w:val="0"/>
      <w:divBdr>
        <w:top w:val="none" w:sz="0" w:space="0" w:color="auto"/>
        <w:left w:val="none" w:sz="0" w:space="0" w:color="auto"/>
        <w:bottom w:val="none" w:sz="0" w:space="0" w:color="auto"/>
        <w:right w:val="none" w:sz="0" w:space="0" w:color="auto"/>
      </w:divBdr>
    </w:div>
    <w:div w:id="93788353">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4791968">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718907">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8960601">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99885622">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29673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88489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26372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043740">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3964171">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27724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167373">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7891908">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596482">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174706">
      <w:bodyDiv w:val="1"/>
      <w:marLeft w:val="0"/>
      <w:marRight w:val="0"/>
      <w:marTop w:val="0"/>
      <w:marBottom w:val="0"/>
      <w:divBdr>
        <w:top w:val="none" w:sz="0" w:space="0" w:color="auto"/>
        <w:left w:val="none" w:sz="0" w:space="0" w:color="auto"/>
        <w:bottom w:val="none" w:sz="0" w:space="0" w:color="auto"/>
        <w:right w:val="none" w:sz="0" w:space="0" w:color="auto"/>
      </w:divBdr>
    </w:div>
    <w:div w:id="11031903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714301">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1750446">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287186">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604050">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3064017">
      <w:bodyDiv w:val="1"/>
      <w:marLeft w:val="0"/>
      <w:marRight w:val="0"/>
      <w:marTop w:val="0"/>
      <w:marBottom w:val="0"/>
      <w:divBdr>
        <w:top w:val="none" w:sz="0" w:space="0" w:color="auto"/>
        <w:left w:val="none" w:sz="0" w:space="0" w:color="auto"/>
        <w:bottom w:val="none" w:sz="0" w:space="0" w:color="auto"/>
        <w:right w:val="none" w:sz="0" w:space="0" w:color="auto"/>
      </w:divBdr>
    </w:div>
    <w:div w:id="113912951">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6729715">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769962">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419950">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3144">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0421024">
      <w:bodyDiv w:val="1"/>
      <w:marLeft w:val="0"/>
      <w:marRight w:val="0"/>
      <w:marTop w:val="0"/>
      <w:marBottom w:val="0"/>
      <w:divBdr>
        <w:top w:val="none" w:sz="0" w:space="0" w:color="auto"/>
        <w:left w:val="none" w:sz="0" w:space="0" w:color="auto"/>
        <w:bottom w:val="none" w:sz="0" w:space="0" w:color="auto"/>
        <w:right w:val="none" w:sz="0" w:space="0" w:color="auto"/>
      </w:divBdr>
    </w:div>
    <w:div w:id="120421646">
      <w:bodyDiv w:val="1"/>
      <w:marLeft w:val="0"/>
      <w:marRight w:val="0"/>
      <w:marTop w:val="0"/>
      <w:marBottom w:val="0"/>
      <w:divBdr>
        <w:top w:val="none" w:sz="0" w:space="0" w:color="auto"/>
        <w:left w:val="none" w:sz="0" w:space="0" w:color="auto"/>
        <w:bottom w:val="none" w:sz="0" w:space="0" w:color="auto"/>
        <w:right w:val="none" w:sz="0" w:space="0" w:color="auto"/>
      </w:divBdr>
    </w:div>
    <w:div w:id="120802891">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1577576">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2970519">
      <w:bodyDiv w:val="1"/>
      <w:marLeft w:val="0"/>
      <w:marRight w:val="0"/>
      <w:marTop w:val="0"/>
      <w:marBottom w:val="0"/>
      <w:divBdr>
        <w:top w:val="none" w:sz="0" w:space="0" w:color="auto"/>
        <w:left w:val="none" w:sz="0" w:space="0" w:color="auto"/>
        <w:bottom w:val="none" w:sz="0" w:space="0" w:color="auto"/>
        <w:right w:val="none" w:sz="0" w:space="0" w:color="auto"/>
      </w:divBdr>
    </w:div>
    <w:div w:id="123234902">
      <w:bodyDiv w:val="1"/>
      <w:marLeft w:val="0"/>
      <w:marRight w:val="0"/>
      <w:marTop w:val="0"/>
      <w:marBottom w:val="0"/>
      <w:divBdr>
        <w:top w:val="none" w:sz="0" w:space="0" w:color="auto"/>
        <w:left w:val="none" w:sz="0" w:space="0" w:color="auto"/>
        <w:bottom w:val="none" w:sz="0" w:space="0" w:color="auto"/>
        <w:right w:val="none" w:sz="0" w:space="0" w:color="auto"/>
      </w:divBdr>
    </w:div>
    <w:div w:id="123544540">
      <w:bodyDiv w:val="1"/>
      <w:marLeft w:val="0"/>
      <w:marRight w:val="0"/>
      <w:marTop w:val="0"/>
      <w:marBottom w:val="0"/>
      <w:divBdr>
        <w:top w:val="none" w:sz="0" w:space="0" w:color="auto"/>
        <w:left w:val="none" w:sz="0" w:space="0" w:color="auto"/>
        <w:bottom w:val="none" w:sz="0" w:space="0" w:color="auto"/>
        <w:right w:val="none" w:sz="0" w:space="0" w:color="auto"/>
      </w:divBdr>
    </w:div>
    <w:div w:id="123885948">
      <w:bodyDiv w:val="1"/>
      <w:marLeft w:val="0"/>
      <w:marRight w:val="0"/>
      <w:marTop w:val="0"/>
      <w:marBottom w:val="0"/>
      <w:divBdr>
        <w:top w:val="none" w:sz="0" w:space="0" w:color="auto"/>
        <w:left w:val="none" w:sz="0" w:space="0" w:color="auto"/>
        <w:bottom w:val="none" w:sz="0" w:space="0" w:color="auto"/>
        <w:right w:val="none" w:sz="0" w:space="0" w:color="auto"/>
      </w:divBdr>
    </w:div>
    <w:div w:id="124128545">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1323">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018975">
      <w:bodyDiv w:val="1"/>
      <w:marLeft w:val="0"/>
      <w:marRight w:val="0"/>
      <w:marTop w:val="0"/>
      <w:marBottom w:val="0"/>
      <w:divBdr>
        <w:top w:val="none" w:sz="0" w:space="0" w:color="auto"/>
        <w:left w:val="none" w:sz="0" w:space="0" w:color="auto"/>
        <w:bottom w:val="none" w:sz="0" w:space="0" w:color="auto"/>
        <w:right w:val="none" w:sz="0" w:space="0" w:color="auto"/>
      </w:divBdr>
    </w:div>
    <w:div w:id="128019204">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442724">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29984652">
      <w:bodyDiv w:val="1"/>
      <w:marLeft w:val="0"/>
      <w:marRight w:val="0"/>
      <w:marTop w:val="0"/>
      <w:marBottom w:val="0"/>
      <w:divBdr>
        <w:top w:val="none" w:sz="0" w:space="0" w:color="auto"/>
        <w:left w:val="none" w:sz="0" w:space="0" w:color="auto"/>
        <w:bottom w:val="none" w:sz="0" w:space="0" w:color="auto"/>
        <w:right w:val="none" w:sz="0" w:space="0" w:color="auto"/>
      </w:divBdr>
    </w:div>
    <w:div w:id="13017215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380035">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3915514">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69887">
      <w:bodyDiv w:val="1"/>
      <w:marLeft w:val="0"/>
      <w:marRight w:val="0"/>
      <w:marTop w:val="0"/>
      <w:marBottom w:val="0"/>
      <w:divBdr>
        <w:top w:val="none" w:sz="0" w:space="0" w:color="auto"/>
        <w:left w:val="none" w:sz="0" w:space="0" w:color="auto"/>
        <w:bottom w:val="none" w:sz="0" w:space="0" w:color="auto"/>
        <w:right w:val="none" w:sz="0" w:space="0" w:color="auto"/>
      </w:divBdr>
    </w:div>
    <w:div w:id="13529510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5418365">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076657">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381581">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8109758">
      <w:bodyDiv w:val="1"/>
      <w:marLeft w:val="0"/>
      <w:marRight w:val="0"/>
      <w:marTop w:val="0"/>
      <w:marBottom w:val="0"/>
      <w:divBdr>
        <w:top w:val="none" w:sz="0" w:space="0" w:color="auto"/>
        <w:left w:val="none" w:sz="0" w:space="0" w:color="auto"/>
        <w:bottom w:val="none" w:sz="0" w:space="0" w:color="auto"/>
        <w:right w:val="none" w:sz="0" w:space="0" w:color="auto"/>
      </w:divBdr>
    </w:div>
    <w:div w:id="138306752">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11041">
      <w:bodyDiv w:val="1"/>
      <w:marLeft w:val="0"/>
      <w:marRight w:val="0"/>
      <w:marTop w:val="0"/>
      <w:marBottom w:val="0"/>
      <w:divBdr>
        <w:top w:val="none" w:sz="0" w:space="0" w:color="auto"/>
        <w:left w:val="none" w:sz="0" w:space="0" w:color="auto"/>
        <w:bottom w:val="none" w:sz="0" w:space="0" w:color="auto"/>
        <w:right w:val="none" w:sz="0" w:space="0" w:color="auto"/>
      </w:divBdr>
    </w:div>
    <w:div w:id="139854212">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07986">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38887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21911">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552014">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3275188">
      <w:bodyDiv w:val="1"/>
      <w:marLeft w:val="0"/>
      <w:marRight w:val="0"/>
      <w:marTop w:val="0"/>
      <w:marBottom w:val="0"/>
      <w:divBdr>
        <w:top w:val="none" w:sz="0" w:space="0" w:color="auto"/>
        <w:left w:val="none" w:sz="0" w:space="0" w:color="auto"/>
        <w:bottom w:val="none" w:sz="0" w:space="0" w:color="auto"/>
        <w:right w:val="none" w:sz="0" w:space="0" w:color="auto"/>
      </w:divBdr>
    </w:div>
    <w:div w:id="143547995">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4590687">
      <w:bodyDiv w:val="1"/>
      <w:marLeft w:val="0"/>
      <w:marRight w:val="0"/>
      <w:marTop w:val="0"/>
      <w:marBottom w:val="0"/>
      <w:divBdr>
        <w:top w:val="none" w:sz="0" w:space="0" w:color="auto"/>
        <w:left w:val="none" w:sz="0" w:space="0" w:color="auto"/>
        <w:bottom w:val="none" w:sz="0" w:space="0" w:color="auto"/>
        <w:right w:val="none" w:sz="0" w:space="0" w:color="auto"/>
      </w:divBdr>
    </w:div>
    <w:div w:id="145047501">
      <w:bodyDiv w:val="1"/>
      <w:marLeft w:val="0"/>
      <w:marRight w:val="0"/>
      <w:marTop w:val="0"/>
      <w:marBottom w:val="0"/>
      <w:divBdr>
        <w:top w:val="none" w:sz="0" w:space="0" w:color="auto"/>
        <w:left w:val="none" w:sz="0" w:space="0" w:color="auto"/>
        <w:bottom w:val="none" w:sz="0" w:space="0" w:color="auto"/>
        <w:right w:val="none" w:sz="0" w:space="0" w:color="auto"/>
      </w:divBdr>
    </w:div>
    <w:div w:id="145442937">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5900969">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19495">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0297928">
      <w:bodyDiv w:val="1"/>
      <w:marLeft w:val="0"/>
      <w:marRight w:val="0"/>
      <w:marTop w:val="0"/>
      <w:marBottom w:val="0"/>
      <w:divBdr>
        <w:top w:val="none" w:sz="0" w:space="0" w:color="auto"/>
        <w:left w:val="none" w:sz="0" w:space="0" w:color="auto"/>
        <w:bottom w:val="none" w:sz="0" w:space="0" w:color="auto"/>
        <w:right w:val="none" w:sz="0" w:space="0" w:color="auto"/>
      </w:divBdr>
    </w:div>
    <w:div w:id="150410451">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37620">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336728">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151625">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728319">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196061">
      <w:bodyDiv w:val="1"/>
      <w:marLeft w:val="0"/>
      <w:marRight w:val="0"/>
      <w:marTop w:val="0"/>
      <w:marBottom w:val="0"/>
      <w:divBdr>
        <w:top w:val="none" w:sz="0" w:space="0" w:color="auto"/>
        <w:left w:val="none" w:sz="0" w:space="0" w:color="auto"/>
        <w:bottom w:val="none" w:sz="0" w:space="0" w:color="auto"/>
        <w:right w:val="none" w:sz="0" w:space="0" w:color="auto"/>
      </w:divBdr>
    </w:div>
    <w:div w:id="156531212">
      <w:bodyDiv w:val="1"/>
      <w:marLeft w:val="0"/>
      <w:marRight w:val="0"/>
      <w:marTop w:val="0"/>
      <w:marBottom w:val="0"/>
      <w:divBdr>
        <w:top w:val="none" w:sz="0" w:space="0" w:color="auto"/>
        <w:left w:val="none" w:sz="0" w:space="0" w:color="auto"/>
        <w:bottom w:val="none" w:sz="0" w:space="0" w:color="auto"/>
        <w:right w:val="none" w:sz="0" w:space="0" w:color="auto"/>
      </w:divBdr>
    </w:div>
    <w:div w:id="156650330">
      <w:bodyDiv w:val="1"/>
      <w:marLeft w:val="0"/>
      <w:marRight w:val="0"/>
      <w:marTop w:val="0"/>
      <w:marBottom w:val="0"/>
      <w:divBdr>
        <w:top w:val="none" w:sz="0" w:space="0" w:color="auto"/>
        <w:left w:val="none" w:sz="0" w:space="0" w:color="auto"/>
        <w:bottom w:val="none" w:sz="0" w:space="0" w:color="auto"/>
        <w:right w:val="none" w:sz="0" w:space="0" w:color="auto"/>
      </w:divBdr>
    </w:div>
    <w:div w:id="156924705">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083573">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59809484">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0896837">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1700463">
      <w:bodyDiv w:val="1"/>
      <w:marLeft w:val="0"/>
      <w:marRight w:val="0"/>
      <w:marTop w:val="0"/>
      <w:marBottom w:val="0"/>
      <w:divBdr>
        <w:top w:val="none" w:sz="0" w:space="0" w:color="auto"/>
        <w:left w:val="none" w:sz="0" w:space="0" w:color="auto"/>
        <w:bottom w:val="none" w:sz="0" w:space="0" w:color="auto"/>
        <w:right w:val="none" w:sz="0" w:space="0" w:color="auto"/>
      </w:divBdr>
    </w:div>
    <w:div w:id="16181599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012625">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395372">
      <w:bodyDiv w:val="1"/>
      <w:marLeft w:val="0"/>
      <w:marRight w:val="0"/>
      <w:marTop w:val="0"/>
      <w:marBottom w:val="0"/>
      <w:divBdr>
        <w:top w:val="none" w:sz="0" w:space="0" w:color="auto"/>
        <w:left w:val="none" w:sz="0" w:space="0" w:color="auto"/>
        <w:bottom w:val="none" w:sz="0" w:space="0" w:color="auto"/>
        <w:right w:val="none" w:sz="0" w:space="0" w:color="auto"/>
      </w:divBdr>
    </w:div>
    <w:div w:id="164831567">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5706577">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6406423">
      <w:bodyDiv w:val="1"/>
      <w:marLeft w:val="0"/>
      <w:marRight w:val="0"/>
      <w:marTop w:val="0"/>
      <w:marBottom w:val="0"/>
      <w:divBdr>
        <w:top w:val="none" w:sz="0" w:space="0" w:color="auto"/>
        <w:left w:val="none" w:sz="0" w:space="0" w:color="auto"/>
        <w:bottom w:val="none" w:sz="0" w:space="0" w:color="auto"/>
        <w:right w:val="none" w:sz="0" w:space="0" w:color="auto"/>
      </w:divBdr>
    </w:div>
    <w:div w:id="166943199">
      <w:bodyDiv w:val="1"/>
      <w:marLeft w:val="0"/>
      <w:marRight w:val="0"/>
      <w:marTop w:val="0"/>
      <w:marBottom w:val="0"/>
      <w:divBdr>
        <w:top w:val="none" w:sz="0" w:space="0" w:color="auto"/>
        <w:left w:val="none" w:sz="0" w:space="0" w:color="auto"/>
        <w:bottom w:val="none" w:sz="0" w:space="0" w:color="auto"/>
        <w:right w:val="none" w:sz="0" w:space="0" w:color="auto"/>
      </w:divBdr>
    </w:div>
    <w:div w:id="167670644">
      <w:bodyDiv w:val="1"/>
      <w:marLeft w:val="0"/>
      <w:marRight w:val="0"/>
      <w:marTop w:val="0"/>
      <w:marBottom w:val="0"/>
      <w:divBdr>
        <w:top w:val="none" w:sz="0" w:space="0" w:color="auto"/>
        <w:left w:val="none" w:sz="0" w:space="0" w:color="auto"/>
        <w:bottom w:val="none" w:sz="0" w:space="0" w:color="auto"/>
        <w:right w:val="none" w:sz="0" w:space="0" w:color="auto"/>
      </w:divBdr>
    </w:div>
    <w:div w:id="168955566">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418970">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761376">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36578">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1645641">
      <w:bodyDiv w:val="1"/>
      <w:marLeft w:val="0"/>
      <w:marRight w:val="0"/>
      <w:marTop w:val="0"/>
      <w:marBottom w:val="0"/>
      <w:divBdr>
        <w:top w:val="none" w:sz="0" w:space="0" w:color="auto"/>
        <w:left w:val="none" w:sz="0" w:space="0" w:color="auto"/>
        <w:bottom w:val="none" w:sz="0" w:space="0" w:color="auto"/>
        <w:right w:val="none" w:sz="0" w:space="0" w:color="auto"/>
      </w:divBdr>
    </w:div>
    <w:div w:id="171920575">
      <w:bodyDiv w:val="1"/>
      <w:marLeft w:val="0"/>
      <w:marRight w:val="0"/>
      <w:marTop w:val="0"/>
      <w:marBottom w:val="0"/>
      <w:divBdr>
        <w:top w:val="none" w:sz="0" w:space="0" w:color="auto"/>
        <w:left w:val="none" w:sz="0" w:space="0" w:color="auto"/>
        <w:bottom w:val="none" w:sz="0" w:space="0" w:color="auto"/>
        <w:right w:val="none" w:sz="0" w:space="0" w:color="auto"/>
      </w:divBdr>
    </w:div>
    <w:div w:id="172038647">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2955933">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8903">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305983">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079990">
      <w:bodyDiv w:val="1"/>
      <w:marLeft w:val="0"/>
      <w:marRight w:val="0"/>
      <w:marTop w:val="0"/>
      <w:marBottom w:val="0"/>
      <w:divBdr>
        <w:top w:val="none" w:sz="0" w:space="0" w:color="auto"/>
        <w:left w:val="none" w:sz="0" w:space="0" w:color="auto"/>
        <w:bottom w:val="none" w:sz="0" w:space="0" w:color="auto"/>
        <w:right w:val="none" w:sz="0" w:space="0" w:color="auto"/>
      </w:divBdr>
    </w:div>
    <w:div w:id="174150448">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1772">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16392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016587">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2938669">
      <w:bodyDiv w:val="1"/>
      <w:marLeft w:val="0"/>
      <w:marRight w:val="0"/>
      <w:marTop w:val="0"/>
      <w:marBottom w:val="0"/>
      <w:divBdr>
        <w:top w:val="none" w:sz="0" w:space="0" w:color="auto"/>
        <w:left w:val="none" w:sz="0" w:space="0" w:color="auto"/>
        <w:bottom w:val="none" w:sz="0" w:space="0" w:color="auto"/>
        <w:right w:val="none" w:sz="0" w:space="0" w:color="auto"/>
      </w:divBdr>
    </w:div>
    <w:div w:id="183133663">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3641032">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4829028">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680651">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022997">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217374">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6916269">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8183286">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26546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53856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510202">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352715">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250028">
      <w:bodyDiv w:val="1"/>
      <w:marLeft w:val="0"/>
      <w:marRight w:val="0"/>
      <w:marTop w:val="0"/>
      <w:marBottom w:val="0"/>
      <w:divBdr>
        <w:top w:val="none" w:sz="0" w:space="0" w:color="auto"/>
        <w:left w:val="none" w:sz="0" w:space="0" w:color="auto"/>
        <w:bottom w:val="none" w:sz="0" w:space="0" w:color="auto"/>
        <w:right w:val="none" w:sz="0" w:space="0" w:color="auto"/>
      </w:divBdr>
    </w:div>
    <w:div w:id="198325295">
      <w:bodyDiv w:val="1"/>
      <w:marLeft w:val="0"/>
      <w:marRight w:val="0"/>
      <w:marTop w:val="0"/>
      <w:marBottom w:val="0"/>
      <w:divBdr>
        <w:top w:val="none" w:sz="0" w:space="0" w:color="auto"/>
        <w:left w:val="none" w:sz="0" w:space="0" w:color="auto"/>
        <w:bottom w:val="none" w:sz="0" w:space="0" w:color="auto"/>
        <w:right w:val="none" w:sz="0" w:space="0" w:color="auto"/>
      </w:divBdr>
    </w:div>
    <w:div w:id="198667066">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16865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017519">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1362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3705">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2580">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334782">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484383">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035364">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08107">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735687">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1620319">
      <w:bodyDiv w:val="1"/>
      <w:marLeft w:val="0"/>
      <w:marRight w:val="0"/>
      <w:marTop w:val="0"/>
      <w:marBottom w:val="0"/>
      <w:divBdr>
        <w:top w:val="none" w:sz="0" w:space="0" w:color="auto"/>
        <w:left w:val="none" w:sz="0" w:space="0" w:color="auto"/>
        <w:bottom w:val="none" w:sz="0" w:space="0" w:color="auto"/>
        <w:right w:val="none" w:sz="0" w:space="0" w:color="auto"/>
      </w:divBdr>
    </w:div>
    <w:div w:id="212038158">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237803">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44404">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092350">
      <w:bodyDiv w:val="1"/>
      <w:marLeft w:val="0"/>
      <w:marRight w:val="0"/>
      <w:marTop w:val="0"/>
      <w:marBottom w:val="0"/>
      <w:divBdr>
        <w:top w:val="none" w:sz="0" w:space="0" w:color="auto"/>
        <w:left w:val="none" w:sz="0" w:space="0" w:color="auto"/>
        <w:bottom w:val="none" w:sz="0" w:space="0" w:color="auto"/>
        <w:right w:val="none" w:sz="0" w:space="0" w:color="auto"/>
      </w:divBdr>
    </w:div>
    <w:div w:id="215360671">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628000">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715332">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8790518">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559562">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336926">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302229">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3568490">
      <w:bodyDiv w:val="1"/>
      <w:marLeft w:val="0"/>
      <w:marRight w:val="0"/>
      <w:marTop w:val="0"/>
      <w:marBottom w:val="0"/>
      <w:divBdr>
        <w:top w:val="none" w:sz="0" w:space="0" w:color="auto"/>
        <w:left w:val="none" w:sz="0" w:space="0" w:color="auto"/>
        <w:bottom w:val="none" w:sz="0" w:space="0" w:color="auto"/>
        <w:right w:val="none" w:sz="0" w:space="0" w:color="auto"/>
      </w:divBdr>
    </w:div>
    <w:div w:id="223834133">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412490">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4802467">
      <w:bodyDiv w:val="1"/>
      <w:marLeft w:val="0"/>
      <w:marRight w:val="0"/>
      <w:marTop w:val="0"/>
      <w:marBottom w:val="0"/>
      <w:divBdr>
        <w:top w:val="none" w:sz="0" w:space="0" w:color="auto"/>
        <w:left w:val="none" w:sz="0" w:space="0" w:color="auto"/>
        <w:bottom w:val="none" w:sz="0" w:space="0" w:color="auto"/>
        <w:right w:val="none" w:sz="0" w:space="0" w:color="auto"/>
      </w:divBdr>
    </w:div>
    <w:div w:id="225145635">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040106">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569917">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2460">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493548">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272668">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0969014">
      <w:bodyDiv w:val="1"/>
      <w:marLeft w:val="0"/>
      <w:marRight w:val="0"/>
      <w:marTop w:val="0"/>
      <w:marBottom w:val="0"/>
      <w:divBdr>
        <w:top w:val="none" w:sz="0" w:space="0" w:color="auto"/>
        <w:left w:val="none" w:sz="0" w:space="0" w:color="auto"/>
        <w:bottom w:val="none" w:sz="0" w:space="0" w:color="auto"/>
        <w:right w:val="none" w:sz="0" w:space="0" w:color="auto"/>
      </w:divBdr>
    </w:div>
    <w:div w:id="231042944">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694057">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741308">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3977724">
      <w:bodyDiv w:val="1"/>
      <w:marLeft w:val="0"/>
      <w:marRight w:val="0"/>
      <w:marTop w:val="0"/>
      <w:marBottom w:val="0"/>
      <w:divBdr>
        <w:top w:val="none" w:sz="0" w:space="0" w:color="auto"/>
        <w:left w:val="none" w:sz="0" w:space="0" w:color="auto"/>
        <w:bottom w:val="none" w:sz="0" w:space="0" w:color="auto"/>
        <w:right w:val="none" w:sz="0" w:space="0" w:color="auto"/>
      </w:divBdr>
    </w:div>
    <w:div w:id="234050479">
      <w:bodyDiv w:val="1"/>
      <w:marLeft w:val="0"/>
      <w:marRight w:val="0"/>
      <w:marTop w:val="0"/>
      <w:marBottom w:val="0"/>
      <w:divBdr>
        <w:top w:val="none" w:sz="0" w:space="0" w:color="auto"/>
        <w:left w:val="none" w:sz="0" w:space="0" w:color="auto"/>
        <w:bottom w:val="none" w:sz="0" w:space="0" w:color="auto"/>
        <w:right w:val="none" w:sz="0" w:space="0" w:color="auto"/>
      </w:divBdr>
    </w:div>
    <w:div w:id="234436551">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19854">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133827">
      <w:bodyDiv w:val="1"/>
      <w:marLeft w:val="0"/>
      <w:marRight w:val="0"/>
      <w:marTop w:val="0"/>
      <w:marBottom w:val="0"/>
      <w:divBdr>
        <w:top w:val="none" w:sz="0" w:space="0" w:color="auto"/>
        <w:left w:val="none" w:sz="0" w:space="0" w:color="auto"/>
        <w:bottom w:val="none" w:sz="0" w:space="0" w:color="auto"/>
        <w:right w:val="none" w:sz="0" w:space="0" w:color="auto"/>
      </w:divBdr>
    </w:div>
    <w:div w:id="237323248">
      <w:bodyDiv w:val="1"/>
      <w:marLeft w:val="0"/>
      <w:marRight w:val="0"/>
      <w:marTop w:val="0"/>
      <w:marBottom w:val="0"/>
      <w:divBdr>
        <w:top w:val="none" w:sz="0" w:space="0" w:color="auto"/>
        <w:left w:val="none" w:sz="0" w:space="0" w:color="auto"/>
        <w:bottom w:val="none" w:sz="0" w:space="0" w:color="auto"/>
        <w:right w:val="none" w:sz="0" w:space="0" w:color="auto"/>
      </w:divBdr>
    </w:div>
    <w:div w:id="237442644">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2303">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0717385">
      <w:bodyDiv w:val="1"/>
      <w:marLeft w:val="0"/>
      <w:marRight w:val="0"/>
      <w:marTop w:val="0"/>
      <w:marBottom w:val="0"/>
      <w:divBdr>
        <w:top w:val="none" w:sz="0" w:space="0" w:color="auto"/>
        <w:left w:val="none" w:sz="0" w:space="0" w:color="auto"/>
        <w:bottom w:val="none" w:sz="0" w:space="0" w:color="auto"/>
        <w:right w:val="none" w:sz="0" w:space="0" w:color="auto"/>
      </w:divBdr>
    </w:div>
    <w:div w:id="241598416">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595887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422044">
      <w:bodyDiv w:val="1"/>
      <w:marLeft w:val="0"/>
      <w:marRight w:val="0"/>
      <w:marTop w:val="0"/>
      <w:marBottom w:val="0"/>
      <w:divBdr>
        <w:top w:val="none" w:sz="0" w:space="0" w:color="auto"/>
        <w:left w:val="none" w:sz="0" w:space="0" w:color="auto"/>
        <w:bottom w:val="none" w:sz="0" w:space="0" w:color="auto"/>
        <w:right w:val="none" w:sz="0" w:space="0" w:color="auto"/>
      </w:divBdr>
    </w:div>
    <w:div w:id="246575392">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6888946">
      <w:bodyDiv w:val="1"/>
      <w:marLeft w:val="0"/>
      <w:marRight w:val="0"/>
      <w:marTop w:val="0"/>
      <w:marBottom w:val="0"/>
      <w:divBdr>
        <w:top w:val="none" w:sz="0" w:space="0" w:color="auto"/>
        <w:left w:val="none" w:sz="0" w:space="0" w:color="auto"/>
        <w:bottom w:val="none" w:sz="0" w:space="0" w:color="auto"/>
        <w:right w:val="none" w:sz="0" w:space="0" w:color="auto"/>
      </w:divBdr>
    </w:div>
    <w:div w:id="247007178">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080235">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49969922">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21932">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399752">
      <w:bodyDiv w:val="1"/>
      <w:marLeft w:val="0"/>
      <w:marRight w:val="0"/>
      <w:marTop w:val="0"/>
      <w:marBottom w:val="0"/>
      <w:divBdr>
        <w:top w:val="none" w:sz="0" w:space="0" w:color="auto"/>
        <w:left w:val="none" w:sz="0" w:space="0" w:color="auto"/>
        <w:bottom w:val="none" w:sz="0" w:space="0" w:color="auto"/>
        <w:right w:val="none" w:sz="0" w:space="0" w:color="auto"/>
      </w:divBdr>
    </w:div>
    <w:div w:id="25154824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441525">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360712">
      <w:bodyDiv w:val="1"/>
      <w:marLeft w:val="0"/>
      <w:marRight w:val="0"/>
      <w:marTop w:val="0"/>
      <w:marBottom w:val="0"/>
      <w:divBdr>
        <w:top w:val="none" w:sz="0" w:space="0" w:color="auto"/>
        <w:left w:val="none" w:sz="0" w:space="0" w:color="auto"/>
        <w:bottom w:val="none" w:sz="0" w:space="0" w:color="auto"/>
        <w:right w:val="none" w:sz="0" w:space="0" w:color="auto"/>
      </w:divBdr>
    </w:div>
    <w:div w:id="254484745">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60078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298254">
      <w:bodyDiv w:val="1"/>
      <w:marLeft w:val="0"/>
      <w:marRight w:val="0"/>
      <w:marTop w:val="0"/>
      <w:marBottom w:val="0"/>
      <w:divBdr>
        <w:top w:val="none" w:sz="0" w:space="0" w:color="auto"/>
        <w:left w:val="none" w:sz="0" w:space="0" w:color="auto"/>
        <w:bottom w:val="none" w:sz="0" w:space="0" w:color="auto"/>
        <w:right w:val="none" w:sz="0" w:space="0" w:color="auto"/>
      </w:divBdr>
    </w:div>
    <w:div w:id="258368743">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603949">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191283">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842328">
      <w:bodyDiv w:val="1"/>
      <w:marLeft w:val="0"/>
      <w:marRight w:val="0"/>
      <w:marTop w:val="0"/>
      <w:marBottom w:val="0"/>
      <w:divBdr>
        <w:top w:val="none" w:sz="0" w:space="0" w:color="auto"/>
        <w:left w:val="none" w:sz="0" w:space="0" w:color="auto"/>
        <w:bottom w:val="none" w:sz="0" w:space="0" w:color="auto"/>
        <w:right w:val="none" w:sz="0" w:space="0" w:color="auto"/>
      </w:divBdr>
    </w:div>
    <w:div w:id="260989160">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1497218">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418134">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121327">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4775630">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6086619">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27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285770">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0675200">
      <w:bodyDiv w:val="1"/>
      <w:marLeft w:val="0"/>
      <w:marRight w:val="0"/>
      <w:marTop w:val="0"/>
      <w:marBottom w:val="0"/>
      <w:divBdr>
        <w:top w:val="none" w:sz="0" w:space="0" w:color="auto"/>
        <w:left w:val="none" w:sz="0" w:space="0" w:color="auto"/>
        <w:bottom w:val="none" w:sz="0" w:space="0" w:color="auto"/>
        <w:right w:val="none" w:sz="0" w:space="0" w:color="auto"/>
      </w:divBdr>
    </w:div>
    <w:div w:id="270817008">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059395">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0711">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135610">
      <w:bodyDiv w:val="1"/>
      <w:marLeft w:val="0"/>
      <w:marRight w:val="0"/>
      <w:marTop w:val="0"/>
      <w:marBottom w:val="0"/>
      <w:divBdr>
        <w:top w:val="none" w:sz="0" w:space="0" w:color="auto"/>
        <w:left w:val="none" w:sz="0" w:space="0" w:color="auto"/>
        <w:bottom w:val="none" w:sz="0" w:space="0" w:color="auto"/>
        <w:right w:val="none" w:sz="0" w:space="0" w:color="auto"/>
      </w:divBdr>
    </w:div>
    <w:div w:id="275256069">
      <w:bodyDiv w:val="1"/>
      <w:marLeft w:val="0"/>
      <w:marRight w:val="0"/>
      <w:marTop w:val="0"/>
      <w:marBottom w:val="0"/>
      <w:divBdr>
        <w:top w:val="none" w:sz="0" w:space="0" w:color="auto"/>
        <w:left w:val="none" w:sz="0" w:space="0" w:color="auto"/>
        <w:bottom w:val="none" w:sz="0" w:space="0" w:color="auto"/>
        <w:right w:val="none" w:sz="0" w:space="0" w:color="auto"/>
      </w:divBdr>
    </w:div>
    <w:div w:id="275479044">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04303">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025858">
      <w:bodyDiv w:val="1"/>
      <w:marLeft w:val="0"/>
      <w:marRight w:val="0"/>
      <w:marTop w:val="0"/>
      <w:marBottom w:val="0"/>
      <w:divBdr>
        <w:top w:val="none" w:sz="0" w:space="0" w:color="auto"/>
        <w:left w:val="none" w:sz="0" w:space="0" w:color="auto"/>
        <w:bottom w:val="none" w:sz="0" w:space="0" w:color="auto"/>
        <w:right w:val="none" w:sz="0" w:space="0" w:color="auto"/>
      </w:divBdr>
    </w:div>
    <w:div w:id="277219667">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118601">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190028">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1810298">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464262">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3926638">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551821">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6663533">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8053606">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290222">
      <w:bodyDiv w:val="1"/>
      <w:marLeft w:val="0"/>
      <w:marRight w:val="0"/>
      <w:marTop w:val="0"/>
      <w:marBottom w:val="0"/>
      <w:divBdr>
        <w:top w:val="none" w:sz="0" w:space="0" w:color="auto"/>
        <w:left w:val="none" w:sz="0" w:space="0" w:color="auto"/>
        <w:bottom w:val="none" w:sz="0" w:space="0" w:color="auto"/>
        <w:right w:val="none" w:sz="0" w:space="0" w:color="auto"/>
      </w:divBdr>
    </w:div>
    <w:div w:id="289479204">
      <w:bodyDiv w:val="1"/>
      <w:marLeft w:val="0"/>
      <w:marRight w:val="0"/>
      <w:marTop w:val="0"/>
      <w:marBottom w:val="0"/>
      <w:divBdr>
        <w:top w:val="none" w:sz="0" w:space="0" w:color="auto"/>
        <w:left w:val="none" w:sz="0" w:space="0" w:color="auto"/>
        <w:bottom w:val="none" w:sz="0" w:space="0" w:color="auto"/>
        <w:right w:val="none" w:sz="0" w:space="0" w:color="auto"/>
      </w:divBdr>
    </w:div>
    <w:div w:id="289555048">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794138">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132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0175">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44163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601531">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109168">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7801678">
      <w:bodyDiv w:val="1"/>
      <w:marLeft w:val="0"/>
      <w:marRight w:val="0"/>
      <w:marTop w:val="0"/>
      <w:marBottom w:val="0"/>
      <w:divBdr>
        <w:top w:val="none" w:sz="0" w:space="0" w:color="auto"/>
        <w:left w:val="none" w:sz="0" w:space="0" w:color="auto"/>
        <w:bottom w:val="none" w:sz="0" w:space="0" w:color="auto"/>
        <w:right w:val="none" w:sz="0" w:space="0" w:color="auto"/>
      </w:divBdr>
    </w:div>
    <w:div w:id="298001523">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299772105">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433">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272711">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2854692">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3973027">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089344">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429865">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353156">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133765">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319683">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09872701">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601892">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306823">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5915640">
      <w:bodyDiv w:val="1"/>
      <w:marLeft w:val="0"/>
      <w:marRight w:val="0"/>
      <w:marTop w:val="0"/>
      <w:marBottom w:val="0"/>
      <w:divBdr>
        <w:top w:val="none" w:sz="0" w:space="0" w:color="auto"/>
        <w:left w:val="none" w:sz="0" w:space="0" w:color="auto"/>
        <w:bottom w:val="none" w:sz="0" w:space="0" w:color="auto"/>
        <w:right w:val="none" w:sz="0" w:space="0" w:color="auto"/>
      </w:divBdr>
    </w:div>
    <w:div w:id="316308330">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617100">
      <w:bodyDiv w:val="1"/>
      <w:marLeft w:val="0"/>
      <w:marRight w:val="0"/>
      <w:marTop w:val="0"/>
      <w:marBottom w:val="0"/>
      <w:divBdr>
        <w:top w:val="none" w:sz="0" w:space="0" w:color="auto"/>
        <w:left w:val="none" w:sz="0" w:space="0" w:color="auto"/>
        <w:bottom w:val="none" w:sz="0" w:space="0" w:color="auto"/>
        <w:right w:val="none" w:sz="0" w:space="0" w:color="auto"/>
      </w:divBdr>
    </w:div>
    <w:div w:id="316766369">
      <w:bodyDiv w:val="1"/>
      <w:marLeft w:val="0"/>
      <w:marRight w:val="0"/>
      <w:marTop w:val="0"/>
      <w:marBottom w:val="0"/>
      <w:divBdr>
        <w:top w:val="none" w:sz="0" w:space="0" w:color="auto"/>
        <w:left w:val="none" w:sz="0" w:space="0" w:color="auto"/>
        <w:bottom w:val="none" w:sz="0" w:space="0" w:color="auto"/>
        <w:right w:val="none" w:sz="0" w:space="0" w:color="auto"/>
      </w:divBdr>
    </w:div>
    <w:div w:id="3168790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391776">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65722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8269693">
      <w:bodyDiv w:val="1"/>
      <w:marLeft w:val="0"/>
      <w:marRight w:val="0"/>
      <w:marTop w:val="0"/>
      <w:marBottom w:val="0"/>
      <w:divBdr>
        <w:top w:val="none" w:sz="0" w:space="0" w:color="auto"/>
        <w:left w:val="none" w:sz="0" w:space="0" w:color="auto"/>
        <w:bottom w:val="none" w:sz="0" w:space="0" w:color="auto"/>
        <w:right w:val="none" w:sz="0" w:space="0" w:color="auto"/>
      </w:divBdr>
    </w:div>
    <w:div w:id="318510117">
      <w:bodyDiv w:val="1"/>
      <w:marLeft w:val="0"/>
      <w:marRight w:val="0"/>
      <w:marTop w:val="0"/>
      <w:marBottom w:val="0"/>
      <w:divBdr>
        <w:top w:val="none" w:sz="0" w:space="0" w:color="auto"/>
        <w:left w:val="none" w:sz="0" w:space="0" w:color="auto"/>
        <w:bottom w:val="none" w:sz="0" w:space="0" w:color="auto"/>
        <w:right w:val="none" w:sz="0" w:space="0" w:color="auto"/>
      </w:divBdr>
    </w:div>
    <w:div w:id="31877837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122387">
      <w:bodyDiv w:val="1"/>
      <w:marLeft w:val="0"/>
      <w:marRight w:val="0"/>
      <w:marTop w:val="0"/>
      <w:marBottom w:val="0"/>
      <w:divBdr>
        <w:top w:val="none" w:sz="0" w:space="0" w:color="auto"/>
        <w:left w:val="none" w:sz="0" w:space="0" w:color="auto"/>
        <w:bottom w:val="none" w:sz="0" w:space="0" w:color="auto"/>
        <w:right w:val="none" w:sz="0" w:space="0" w:color="auto"/>
      </w:divBdr>
    </w:div>
    <w:div w:id="322316753">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35688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5284832">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832877">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490513">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062033">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454582">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0206">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687431">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4765591">
      <w:bodyDiv w:val="1"/>
      <w:marLeft w:val="0"/>
      <w:marRight w:val="0"/>
      <w:marTop w:val="0"/>
      <w:marBottom w:val="0"/>
      <w:divBdr>
        <w:top w:val="none" w:sz="0" w:space="0" w:color="auto"/>
        <w:left w:val="none" w:sz="0" w:space="0" w:color="auto"/>
        <w:bottom w:val="none" w:sz="0" w:space="0" w:color="auto"/>
        <w:right w:val="none" w:sz="0" w:space="0" w:color="auto"/>
      </w:divBdr>
    </w:div>
    <w:div w:id="334965193">
      <w:bodyDiv w:val="1"/>
      <w:marLeft w:val="0"/>
      <w:marRight w:val="0"/>
      <w:marTop w:val="0"/>
      <w:marBottom w:val="0"/>
      <w:divBdr>
        <w:top w:val="none" w:sz="0" w:space="0" w:color="auto"/>
        <w:left w:val="none" w:sz="0" w:space="0" w:color="auto"/>
        <w:bottom w:val="none" w:sz="0" w:space="0" w:color="auto"/>
        <w:right w:val="none" w:sz="0" w:space="0" w:color="auto"/>
      </w:divBdr>
    </w:div>
    <w:div w:id="334966760">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192531">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7658733">
      <w:bodyDiv w:val="1"/>
      <w:marLeft w:val="0"/>
      <w:marRight w:val="0"/>
      <w:marTop w:val="0"/>
      <w:marBottom w:val="0"/>
      <w:divBdr>
        <w:top w:val="none" w:sz="0" w:space="0" w:color="auto"/>
        <w:left w:val="none" w:sz="0" w:space="0" w:color="auto"/>
        <w:bottom w:val="none" w:sz="0" w:space="0" w:color="auto"/>
        <w:right w:val="none" w:sz="0" w:space="0" w:color="auto"/>
      </w:divBdr>
    </w:div>
    <w:div w:id="337932088">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164123">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1278639">
      <w:bodyDiv w:val="1"/>
      <w:marLeft w:val="0"/>
      <w:marRight w:val="0"/>
      <w:marTop w:val="0"/>
      <w:marBottom w:val="0"/>
      <w:divBdr>
        <w:top w:val="none" w:sz="0" w:space="0" w:color="auto"/>
        <w:left w:val="none" w:sz="0" w:space="0" w:color="auto"/>
        <w:bottom w:val="none" w:sz="0" w:space="0" w:color="auto"/>
        <w:right w:val="none" w:sz="0" w:space="0" w:color="auto"/>
      </w:divBdr>
    </w:div>
    <w:div w:id="341712393">
      <w:bodyDiv w:val="1"/>
      <w:marLeft w:val="0"/>
      <w:marRight w:val="0"/>
      <w:marTop w:val="0"/>
      <w:marBottom w:val="0"/>
      <w:divBdr>
        <w:top w:val="none" w:sz="0" w:space="0" w:color="auto"/>
        <w:left w:val="none" w:sz="0" w:space="0" w:color="auto"/>
        <w:bottom w:val="none" w:sz="0" w:space="0" w:color="auto"/>
        <w:right w:val="none" w:sz="0" w:space="0" w:color="auto"/>
      </w:divBdr>
    </w:div>
    <w:div w:id="341858118">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171977">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3558373">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4478320">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256022">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490118">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7759268">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065913">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763534">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120170">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07170">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6321958">
      <w:bodyDiv w:val="1"/>
      <w:marLeft w:val="0"/>
      <w:marRight w:val="0"/>
      <w:marTop w:val="0"/>
      <w:marBottom w:val="0"/>
      <w:divBdr>
        <w:top w:val="none" w:sz="0" w:space="0" w:color="auto"/>
        <w:left w:val="none" w:sz="0" w:space="0" w:color="auto"/>
        <w:bottom w:val="none" w:sz="0" w:space="0" w:color="auto"/>
        <w:right w:val="none" w:sz="0" w:space="0" w:color="auto"/>
      </w:divBdr>
    </w:div>
    <w:div w:id="357049690">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280789">
      <w:bodyDiv w:val="1"/>
      <w:marLeft w:val="0"/>
      <w:marRight w:val="0"/>
      <w:marTop w:val="0"/>
      <w:marBottom w:val="0"/>
      <w:divBdr>
        <w:top w:val="none" w:sz="0" w:space="0" w:color="auto"/>
        <w:left w:val="none" w:sz="0" w:space="0" w:color="auto"/>
        <w:bottom w:val="none" w:sz="0" w:space="0" w:color="auto"/>
        <w:right w:val="none" w:sz="0" w:space="0" w:color="auto"/>
      </w:divBdr>
    </w:div>
    <w:div w:id="359429526">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279654">
      <w:bodyDiv w:val="1"/>
      <w:marLeft w:val="0"/>
      <w:marRight w:val="0"/>
      <w:marTop w:val="0"/>
      <w:marBottom w:val="0"/>
      <w:divBdr>
        <w:top w:val="none" w:sz="0" w:space="0" w:color="auto"/>
        <w:left w:val="none" w:sz="0" w:space="0" w:color="auto"/>
        <w:bottom w:val="none" w:sz="0" w:space="0" w:color="auto"/>
        <w:right w:val="none" w:sz="0" w:space="0" w:color="auto"/>
      </w:divBdr>
    </w:div>
    <w:div w:id="36078693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050740">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2559064">
      <w:bodyDiv w:val="1"/>
      <w:marLeft w:val="0"/>
      <w:marRight w:val="0"/>
      <w:marTop w:val="0"/>
      <w:marBottom w:val="0"/>
      <w:divBdr>
        <w:top w:val="none" w:sz="0" w:space="0" w:color="auto"/>
        <w:left w:val="none" w:sz="0" w:space="0" w:color="auto"/>
        <w:bottom w:val="none" w:sz="0" w:space="0" w:color="auto"/>
        <w:right w:val="none" w:sz="0" w:space="0" w:color="auto"/>
      </w:divBdr>
    </w:div>
    <w:div w:id="36263816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59577">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478009">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4528237">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5374869">
      <w:bodyDiv w:val="1"/>
      <w:marLeft w:val="0"/>
      <w:marRight w:val="0"/>
      <w:marTop w:val="0"/>
      <w:marBottom w:val="0"/>
      <w:divBdr>
        <w:top w:val="none" w:sz="0" w:space="0" w:color="auto"/>
        <w:left w:val="none" w:sz="0" w:space="0" w:color="auto"/>
        <w:bottom w:val="none" w:sz="0" w:space="0" w:color="auto"/>
        <w:right w:val="none" w:sz="0" w:space="0" w:color="auto"/>
      </w:divBdr>
    </w:div>
    <w:div w:id="365521912">
      <w:bodyDiv w:val="1"/>
      <w:marLeft w:val="0"/>
      <w:marRight w:val="0"/>
      <w:marTop w:val="0"/>
      <w:marBottom w:val="0"/>
      <w:divBdr>
        <w:top w:val="none" w:sz="0" w:space="0" w:color="auto"/>
        <w:left w:val="none" w:sz="0" w:space="0" w:color="auto"/>
        <w:bottom w:val="none" w:sz="0" w:space="0" w:color="auto"/>
        <w:right w:val="none" w:sz="0" w:space="0" w:color="auto"/>
      </w:divBdr>
    </w:div>
    <w:div w:id="366177303">
      <w:bodyDiv w:val="1"/>
      <w:marLeft w:val="0"/>
      <w:marRight w:val="0"/>
      <w:marTop w:val="0"/>
      <w:marBottom w:val="0"/>
      <w:divBdr>
        <w:top w:val="none" w:sz="0" w:space="0" w:color="auto"/>
        <w:left w:val="none" w:sz="0" w:space="0" w:color="auto"/>
        <w:bottom w:val="none" w:sz="0" w:space="0" w:color="auto"/>
        <w:right w:val="none" w:sz="0" w:space="0" w:color="auto"/>
      </w:divBdr>
    </w:div>
    <w:div w:id="366492601">
      <w:bodyDiv w:val="1"/>
      <w:marLeft w:val="0"/>
      <w:marRight w:val="0"/>
      <w:marTop w:val="0"/>
      <w:marBottom w:val="0"/>
      <w:divBdr>
        <w:top w:val="none" w:sz="0" w:space="0" w:color="auto"/>
        <w:left w:val="none" w:sz="0" w:space="0" w:color="auto"/>
        <w:bottom w:val="none" w:sz="0" w:space="0" w:color="auto"/>
        <w:right w:val="none" w:sz="0" w:space="0" w:color="auto"/>
      </w:divBdr>
    </w:div>
    <w:div w:id="366609682">
      <w:bodyDiv w:val="1"/>
      <w:marLeft w:val="0"/>
      <w:marRight w:val="0"/>
      <w:marTop w:val="0"/>
      <w:marBottom w:val="0"/>
      <w:divBdr>
        <w:top w:val="none" w:sz="0" w:space="0" w:color="auto"/>
        <w:left w:val="none" w:sz="0" w:space="0" w:color="auto"/>
        <w:bottom w:val="none" w:sz="0" w:space="0" w:color="auto"/>
        <w:right w:val="none" w:sz="0" w:space="0" w:color="auto"/>
      </w:divBdr>
    </w:div>
    <w:div w:id="366686282">
      <w:bodyDiv w:val="1"/>
      <w:marLeft w:val="0"/>
      <w:marRight w:val="0"/>
      <w:marTop w:val="0"/>
      <w:marBottom w:val="0"/>
      <w:divBdr>
        <w:top w:val="none" w:sz="0" w:space="0" w:color="auto"/>
        <w:left w:val="none" w:sz="0" w:space="0" w:color="auto"/>
        <w:bottom w:val="none" w:sz="0" w:space="0" w:color="auto"/>
        <w:right w:val="none" w:sz="0" w:space="0" w:color="auto"/>
      </w:divBdr>
    </w:div>
    <w:div w:id="366834284">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075340">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217476">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53429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8612">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696132">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620102">
      <w:bodyDiv w:val="1"/>
      <w:marLeft w:val="0"/>
      <w:marRight w:val="0"/>
      <w:marTop w:val="0"/>
      <w:marBottom w:val="0"/>
      <w:divBdr>
        <w:top w:val="none" w:sz="0" w:space="0" w:color="auto"/>
        <w:left w:val="none" w:sz="0" w:space="0" w:color="auto"/>
        <w:bottom w:val="none" w:sz="0" w:space="0" w:color="auto"/>
        <w:right w:val="none" w:sz="0" w:space="0" w:color="auto"/>
      </w:divBdr>
    </w:div>
    <w:div w:id="370764001">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737336">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806646">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2849701">
      <w:bodyDiv w:val="1"/>
      <w:marLeft w:val="0"/>
      <w:marRight w:val="0"/>
      <w:marTop w:val="0"/>
      <w:marBottom w:val="0"/>
      <w:divBdr>
        <w:top w:val="none" w:sz="0" w:space="0" w:color="auto"/>
        <w:left w:val="none" w:sz="0" w:space="0" w:color="auto"/>
        <w:bottom w:val="none" w:sz="0" w:space="0" w:color="auto"/>
        <w:right w:val="none" w:sz="0" w:space="0" w:color="auto"/>
      </w:divBdr>
    </w:div>
    <w:div w:id="372927326">
      <w:bodyDiv w:val="1"/>
      <w:marLeft w:val="0"/>
      <w:marRight w:val="0"/>
      <w:marTop w:val="0"/>
      <w:marBottom w:val="0"/>
      <w:divBdr>
        <w:top w:val="none" w:sz="0" w:space="0" w:color="auto"/>
        <w:left w:val="none" w:sz="0" w:space="0" w:color="auto"/>
        <w:bottom w:val="none" w:sz="0" w:space="0" w:color="auto"/>
        <w:right w:val="none" w:sz="0" w:space="0" w:color="auto"/>
      </w:divBdr>
    </w:div>
    <w:div w:id="373120418">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777011">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5590891">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320195">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7169358">
      <w:bodyDiv w:val="1"/>
      <w:marLeft w:val="0"/>
      <w:marRight w:val="0"/>
      <w:marTop w:val="0"/>
      <w:marBottom w:val="0"/>
      <w:divBdr>
        <w:top w:val="none" w:sz="0" w:space="0" w:color="auto"/>
        <w:left w:val="none" w:sz="0" w:space="0" w:color="auto"/>
        <w:bottom w:val="none" w:sz="0" w:space="0" w:color="auto"/>
        <w:right w:val="none" w:sz="0" w:space="0" w:color="auto"/>
      </w:divBdr>
    </w:div>
    <w:div w:id="378168090">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79785304">
      <w:bodyDiv w:val="1"/>
      <w:marLeft w:val="0"/>
      <w:marRight w:val="0"/>
      <w:marTop w:val="0"/>
      <w:marBottom w:val="0"/>
      <w:divBdr>
        <w:top w:val="none" w:sz="0" w:space="0" w:color="auto"/>
        <w:left w:val="none" w:sz="0" w:space="0" w:color="auto"/>
        <w:bottom w:val="none" w:sz="0" w:space="0" w:color="auto"/>
        <w:right w:val="none" w:sz="0" w:space="0" w:color="auto"/>
      </w:divBdr>
    </w:div>
    <w:div w:id="379944356">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09004">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439769">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1905375">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3678834">
      <w:bodyDiv w:val="1"/>
      <w:marLeft w:val="0"/>
      <w:marRight w:val="0"/>
      <w:marTop w:val="0"/>
      <w:marBottom w:val="0"/>
      <w:divBdr>
        <w:top w:val="none" w:sz="0" w:space="0" w:color="auto"/>
        <w:left w:val="none" w:sz="0" w:space="0" w:color="auto"/>
        <w:bottom w:val="none" w:sz="0" w:space="0" w:color="auto"/>
        <w:right w:val="none" w:sz="0" w:space="0" w:color="auto"/>
      </w:divBdr>
    </w:div>
    <w:div w:id="384333154">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4722365">
      <w:bodyDiv w:val="1"/>
      <w:marLeft w:val="0"/>
      <w:marRight w:val="0"/>
      <w:marTop w:val="0"/>
      <w:marBottom w:val="0"/>
      <w:divBdr>
        <w:top w:val="none" w:sz="0" w:space="0" w:color="auto"/>
        <w:left w:val="none" w:sz="0" w:space="0" w:color="auto"/>
        <w:bottom w:val="none" w:sz="0" w:space="0" w:color="auto"/>
        <w:right w:val="none" w:sz="0" w:space="0" w:color="auto"/>
      </w:divBdr>
    </w:div>
    <w:div w:id="384914641">
      <w:bodyDiv w:val="1"/>
      <w:marLeft w:val="0"/>
      <w:marRight w:val="0"/>
      <w:marTop w:val="0"/>
      <w:marBottom w:val="0"/>
      <w:divBdr>
        <w:top w:val="none" w:sz="0" w:space="0" w:color="auto"/>
        <w:left w:val="none" w:sz="0" w:space="0" w:color="auto"/>
        <w:bottom w:val="none" w:sz="0" w:space="0" w:color="auto"/>
        <w:right w:val="none" w:sz="0" w:space="0" w:color="auto"/>
      </w:divBdr>
    </w:div>
    <w:div w:id="385033749">
      <w:bodyDiv w:val="1"/>
      <w:marLeft w:val="0"/>
      <w:marRight w:val="0"/>
      <w:marTop w:val="0"/>
      <w:marBottom w:val="0"/>
      <w:divBdr>
        <w:top w:val="none" w:sz="0" w:space="0" w:color="auto"/>
        <w:left w:val="none" w:sz="0" w:space="0" w:color="auto"/>
        <w:bottom w:val="none" w:sz="0" w:space="0" w:color="auto"/>
        <w:right w:val="none" w:sz="0" w:space="0" w:color="auto"/>
      </w:divBdr>
    </w:div>
    <w:div w:id="385183710">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608940">
      <w:bodyDiv w:val="1"/>
      <w:marLeft w:val="0"/>
      <w:marRight w:val="0"/>
      <w:marTop w:val="0"/>
      <w:marBottom w:val="0"/>
      <w:divBdr>
        <w:top w:val="none" w:sz="0" w:space="0" w:color="auto"/>
        <w:left w:val="none" w:sz="0" w:space="0" w:color="auto"/>
        <w:bottom w:val="none" w:sz="0" w:space="0" w:color="auto"/>
        <w:right w:val="none" w:sz="0" w:space="0" w:color="auto"/>
      </w:divBdr>
    </w:div>
    <w:div w:id="387655958">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5083">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082029">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809696">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08020">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133556">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744512">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7367371">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399912043">
      <w:bodyDiv w:val="1"/>
      <w:marLeft w:val="0"/>
      <w:marRight w:val="0"/>
      <w:marTop w:val="0"/>
      <w:marBottom w:val="0"/>
      <w:divBdr>
        <w:top w:val="none" w:sz="0" w:space="0" w:color="auto"/>
        <w:left w:val="none" w:sz="0" w:space="0" w:color="auto"/>
        <w:bottom w:val="none" w:sz="0" w:space="0" w:color="auto"/>
        <w:right w:val="none" w:sz="0" w:space="0" w:color="auto"/>
      </w:divBdr>
    </w:div>
    <w:div w:id="399984279">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296087">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23938">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141795">
      <w:bodyDiv w:val="1"/>
      <w:marLeft w:val="0"/>
      <w:marRight w:val="0"/>
      <w:marTop w:val="0"/>
      <w:marBottom w:val="0"/>
      <w:divBdr>
        <w:top w:val="none" w:sz="0" w:space="0" w:color="auto"/>
        <w:left w:val="none" w:sz="0" w:space="0" w:color="auto"/>
        <w:bottom w:val="none" w:sz="0" w:space="0" w:color="auto"/>
        <w:right w:val="none" w:sz="0" w:space="0" w:color="auto"/>
      </w:divBdr>
    </w:div>
    <w:div w:id="402340838">
      <w:bodyDiv w:val="1"/>
      <w:marLeft w:val="0"/>
      <w:marRight w:val="0"/>
      <w:marTop w:val="0"/>
      <w:marBottom w:val="0"/>
      <w:divBdr>
        <w:top w:val="none" w:sz="0" w:space="0" w:color="auto"/>
        <w:left w:val="none" w:sz="0" w:space="0" w:color="auto"/>
        <w:bottom w:val="none" w:sz="0" w:space="0" w:color="auto"/>
        <w:right w:val="none" w:sz="0" w:space="0" w:color="auto"/>
      </w:divBdr>
    </w:div>
    <w:div w:id="402409187">
      <w:bodyDiv w:val="1"/>
      <w:marLeft w:val="0"/>
      <w:marRight w:val="0"/>
      <w:marTop w:val="0"/>
      <w:marBottom w:val="0"/>
      <w:divBdr>
        <w:top w:val="none" w:sz="0" w:space="0" w:color="auto"/>
        <w:left w:val="none" w:sz="0" w:space="0" w:color="auto"/>
        <w:bottom w:val="none" w:sz="0" w:space="0" w:color="auto"/>
        <w:right w:val="none" w:sz="0" w:space="0" w:color="auto"/>
      </w:divBdr>
    </w:div>
    <w:div w:id="402411484">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803646">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451860">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686512">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4840830">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423968">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429727">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0808736">
      <w:bodyDiv w:val="1"/>
      <w:marLeft w:val="0"/>
      <w:marRight w:val="0"/>
      <w:marTop w:val="0"/>
      <w:marBottom w:val="0"/>
      <w:divBdr>
        <w:top w:val="none" w:sz="0" w:space="0" w:color="auto"/>
        <w:left w:val="none" w:sz="0" w:space="0" w:color="auto"/>
        <w:bottom w:val="none" w:sz="0" w:space="0" w:color="auto"/>
        <w:right w:val="none" w:sz="0" w:space="0" w:color="auto"/>
      </w:divBdr>
    </w:div>
    <w:div w:id="411121296">
      <w:bodyDiv w:val="1"/>
      <w:marLeft w:val="0"/>
      <w:marRight w:val="0"/>
      <w:marTop w:val="0"/>
      <w:marBottom w:val="0"/>
      <w:divBdr>
        <w:top w:val="none" w:sz="0" w:space="0" w:color="auto"/>
        <w:left w:val="none" w:sz="0" w:space="0" w:color="auto"/>
        <w:bottom w:val="none" w:sz="0" w:space="0" w:color="auto"/>
        <w:right w:val="none" w:sz="0" w:space="0" w:color="auto"/>
      </w:divBdr>
    </w:div>
    <w:div w:id="411197836">
      <w:bodyDiv w:val="1"/>
      <w:marLeft w:val="0"/>
      <w:marRight w:val="0"/>
      <w:marTop w:val="0"/>
      <w:marBottom w:val="0"/>
      <w:divBdr>
        <w:top w:val="none" w:sz="0" w:space="0" w:color="auto"/>
        <w:left w:val="none" w:sz="0" w:space="0" w:color="auto"/>
        <w:bottom w:val="none" w:sz="0" w:space="0" w:color="auto"/>
        <w:right w:val="none" w:sz="0" w:space="0" w:color="auto"/>
      </w:divBdr>
    </w:div>
    <w:div w:id="411319412">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1587628">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211974">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79039">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5446079">
      <w:bodyDiv w:val="1"/>
      <w:marLeft w:val="0"/>
      <w:marRight w:val="0"/>
      <w:marTop w:val="0"/>
      <w:marBottom w:val="0"/>
      <w:divBdr>
        <w:top w:val="none" w:sz="0" w:space="0" w:color="auto"/>
        <w:left w:val="none" w:sz="0" w:space="0" w:color="auto"/>
        <w:bottom w:val="none" w:sz="0" w:space="0" w:color="auto"/>
        <w:right w:val="none" w:sz="0" w:space="0" w:color="auto"/>
      </w:divBdr>
    </w:div>
    <w:div w:id="416172787">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04996">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140204">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019475">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19760386">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073479">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3453005">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4695257">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581575">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8935548">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282219">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039506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1172993">
      <w:bodyDiv w:val="1"/>
      <w:marLeft w:val="0"/>
      <w:marRight w:val="0"/>
      <w:marTop w:val="0"/>
      <w:marBottom w:val="0"/>
      <w:divBdr>
        <w:top w:val="none" w:sz="0" w:space="0" w:color="auto"/>
        <w:left w:val="none" w:sz="0" w:space="0" w:color="auto"/>
        <w:bottom w:val="none" w:sz="0" w:space="0" w:color="auto"/>
        <w:right w:val="none" w:sz="0" w:space="0" w:color="auto"/>
      </w:divBdr>
    </w:div>
    <w:div w:id="431359987">
      <w:bodyDiv w:val="1"/>
      <w:marLeft w:val="0"/>
      <w:marRight w:val="0"/>
      <w:marTop w:val="0"/>
      <w:marBottom w:val="0"/>
      <w:divBdr>
        <w:top w:val="none" w:sz="0" w:space="0" w:color="auto"/>
        <w:left w:val="none" w:sz="0" w:space="0" w:color="auto"/>
        <w:bottom w:val="none" w:sz="0" w:space="0" w:color="auto"/>
        <w:right w:val="none" w:sz="0" w:space="0" w:color="auto"/>
      </w:divBdr>
    </w:div>
    <w:div w:id="431821998">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2423">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83341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836579">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08031">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843796">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2961662">
      <w:bodyDiv w:val="1"/>
      <w:marLeft w:val="0"/>
      <w:marRight w:val="0"/>
      <w:marTop w:val="0"/>
      <w:marBottom w:val="0"/>
      <w:divBdr>
        <w:top w:val="none" w:sz="0" w:space="0" w:color="auto"/>
        <w:left w:val="none" w:sz="0" w:space="0" w:color="auto"/>
        <w:bottom w:val="none" w:sz="0" w:space="0" w:color="auto"/>
        <w:right w:val="none" w:sz="0" w:space="0" w:color="auto"/>
      </w:divBdr>
    </w:div>
    <w:div w:id="443231059">
      <w:bodyDiv w:val="1"/>
      <w:marLeft w:val="0"/>
      <w:marRight w:val="0"/>
      <w:marTop w:val="0"/>
      <w:marBottom w:val="0"/>
      <w:divBdr>
        <w:top w:val="none" w:sz="0" w:space="0" w:color="auto"/>
        <w:left w:val="none" w:sz="0" w:space="0" w:color="auto"/>
        <w:bottom w:val="none" w:sz="0" w:space="0" w:color="auto"/>
        <w:right w:val="none" w:sz="0" w:space="0" w:color="auto"/>
      </w:divBdr>
    </w:div>
    <w:div w:id="443690565">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4272162">
      <w:bodyDiv w:val="1"/>
      <w:marLeft w:val="0"/>
      <w:marRight w:val="0"/>
      <w:marTop w:val="0"/>
      <w:marBottom w:val="0"/>
      <w:divBdr>
        <w:top w:val="none" w:sz="0" w:space="0" w:color="auto"/>
        <w:left w:val="none" w:sz="0" w:space="0" w:color="auto"/>
        <w:bottom w:val="none" w:sz="0" w:space="0" w:color="auto"/>
        <w:right w:val="none" w:sz="0" w:space="0" w:color="auto"/>
      </w:divBdr>
    </w:div>
    <w:div w:id="444620510">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20346">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240233">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092105">
      <w:bodyDiv w:val="1"/>
      <w:marLeft w:val="0"/>
      <w:marRight w:val="0"/>
      <w:marTop w:val="0"/>
      <w:marBottom w:val="0"/>
      <w:divBdr>
        <w:top w:val="none" w:sz="0" w:space="0" w:color="auto"/>
        <w:left w:val="none" w:sz="0" w:space="0" w:color="auto"/>
        <w:bottom w:val="none" w:sz="0" w:space="0" w:color="auto"/>
        <w:right w:val="none" w:sz="0" w:space="0" w:color="auto"/>
      </w:divBdr>
    </w:div>
    <w:div w:id="447159686">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476143">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672030">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1946055">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2020260">
      <w:bodyDiv w:val="1"/>
      <w:marLeft w:val="0"/>
      <w:marRight w:val="0"/>
      <w:marTop w:val="0"/>
      <w:marBottom w:val="0"/>
      <w:divBdr>
        <w:top w:val="none" w:sz="0" w:space="0" w:color="auto"/>
        <w:left w:val="none" w:sz="0" w:space="0" w:color="auto"/>
        <w:bottom w:val="none" w:sz="0" w:space="0" w:color="auto"/>
        <w:right w:val="none" w:sz="0" w:space="0" w:color="auto"/>
      </w:divBdr>
    </w:div>
    <w:div w:id="452945997">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640734">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08512">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7995500">
      <w:bodyDiv w:val="1"/>
      <w:marLeft w:val="0"/>
      <w:marRight w:val="0"/>
      <w:marTop w:val="0"/>
      <w:marBottom w:val="0"/>
      <w:divBdr>
        <w:top w:val="none" w:sz="0" w:space="0" w:color="auto"/>
        <w:left w:val="none" w:sz="0" w:space="0" w:color="auto"/>
        <w:bottom w:val="none" w:sz="0" w:space="0" w:color="auto"/>
        <w:right w:val="none" w:sz="0" w:space="0" w:color="auto"/>
      </w:divBdr>
    </w:div>
    <w:div w:id="458038489">
      <w:bodyDiv w:val="1"/>
      <w:marLeft w:val="0"/>
      <w:marRight w:val="0"/>
      <w:marTop w:val="0"/>
      <w:marBottom w:val="0"/>
      <w:divBdr>
        <w:top w:val="none" w:sz="0" w:space="0" w:color="auto"/>
        <w:left w:val="none" w:sz="0" w:space="0" w:color="auto"/>
        <w:bottom w:val="none" w:sz="0" w:space="0" w:color="auto"/>
        <w:right w:val="none" w:sz="0" w:space="0" w:color="auto"/>
      </w:divBdr>
    </w:div>
    <w:div w:id="458185350">
      <w:bodyDiv w:val="1"/>
      <w:marLeft w:val="0"/>
      <w:marRight w:val="0"/>
      <w:marTop w:val="0"/>
      <w:marBottom w:val="0"/>
      <w:divBdr>
        <w:top w:val="none" w:sz="0" w:space="0" w:color="auto"/>
        <w:left w:val="none" w:sz="0" w:space="0" w:color="auto"/>
        <w:bottom w:val="none" w:sz="0" w:space="0" w:color="auto"/>
        <w:right w:val="none" w:sz="0" w:space="0" w:color="auto"/>
      </w:divBdr>
    </w:div>
    <w:div w:id="458763326">
      <w:bodyDiv w:val="1"/>
      <w:marLeft w:val="0"/>
      <w:marRight w:val="0"/>
      <w:marTop w:val="0"/>
      <w:marBottom w:val="0"/>
      <w:divBdr>
        <w:top w:val="none" w:sz="0" w:space="0" w:color="auto"/>
        <w:left w:val="none" w:sz="0" w:space="0" w:color="auto"/>
        <w:bottom w:val="none" w:sz="0" w:space="0" w:color="auto"/>
        <w:right w:val="none" w:sz="0" w:space="0" w:color="auto"/>
      </w:divBdr>
    </w:div>
    <w:div w:id="458841060">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0420603">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466389">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1850594">
      <w:bodyDiv w:val="1"/>
      <w:marLeft w:val="0"/>
      <w:marRight w:val="0"/>
      <w:marTop w:val="0"/>
      <w:marBottom w:val="0"/>
      <w:divBdr>
        <w:top w:val="none" w:sz="0" w:space="0" w:color="auto"/>
        <w:left w:val="none" w:sz="0" w:space="0" w:color="auto"/>
        <w:bottom w:val="none" w:sz="0" w:space="0" w:color="auto"/>
        <w:right w:val="none" w:sz="0" w:space="0" w:color="auto"/>
      </w:divBdr>
    </w:div>
    <w:div w:id="461920817">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581703">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278127">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196358">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5850817">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7743730">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23683">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668178">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8864559">
      <w:bodyDiv w:val="1"/>
      <w:marLeft w:val="0"/>
      <w:marRight w:val="0"/>
      <w:marTop w:val="0"/>
      <w:marBottom w:val="0"/>
      <w:divBdr>
        <w:top w:val="none" w:sz="0" w:space="0" w:color="auto"/>
        <w:left w:val="none" w:sz="0" w:space="0" w:color="auto"/>
        <w:bottom w:val="none" w:sz="0" w:space="0" w:color="auto"/>
        <w:right w:val="none" w:sz="0" w:space="0" w:color="auto"/>
      </w:divBdr>
    </w:div>
    <w:div w:id="468940785">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784914">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0905818">
      <w:bodyDiv w:val="1"/>
      <w:marLeft w:val="0"/>
      <w:marRight w:val="0"/>
      <w:marTop w:val="0"/>
      <w:marBottom w:val="0"/>
      <w:divBdr>
        <w:top w:val="none" w:sz="0" w:space="0" w:color="auto"/>
        <w:left w:val="none" w:sz="0" w:space="0" w:color="auto"/>
        <w:bottom w:val="none" w:sz="0" w:space="0" w:color="auto"/>
        <w:right w:val="none" w:sz="0" w:space="0" w:color="auto"/>
      </w:divBdr>
    </w:div>
    <w:div w:id="471405038">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3209">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3916964">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5419871">
      <w:bodyDiv w:val="1"/>
      <w:marLeft w:val="0"/>
      <w:marRight w:val="0"/>
      <w:marTop w:val="0"/>
      <w:marBottom w:val="0"/>
      <w:divBdr>
        <w:top w:val="none" w:sz="0" w:space="0" w:color="auto"/>
        <w:left w:val="none" w:sz="0" w:space="0" w:color="auto"/>
        <w:bottom w:val="none" w:sz="0" w:space="0" w:color="auto"/>
        <w:right w:val="none" w:sz="0" w:space="0" w:color="auto"/>
      </w:divBdr>
    </w:div>
    <w:div w:id="475532444">
      <w:bodyDiv w:val="1"/>
      <w:marLeft w:val="0"/>
      <w:marRight w:val="0"/>
      <w:marTop w:val="0"/>
      <w:marBottom w:val="0"/>
      <w:divBdr>
        <w:top w:val="none" w:sz="0" w:space="0" w:color="auto"/>
        <w:left w:val="none" w:sz="0" w:space="0" w:color="auto"/>
        <w:bottom w:val="none" w:sz="0" w:space="0" w:color="auto"/>
        <w:right w:val="none" w:sz="0" w:space="0" w:color="auto"/>
      </w:divBdr>
    </w:div>
    <w:div w:id="475726105">
      <w:bodyDiv w:val="1"/>
      <w:marLeft w:val="0"/>
      <w:marRight w:val="0"/>
      <w:marTop w:val="0"/>
      <w:marBottom w:val="0"/>
      <w:divBdr>
        <w:top w:val="none" w:sz="0" w:space="0" w:color="auto"/>
        <w:left w:val="none" w:sz="0" w:space="0" w:color="auto"/>
        <w:bottom w:val="none" w:sz="0" w:space="0" w:color="auto"/>
        <w:right w:val="none" w:sz="0" w:space="0" w:color="auto"/>
      </w:divBdr>
    </w:div>
    <w:div w:id="475807367">
      <w:bodyDiv w:val="1"/>
      <w:marLeft w:val="0"/>
      <w:marRight w:val="0"/>
      <w:marTop w:val="0"/>
      <w:marBottom w:val="0"/>
      <w:divBdr>
        <w:top w:val="none" w:sz="0" w:space="0" w:color="auto"/>
        <w:left w:val="none" w:sz="0" w:space="0" w:color="auto"/>
        <w:bottom w:val="none" w:sz="0" w:space="0" w:color="auto"/>
        <w:right w:val="none" w:sz="0" w:space="0" w:color="auto"/>
      </w:divBdr>
    </w:div>
    <w:div w:id="475877509">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6262413">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390381">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1846241">
      <w:bodyDiv w:val="1"/>
      <w:marLeft w:val="0"/>
      <w:marRight w:val="0"/>
      <w:marTop w:val="0"/>
      <w:marBottom w:val="0"/>
      <w:divBdr>
        <w:top w:val="none" w:sz="0" w:space="0" w:color="auto"/>
        <w:left w:val="none" w:sz="0" w:space="0" w:color="auto"/>
        <w:bottom w:val="none" w:sz="0" w:space="0" w:color="auto"/>
        <w:right w:val="none" w:sz="0" w:space="0" w:color="auto"/>
      </w:divBdr>
    </w:div>
    <w:div w:id="481847978">
      <w:bodyDiv w:val="1"/>
      <w:marLeft w:val="0"/>
      <w:marRight w:val="0"/>
      <w:marTop w:val="0"/>
      <w:marBottom w:val="0"/>
      <w:divBdr>
        <w:top w:val="none" w:sz="0" w:space="0" w:color="auto"/>
        <w:left w:val="none" w:sz="0" w:space="0" w:color="auto"/>
        <w:bottom w:val="none" w:sz="0" w:space="0" w:color="auto"/>
        <w:right w:val="none" w:sz="0" w:space="0" w:color="auto"/>
      </w:divBdr>
    </w:div>
    <w:div w:id="482240131">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4779487">
      <w:bodyDiv w:val="1"/>
      <w:marLeft w:val="0"/>
      <w:marRight w:val="0"/>
      <w:marTop w:val="0"/>
      <w:marBottom w:val="0"/>
      <w:divBdr>
        <w:top w:val="none" w:sz="0" w:space="0" w:color="auto"/>
        <w:left w:val="none" w:sz="0" w:space="0" w:color="auto"/>
        <w:bottom w:val="none" w:sz="0" w:space="0" w:color="auto"/>
        <w:right w:val="none" w:sz="0" w:space="0" w:color="auto"/>
      </w:divBdr>
    </w:div>
    <w:div w:id="485048291">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823215">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555460">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675168">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836628">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89298096">
      <w:bodyDiv w:val="1"/>
      <w:marLeft w:val="0"/>
      <w:marRight w:val="0"/>
      <w:marTop w:val="0"/>
      <w:marBottom w:val="0"/>
      <w:divBdr>
        <w:top w:val="none" w:sz="0" w:space="0" w:color="auto"/>
        <w:left w:val="none" w:sz="0" w:space="0" w:color="auto"/>
        <w:bottom w:val="none" w:sz="0" w:space="0" w:color="auto"/>
        <w:right w:val="none" w:sz="0" w:space="0" w:color="auto"/>
      </w:divBdr>
    </w:div>
    <w:div w:id="489953634">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0873385">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062058">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56458">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768238">
      <w:bodyDiv w:val="1"/>
      <w:marLeft w:val="0"/>
      <w:marRight w:val="0"/>
      <w:marTop w:val="0"/>
      <w:marBottom w:val="0"/>
      <w:divBdr>
        <w:top w:val="none" w:sz="0" w:space="0" w:color="auto"/>
        <w:left w:val="none" w:sz="0" w:space="0" w:color="auto"/>
        <w:bottom w:val="none" w:sz="0" w:space="0" w:color="auto"/>
        <w:right w:val="none" w:sz="0" w:space="0" w:color="auto"/>
      </w:divBdr>
    </w:div>
    <w:div w:id="492914823">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266782">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45811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574739">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11869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960145">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5444">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897573">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277474">
      <w:bodyDiv w:val="1"/>
      <w:marLeft w:val="0"/>
      <w:marRight w:val="0"/>
      <w:marTop w:val="0"/>
      <w:marBottom w:val="0"/>
      <w:divBdr>
        <w:top w:val="none" w:sz="0" w:space="0" w:color="auto"/>
        <w:left w:val="none" w:sz="0" w:space="0" w:color="auto"/>
        <w:bottom w:val="none" w:sz="0" w:space="0" w:color="auto"/>
        <w:right w:val="none" w:sz="0" w:space="0" w:color="auto"/>
      </w:divBdr>
    </w:div>
    <w:div w:id="502279213">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008453">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3712190">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174651">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555657">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297820">
      <w:bodyDiv w:val="1"/>
      <w:marLeft w:val="0"/>
      <w:marRight w:val="0"/>
      <w:marTop w:val="0"/>
      <w:marBottom w:val="0"/>
      <w:divBdr>
        <w:top w:val="none" w:sz="0" w:space="0" w:color="auto"/>
        <w:left w:val="none" w:sz="0" w:space="0" w:color="auto"/>
        <w:bottom w:val="none" w:sz="0" w:space="0" w:color="auto"/>
        <w:right w:val="none" w:sz="0" w:space="0" w:color="auto"/>
      </w:divBdr>
    </w:div>
    <w:div w:id="50937395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485527">
      <w:bodyDiv w:val="1"/>
      <w:marLeft w:val="0"/>
      <w:marRight w:val="0"/>
      <w:marTop w:val="0"/>
      <w:marBottom w:val="0"/>
      <w:divBdr>
        <w:top w:val="none" w:sz="0" w:space="0" w:color="auto"/>
        <w:left w:val="none" w:sz="0" w:space="0" w:color="auto"/>
        <w:bottom w:val="none" w:sz="0" w:space="0" w:color="auto"/>
        <w:right w:val="none" w:sz="0" w:space="0" w:color="auto"/>
      </w:divBdr>
    </w:div>
    <w:div w:id="50961011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528124">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115167">
      <w:bodyDiv w:val="1"/>
      <w:marLeft w:val="0"/>
      <w:marRight w:val="0"/>
      <w:marTop w:val="0"/>
      <w:marBottom w:val="0"/>
      <w:divBdr>
        <w:top w:val="none" w:sz="0" w:space="0" w:color="auto"/>
        <w:left w:val="none" w:sz="0" w:space="0" w:color="auto"/>
        <w:bottom w:val="none" w:sz="0" w:space="0" w:color="auto"/>
        <w:right w:val="none" w:sz="0" w:space="0" w:color="auto"/>
      </w:divBdr>
    </w:div>
    <w:div w:id="512183416">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2453487">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26467">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500948">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002131">
      <w:bodyDiv w:val="1"/>
      <w:marLeft w:val="0"/>
      <w:marRight w:val="0"/>
      <w:marTop w:val="0"/>
      <w:marBottom w:val="0"/>
      <w:divBdr>
        <w:top w:val="none" w:sz="0" w:space="0" w:color="auto"/>
        <w:left w:val="none" w:sz="0" w:space="0" w:color="auto"/>
        <w:bottom w:val="none" w:sz="0" w:space="0" w:color="auto"/>
        <w:right w:val="none" w:sz="0" w:space="0" w:color="auto"/>
      </w:divBdr>
    </w:div>
    <w:div w:id="514148402">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356626">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30542">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197656">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2717976">
      <w:bodyDiv w:val="1"/>
      <w:marLeft w:val="0"/>
      <w:marRight w:val="0"/>
      <w:marTop w:val="0"/>
      <w:marBottom w:val="0"/>
      <w:divBdr>
        <w:top w:val="none" w:sz="0" w:space="0" w:color="auto"/>
        <w:left w:val="none" w:sz="0" w:space="0" w:color="auto"/>
        <w:bottom w:val="none" w:sz="0" w:space="0" w:color="auto"/>
        <w:right w:val="none" w:sz="0" w:space="0" w:color="auto"/>
      </w:divBdr>
    </w:div>
    <w:div w:id="522743341">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179425">
      <w:bodyDiv w:val="1"/>
      <w:marLeft w:val="0"/>
      <w:marRight w:val="0"/>
      <w:marTop w:val="0"/>
      <w:marBottom w:val="0"/>
      <w:divBdr>
        <w:top w:val="none" w:sz="0" w:space="0" w:color="auto"/>
        <w:left w:val="none" w:sz="0" w:space="0" w:color="auto"/>
        <w:bottom w:val="none" w:sz="0" w:space="0" w:color="auto"/>
        <w:right w:val="none" w:sz="0" w:space="0" w:color="auto"/>
      </w:divBdr>
    </w:div>
    <w:div w:id="524249388">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215101">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07842">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481813">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6915807">
      <w:bodyDiv w:val="1"/>
      <w:marLeft w:val="0"/>
      <w:marRight w:val="0"/>
      <w:marTop w:val="0"/>
      <w:marBottom w:val="0"/>
      <w:divBdr>
        <w:top w:val="none" w:sz="0" w:space="0" w:color="auto"/>
        <w:left w:val="none" w:sz="0" w:space="0" w:color="auto"/>
        <w:bottom w:val="none" w:sz="0" w:space="0" w:color="auto"/>
        <w:right w:val="none" w:sz="0" w:space="0" w:color="auto"/>
      </w:divBdr>
    </w:div>
    <w:div w:id="527178628">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7837734">
      <w:bodyDiv w:val="1"/>
      <w:marLeft w:val="0"/>
      <w:marRight w:val="0"/>
      <w:marTop w:val="0"/>
      <w:marBottom w:val="0"/>
      <w:divBdr>
        <w:top w:val="none" w:sz="0" w:space="0" w:color="auto"/>
        <w:left w:val="none" w:sz="0" w:space="0" w:color="auto"/>
        <w:bottom w:val="none" w:sz="0" w:space="0" w:color="auto"/>
        <w:right w:val="none" w:sz="0" w:space="0" w:color="auto"/>
      </w:divBdr>
    </w:div>
    <w:div w:id="528226033">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220172">
      <w:bodyDiv w:val="1"/>
      <w:marLeft w:val="0"/>
      <w:marRight w:val="0"/>
      <w:marTop w:val="0"/>
      <w:marBottom w:val="0"/>
      <w:divBdr>
        <w:top w:val="none" w:sz="0" w:space="0" w:color="auto"/>
        <w:left w:val="none" w:sz="0" w:space="0" w:color="auto"/>
        <w:bottom w:val="none" w:sz="0" w:space="0" w:color="auto"/>
        <w:right w:val="none" w:sz="0" w:space="0" w:color="auto"/>
      </w:divBdr>
    </w:div>
    <w:div w:id="529413071">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1655669">
      <w:bodyDiv w:val="1"/>
      <w:marLeft w:val="0"/>
      <w:marRight w:val="0"/>
      <w:marTop w:val="0"/>
      <w:marBottom w:val="0"/>
      <w:divBdr>
        <w:top w:val="none" w:sz="0" w:space="0" w:color="auto"/>
        <w:left w:val="none" w:sz="0" w:space="0" w:color="auto"/>
        <w:bottom w:val="none" w:sz="0" w:space="0" w:color="auto"/>
        <w:right w:val="none" w:sz="0" w:space="0" w:color="auto"/>
      </w:divBdr>
    </w:div>
    <w:div w:id="531918222">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544169">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4927073">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779450">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16052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703095">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444668">
      <w:bodyDiv w:val="1"/>
      <w:marLeft w:val="0"/>
      <w:marRight w:val="0"/>
      <w:marTop w:val="0"/>
      <w:marBottom w:val="0"/>
      <w:divBdr>
        <w:top w:val="none" w:sz="0" w:space="0" w:color="auto"/>
        <w:left w:val="none" w:sz="0" w:space="0" w:color="auto"/>
        <w:bottom w:val="none" w:sz="0" w:space="0" w:color="auto"/>
        <w:right w:val="none" w:sz="0" w:space="0" w:color="auto"/>
      </w:divBdr>
    </w:div>
    <w:div w:id="538473257">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130527">
      <w:bodyDiv w:val="1"/>
      <w:marLeft w:val="0"/>
      <w:marRight w:val="0"/>
      <w:marTop w:val="0"/>
      <w:marBottom w:val="0"/>
      <w:divBdr>
        <w:top w:val="none" w:sz="0" w:space="0" w:color="auto"/>
        <w:left w:val="none" w:sz="0" w:space="0" w:color="auto"/>
        <w:bottom w:val="none" w:sz="0" w:space="0" w:color="auto"/>
        <w:right w:val="none" w:sz="0" w:space="0" w:color="auto"/>
      </w:divBdr>
    </w:div>
    <w:div w:id="539434270">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362222">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0823444">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290277">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5684">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098821">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458728">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5800726">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835562">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7454697">
      <w:bodyDiv w:val="1"/>
      <w:marLeft w:val="0"/>
      <w:marRight w:val="0"/>
      <w:marTop w:val="0"/>
      <w:marBottom w:val="0"/>
      <w:divBdr>
        <w:top w:val="none" w:sz="0" w:space="0" w:color="auto"/>
        <w:left w:val="none" w:sz="0" w:space="0" w:color="auto"/>
        <w:bottom w:val="none" w:sz="0" w:space="0" w:color="auto"/>
        <w:right w:val="none" w:sz="0" w:space="0" w:color="auto"/>
      </w:divBdr>
    </w:div>
    <w:div w:id="547642092">
      <w:bodyDiv w:val="1"/>
      <w:marLeft w:val="0"/>
      <w:marRight w:val="0"/>
      <w:marTop w:val="0"/>
      <w:marBottom w:val="0"/>
      <w:divBdr>
        <w:top w:val="none" w:sz="0" w:space="0" w:color="auto"/>
        <w:left w:val="none" w:sz="0" w:space="0" w:color="auto"/>
        <w:bottom w:val="none" w:sz="0" w:space="0" w:color="auto"/>
        <w:right w:val="none" w:sz="0" w:space="0" w:color="auto"/>
      </w:divBdr>
    </w:div>
    <w:div w:id="547687004">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195633">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49340395">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1337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889927">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202124">
      <w:bodyDiv w:val="1"/>
      <w:marLeft w:val="0"/>
      <w:marRight w:val="0"/>
      <w:marTop w:val="0"/>
      <w:marBottom w:val="0"/>
      <w:divBdr>
        <w:top w:val="none" w:sz="0" w:space="0" w:color="auto"/>
        <w:left w:val="none" w:sz="0" w:space="0" w:color="auto"/>
        <w:bottom w:val="none" w:sz="0" w:space="0" w:color="auto"/>
        <w:right w:val="none" w:sz="0" w:space="0" w:color="auto"/>
      </w:divBdr>
    </w:div>
    <w:div w:id="553350046">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4243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3781913">
      <w:bodyDiv w:val="1"/>
      <w:marLeft w:val="0"/>
      <w:marRight w:val="0"/>
      <w:marTop w:val="0"/>
      <w:marBottom w:val="0"/>
      <w:divBdr>
        <w:top w:val="none" w:sz="0" w:space="0" w:color="auto"/>
        <w:left w:val="none" w:sz="0" w:space="0" w:color="auto"/>
        <w:bottom w:val="none" w:sz="0" w:space="0" w:color="auto"/>
        <w:right w:val="none" w:sz="0" w:space="0" w:color="auto"/>
      </w:divBdr>
    </w:div>
    <w:div w:id="554006449">
      <w:bodyDiv w:val="1"/>
      <w:marLeft w:val="0"/>
      <w:marRight w:val="0"/>
      <w:marTop w:val="0"/>
      <w:marBottom w:val="0"/>
      <w:divBdr>
        <w:top w:val="none" w:sz="0" w:space="0" w:color="auto"/>
        <w:left w:val="none" w:sz="0" w:space="0" w:color="auto"/>
        <w:bottom w:val="none" w:sz="0" w:space="0" w:color="auto"/>
        <w:right w:val="none" w:sz="0" w:space="0" w:color="auto"/>
      </w:divBdr>
    </w:div>
    <w:div w:id="554119955">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4632876">
      <w:bodyDiv w:val="1"/>
      <w:marLeft w:val="0"/>
      <w:marRight w:val="0"/>
      <w:marTop w:val="0"/>
      <w:marBottom w:val="0"/>
      <w:divBdr>
        <w:top w:val="none" w:sz="0" w:space="0" w:color="auto"/>
        <w:left w:val="none" w:sz="0" w:space="0" w:color="auto"/>
        <w:bottom w:val="none" w:sz="0" w:space="0" w:color="auto"/>
        <w:right w:val="none" w:sz="0" w:space="0" w:color="auto"/>
      </w:divBdr>
    </w:div>
    <w:div w:id="554969926">
      <w:bodyDiv w:val="1"/>
      <w:marLeft w:val="0"/>
      <w:marRight w:val="0"/>
      <w:marTop w:val="0"/>
      <w:marBottom w:val="0"/>
      <w:divBdr>
        <w:top w:val="none" w:sz="0" w:space="0" w:color="auto"/>
        <w:left w:val="none" w:sz="0" w:space="0" w:color="auto"/>
        <w:bottom w:val="none" w:sz="0" w:space="0" w:color="auto"/>
        <w:right w:val="none" w:sz="0" w:space="0" w:color="auto"/>
      </w:divBdr>
    </w:div>
    <w:div w:id="555429691">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866412">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7134206">
      <w:bodyDiv w:val="1"/>
      <w:marLeft w:val="0"/>
      <w:marRight w:val="0"/>
      <w:marTop w:val="0"/>
      <w:marBottom w:val="0"/>
      <w:divBdr>
        <w:top w:val="none" w:sz="0" w:space="0" w:color="auto"/>
        <w:left w:val="none" w:sz="0" w:space="0" w:color="auto"/>
        <w:bottom w:val="none" w:sz="0" w:space="0" w:color="auto"/>
        <w:right w:val="none" w:sz="0" w:space="0" w:color="auto"/>
      </w:divBdr>
    </w:div>
    <w:div w:id="557283232">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8371118">
      <w:bodyDiv w:val="1"/>
      <w:marLeft w:val="0"/>
      <w:marRight w:val="0"/>
      <w:marTop w:val="0"/>
      <w:marBottom w:val="0"/>
      <w:divBdr>
        <w:top w:val="none" w:sz="0" w:space="0" w:color="auto"/>
        <w:left w:val="none" w:sz="0" w:space="0" w:color="auto"/>
        <w:bottom w:val="none" w:sz="0" w:space="0" w:color="auto"/>
        <w:right w:val="none" w:sz="0" w:space="0" w:color="auto"/>
      </w:divBdr>
    </w:div>
    <w:div w:id="558634002">
      <w:bodyDiv w:val="1"/>
      <w:marLeft w:val="0"/>
      <w:marRight w:val="0"/>
      <w:marTop w:val="0"/>
      <w:marBottom w:val="0"/>
      <w:divBdr>
        <w:top w:val="none" w:sz="0" w:space="0" w:color="auto"/>
        <w:left w:val="none" w:sz="0" w:space="0" w:color="auto"/>
        <w:bottom w:val="none" w:sz="0" w:space="0" w:color="auto"/>
        <w:right w:val="none" w:sz="0" w:space="0" w:color="auto"/>
      </w:divBdr>
    </w:div>
    <w:div w:id="558977971">
      <w:bodyDiv w:val="1"/>
      <w:marLeft w:val="0"/>
      <w:marRight w:val="0"/>
      <w:marTop w:val="0"/>
      <w:marBottom w:val="0"/>
      <w:divBdr>
        <w:top w:val="none" w:sz="0" w:space="0" w:color="auto"/>
        <w:left w:val="none" w:sz="0" w:space="0" w:color="auto"/>
        <w:bottom w:val="none" w:sz="0" w:space="0" w:color="auto"/>
        <w:right w:val="none" w:sz="0" w:space="0" w:color="auto"/>
      </w:divBdr>
    </w:div>
    <w:div w:id="558979922">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59485931">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0291024">
      <w:bodyDiv w:val="1"/>
      <w:marLeft w:val="0"/>
      <w:marRight w:val="0"/>
      <w:marTop w:val="0"/>
      <w:marBottom w:val="0"/>
      <w:divBdr>
        <w:top w:val="none" w:sz="0" w:space="0" w:color="auto"/>
        <w:left w:val="none" w:sz="0" w:space="0" w:color="auto"/>
        <w:bottom w:val="none" w:sz="0" w:space="0" w:color="auto"/>
        <w:right w:val="none" w:sz="0" w:space="0" w:color="auto"/>
      </w:divBdr>
    </w:div>
    <w:div w:id="560944151">
      <w:bodyDiv w:val="1"/>
      <w:marLeft w:val="0"/>
      <w:marRight w:val="0"/>
      <w:marTop w:val="0"/>
      <w:marBottom w:val="0"/>
      <w:divBdr>
        <w:top w:val="none" w:sz="0" w:space="0" w:color="auto"/>
        <w:left w:val="none" w:sz="0" w:space="0" w:color="auto"/>
        <w:bottom w:val="none" w:sz="0" w:space="0" w:color="auto"/>
        <w:right w:val="none" w:sz="0" w:space="0" w:color="auto"/>
      </w:divBdr>
    </w:div>
    <w:div w:id="56144987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715326">
      <w:bodyDiv w:val="1"/>
      <w:marLeft w:val="0"/>
      <w:marRight w:val="0"/>
      <w:marTop w:val="0"/>
      <w:marBottom w:val="0"/>
      <w:divBdr>
        <w:top w:val="none" w:sz="0" w:space="0" w:color="auto"/>
        <w:left w:val="none" w:sz="0" w:space="0" w:color="auto"/>
        <w:bottom w:val="none" w:sz="0" w:space="0" w:color="auto"/>
        <w:right w:val="none" w:sz="0" w:space="0" w:color="auto"/>
      </w:divBdr>
    </w:div>
    <w:div w:id="562721191">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66094">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272322">
      <w:bodyDiv w:val="1"/>
      <w:marLeft w:val="0"/>
      <w:marRight w:val="0"/>
      <w:marTop w:val="0"/>
      <w:marBottom w:val="0"/>
      <w:divBdr>
        <w:top w:val="none" w:sz="0" w:space="0" w:color="auto"/>
        <w:left w:val="none" w:sz="0" w:space="0" w:color="auto"/>
        <w:bottom w:val="none" w:sz="0" w:space="0" w:color="auto"/>
        <w:right w:val="none" w:sz="0" w:space="0" w:color="auto"/>
      </w:divBdr>
    </w:div>
    <w:div w:id="568273064">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69970732">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05807">
      <w:bodyDiv w:val="1"/>
      <w:marLeft w:val="0"/>
      <w:marRight w:val="0"/>
      <w:marTop w:val="0"/>
      <w:marBottom w:val="0"/>
      <w:divBdr>
        <w:top w:val="none" w:sz="0" w:space="0" w:color="auto"/>
        <w:left w:val="none" w:sz="0" w:space="0" w:color="auto"/>
        <w:bottom w:val="none" w:sz="0" w:space="0" w:color="auto"/>
        <w:right w:val="none" w:sz="0" w:space="0" w:color="auto"/>
      </w:divBdr>
    </w:div>
    <w:div w:id="571544020">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627225">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87947">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245090">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3664129">
      <w:bodyDiv w:val="1"/>
      <w:marLeft w:val="0"/>
      <w:marRight w:val="0"/>
      <w:marTop w:val="0"/>
      <w:marBottom w:val="0"/>
      <w:divBdr>
        <w:top w:val="none" w:sz="0" w:space="0" w:color="auto"/>
        <w:left w:val="none" w:sz="0" w:space="0" w:color="auto"/>
        <w:bottom w:val="none" w:sz="0" w:space="0" w:color="auto"/>
        <w:right w:val="none" w:sz="0" w:space="0" w:color="auto"/>
      </w:divBdr>
    </w:div>
    <w:div w:id="57424655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208113">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24283">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179372">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8487319">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11611">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1175">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19867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41710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4996191">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577722">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157114">
      <w:bodyDiv w:val="1"/>
      <w:marLeft w:val="0"/>
      <w:marRight w:val="0"/>
      <w:marTop w:val="0"/>
      <w:marBottom w:val="0"/>
      <w:divBdr>
        <w:top w:val="none" w:sz="0" w:space="0" w:color="auto"/>
        <w:left w:val="none" w:sz="0" w:space="0" w:color="auto"/>
        <w:bottom w:val="none" w:sz="0" w:space="0" w:color="auto"/>
        <w:right w:val="none" w:sz="0" w:space="0" w:color="auto"/>
      </w:divBdr>
    </w:div>
    <w:div w:id="586236041">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8764">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353045">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7886864">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319996">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235550">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780911">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158615">
      <w:bodyDiv w:val="1"/>
      <w:marLeft w:val="0"/>
      <w:marRight w:val="0"/>
      <w:marTop w:val="0"/>
      <w:marBottom w:val="0"/>
      <w:divBdr>
        <w:top w:val="none" w:sz="0" w:space="0" w:color="auto"/>
        <w:left w:val="none" w:sz="0" w:space="0" w:color="auto"/>
        <w:bottom w:val="none" w:sz="0" w:space="0" w:color="auto"/>
        <w:right w:val="none" w:sz="0" w:space="0" w:color="auto"/>
      </w:divBdr>
    </w:div>
    <w:div w:id="591206239">
      <w:bodyDiv w:val="1"/>
      <w:marLeft w:val="0"/>
      <w:marRight w:val="0"/>
      <w:marTop w:val="0"/>
      <w:marBottom w:val="0"/>
      <w:divBdr>
        <w:top w:val="none" w:sz="0" w:space="0" w:color="auto"/>
        <w:left w:val="none" w:sz="0" w:space="0" w:color="auto"/>
        <w:bottom w:val="none" w:sz="0" w:space="0" w:color="auto"/>
        <w:right w:val="none" w:sz="0" w:space="0" w:color="auto"/>
      </w:divBdr>
    </w:div>
    <w:div w:id="591400442">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526408">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336851">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298503">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111179">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119291">
      <w:bodyDiv w:val="1"/>
      <w:marLeft w:val="0"/>
      <w:marRight w:val="0"/>
      <w:marTop w:val="0"/>
      <w:marBottom w:val="0"/>
      <w:divBdr>
        <w:top w:val="none" w:sz="0" w:space="0" w:color="auto"/>
        <w:left w:val="none" w:sz="0" w:space="0" w:color="auto"/>
        <w:bottom w:val="none" w:sz="0" w:space="0" w:color="auto"/>
        <w:right w:val="none" w:sz="0" w:space="0" w:color="auto"/>
      </w:divBdr>
    </w:div>
    <w:div w:id="604312465">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321821">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8856894">
      <w:bodyDiv w:val="1"/>
      <w:marLeft w:val="0"/>
      <w:marRight w:val="0"/>
      <w:marTop w:val="0"/>
      <w:marBottom w:val="0"/>
      <w:divBdr>
        <w:top w:val="none" w:sz="0" w:space="0" w:color="auto"/>
        <w:left w:val="none" w:sz="0" w:space="0" w:color="auto"/>
        <w:bottom w:val="none" w:sz="0" w:space="0" w:color="auto"/>
        <w:right w:val="none" w:sz="0" w:space="0" w:color="auto"/>
      </w:divBdr>
    </w:div>
    <w:div w:id="609051913">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24188">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16169">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364635">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092763">
      <w:bodyDiv w:val="1"/>
      <w:marLeft w:val="0"/>
      <w:marRight w:val="0"/>
      <w:marTop w:val="0"/>
      <w:marBottom w:val="0"/>
      <w:divBdr>
        <w:top w:val="none" w:sz="0" w:space="0" w:color="auto"/>
        <w:left w:val="none" w:sz="0" w:space="0" w:color="auto"/>
        <w:bottom w:val="none" w:sz="0" w:space="0" w:color="auto"/>
        <w:right w:val="none" w:sz="0" w:space="0" w:color="auto"/>
      </w:divBdr>
    </w:div>
    <w:div w:id="614099024">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5671631">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6915047">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566793">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839721">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301549">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495270">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23922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443055">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8631167">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213718">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75126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29942342">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520408">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099330">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387609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795270">
      <w:bodyDiv w:val="1"/>
      <w:marLeft w:val="0"/>
      <w:marRight w:val="0"/>
      <w:marTop w:val="0"/>
      <w:marBottom w:val="0"/>
      <w:divBdr>
        <w:top w:val="none" w:sz="0" w:space="0" w:color="auto"/>
        <w:left w:val="none" w:sz="0" w:space="0" w:color="auto"/>
        <w:bottom w:val="none" w:sz="0" w:space="0" w:color="auto"/>
        <w:right w:val="none" w:sz="0" w:space="0" w:color="auto"/>
      </w:divBdr>
    </w:div>
    <w:div w:id="634919049">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071881">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11308">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383463">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033785">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3893913">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5664259">
      <w:bodyDiv w:val="1"/>
      <w:marLeft w:val="0"/>
      <w:marRight w:val="0"/>
      <w:marTop w:val="0"/>
      <w:marBottom w:val="0"/>
      <w:divBdr>
        <w:top w:val="none" w:sz="0" w:space="0" w:color="auto"/>
        <w:left w:val="none" w:sz="0" w:space="0" w:color="auto"/>
        <w:bottom w:val="none" w:sz="0" w:space="0" w:color="auto"/>
        <w:right w:val="none" w:sz="0" w:space="0" w:color="auto"/>
      </w:divBdr>
    </w:div>
    <w:div w:id="645864452">
      <w:bodyDiv w:val="1"/>
      <w:marLeft w:val="0"/>
      <w:marRight w:val="0"/>
      <w:marTop w:val="0"/>
      <w:marBottom w:val="0"/>
      <w:divBdr>
        <w:top w:val="none" w:sz="0" w:space="0" w:color="auto"/>
        <w:left w:val="none" w:sz="0" w:space="0" w:color="auto"/>
        <w:bottom w:val="none" w:sz="0" w:space="0" w:color="auto"/>
        <w:right w:val="none" w:sz="0" w:space="0" w:color="auto"/>
      </w:divBdr>
    </w:div>
    <w:div w:id="645941251">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2152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520921">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711787">
      <w:bodyDiv w:val="1"/>
      <w:marLeft w:val="0"/>
      <w:marRight w:val="0"/>
      <w:marTop w:val="0"/>
      <w:marBottom w:val="0"/>
      <w:divBdr>
        <w:top w:val="none" w:sz="0" w:space="0" w:color="auto"/>
        <w:left w:val="none" w:sz="0" w:space="0" w:color="auto"/>
        <w:bottom w:val="none" w:sz="0" w:space="0" w:color="auto"/>
        <w:right w:val="none" w:sz="0" w:space="0" w:color="auto"/>
      </w:divBdr>
    </w:div>
    <w:div w:id="646712282">
      <w:bodyDiv w:val="1"/>
      <w:marLeft w:val="0"/>
      <w:marRight w:val="0"/>
      <w:marTop w:val="0"/>
      <w:marBottom w:val="0"/>
      <w:divBdr>
        <w:top w:val="none" w:sz="0" w:space="0" w:color="auto"/>
        <w:left w:val="none" w:sz="0" w:space="0" w:color="auto"/>
        <w:bottom w:val="none" w:sz="0" w:space="0" w:color="auto"/>
        <w:right w:val="none" w:sz="0" w:space="0" w:color="auto"/>
      </w:divBdr>
    </w:div>
    <w:div w:id="646714671">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172652">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364568">
      <w:bodyDiv w:val="1"/>
      <w:marLeft w:val="0"/>
      <w:marRight w:val="0"/>
      <w:marTop w:val="0"/>
      <w:marBottom w:val="0"/>
      <w:divBdr>
        <w:top w:val="none" w:sz="0" w:space="0" w:color="auto"/>
        <w:left w:val="none" w:sz="0" w:space="0" w:color="auto"/>
        <w:bottom w:val="none" w:sz="0" w:space="0" w:color="auto"/>
        <w:right w:val="none" w:sz="0" w:space="0" w:color="auto"/>
      </w:divBdr>
    </w:div>
    <w:div w:id="648480388">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748661">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599161">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49871725">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08099">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524294">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254966">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2830818">
      <w:bodyDiv w:val="1"/>
      <w:marLeft w:val="0"/>
      <w:marRight w:val="0"/>
      <w:marTop w:val="0"/>
      <w:marBottom w:val="0"/>
      <w:divBdr>
        <w:top w:val="none" w:sz="0" w:space="0" w:color="auto"/>
        <w:left w:val="none" w:sz="0" w:space="0" w:color="auto"/>
        <w:bottom w:val="none" w:sz="0" w:space="0" w:color="auto"/>
        <w:right w:val="none" w:sz="0" w:space="0" w:color="auto"/>
      </w:divBdr>
    </w:div>
    <w:div w:id="652877038">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606273">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5231176">
      <w:bodyDiv w:val="1"/>
      <w:marLeft w:val="0"/>
      <w:marRight w:val="0"/>
      <w:marTop w:val="0"/>
      <w:marBottom w:val="0"/>
      <w:divBdr>
        <w:top w:val="none" w:sz="0" w:space="0" w:color="auto"/>
        <w:left w:val="none" w:sz="0" w:space="0" w:color="auto"/>
        <w:bottom w:val="none" w:sz="0" w:space="0" w:color="auto"/>
        <w:right w:val="none" w:sz="0" w:space="0" w:color="auto"/>
      </w:divBdr>
    </w:div>
    <w:div w:id="655767180">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6961459">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7394">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122225">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847223">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192027">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430779">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156734">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1080">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2972902">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86090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054217">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6833575">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250522">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632353">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287199">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1069">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109924">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1224695">
      <w:bodyDiv w:val="1"/>
      <w:marLeft w:val="0"/>
      <w:marRight w:val="0"/>
      <w:marTop w:val="0"/>
      <w:marBottom w:val="0"/>
      <w:divBdr>
        <w:top w:val="none" w:sz="0" w:space="0" w:color="auto"/>
        <w:left w:val="none" w:sz="0" w:space="0" w:color="auto"/>
        <w:bottom w:val="none" w:sz="0" w:space="0" w:color="auto"/>
        <w:right w:val="none" w:sz="0" w:space="0" w:color="auto"/>
      </w:divBdr>
    </w:div>
    <w:div w:id="671880696">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19340">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11873">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3579048">
      <w:bodyDiv w:val="1"/>
      <w:marLeft w:val="0"/>
      <w:marRight w:val="0"/>
      <w:marTop w:val="0"/>
      <w:marBottom w:val="0"/>
      <w:divBdr>
        <w:top w:val="none" w:sz="0" w:space="0" w:color="auto"/>
        <w:left w:val="none" w:sz="0" w:space="0" w:color="auto"/>
        <w:bottom w:val="none" w:sz="0" w:space="0" w:color="auto"/>
        <w:right w:val="none" w:sz="0" w:space="0" w:color="auto"/>
      </w:divBdr>
    </w:div>
    <w:div w:id="67403778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6807751">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847800">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78653508">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3996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323865">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1860048">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4668505">
      <w:bodyDiv w:val="1"/>
      <w:marLeft w:val="0"/>
      <w:marRight w:val="0"/>
      <w:marTop w:val="0"/>
      <w:marBottom w:val="0"/>
      <w:divBdr>
        <w:top w:val="none" w:sz="0" w:space="0" w:color="auto"/>
        <w:left w:val="none" w:sz="0" w:space="0" w:color="auto"/>
        <w:bottom w:val="none" w:sz="0" w:space="0" w:color="auto"/>
        <w:right w:val="none" w:sz="0" w:space="0" w:color="auto"/>
      </w:divBdr>
    </w:div>
    <w:div w:id="684986660">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566359">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635724">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7871962">
      <w:bodyDiv w:val="1"/>
      <w:marLeft w:val="0"/>
      <w:marRight w:val="0"/>
      <w:marTop w:val="0"/>
      <w:marBottom w:val="0"/>
      <w:divBdr>
        <w:top w:val="none" w:sz="0" w:space="0" w:color="auto"/>
        <w:left w:val="none" w:sz="0" w:space="0" w:color="auto"/>
        <w:bottom w:val="none" w:sz="0" w:space="0" w:color="auto"/>
        <w:right w:val="none" w:sz="0" w:space="0" w:color="auto"/>
      </w:divBdr>
    </w:div>
    <w:div w:id="687945913">
      <w:bodyDiv w:val="1"/>
      <w:marLeft w:val="0"/>
      <w:marRight w:val="0"/>
      <w:marTop w:val="0"/>
      <w:marBottom w:val="0"/>
      <w:divBdr>
        <w:top w:val="none" w:sz="0" w:space="0" w:color="auto"/>
        <w:left w:val="none" w:sz="0" w:space="0" w:color="auto"/>
        <w:bottom w:val="none" w:sz="0" w:space="0" w:color="auto"/>
        <w:right w:val="none" w:sz="0" w:space="0" w:color="auto"/>
      </w:divBdr>
    </w:div>
    <w:div w:id="688486935">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89641822">
      <w:bodyDiv w:val="1"/>
      <w:marLeft w:val="0"/>
      <w:marRight w:val="0"/>
      <w:marTop w:val="0"/>
      <w:marBottom w:val="0"/>
      <w:divBdr>
        <w:top w:val="none" w:sz="0" w:space="0" w:color="auto"/>
        <w:left w:val="none" w:sz="0" w:space="0" w:color="auto"/>
        <w:bottom w:val="none" w:sz="0" w:space="0" w:color="auto"/>
        <w:right w:val="none" w:sz="0" w:space="0" w:color="auto"/>
      </w:divBdr>
    </w:div>
    <w:div w:id="690179465">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0573566">
      <w:bodyDiv w:val="1"/>
      <w:marLeft w:val="0"/>
      <w:marRight w:val="0"/>
      <w:marTop w:val="0"/>
      <w:marBottom w:val="0"/>
      <w:divBdr>
        <w:top w:val="none" w:sz="0" w:space="0" w:color="auto"/>
        <w:left w:val="none" w:sz="0" w:space="0" w:color="auto"/>
        <w:bottom w:val="none" w:sz="0" w:space="0" w:color="auto"/>
        <w:right w:val="none" w:sz="0" w:space="0" w:color="auto"/>
      </w:divBdr>
    </w:div>
    <w:div w:id="690760281">
      <w:bodyDiv w:val="1"/>
      <w:marLeft w:val="0"/>
      <w:marRight w:val="0"/>
      <w:marTop w:val="0"/>
      <w:marBottom w:val="0"/>
      <w:divBdr>
        <w:top w:val="none" w:sz="0" w:space="0" w:color="auto"/>
        <w:left w:val="none" w:sz="0" w:space="0" w:color="auto"/>
        <w:bottom w:val="none" w:sz="0" w:space="0" w:color="auto"/>
        <w:right w:val="none" w:sz="0" w:space="0" w:color="auto"/>
      </w:divBdr>
    </w:div>
    <w:div w:id="691346241">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011408">
      <w:bodyDiv w:val="1"/>
      <w:marLeft w:val="0"/>
      <w:marRight w:val="0"/>
      <w:marTop w:val="0"/>
      <w:marBottom w:val="0"/>
      <w:divBdr>
        <w:top w:val="none" w:sz="0" w:space="0" w:color="auto"/>
        <w:left w:val="none" w:sz="0" w:space="0" w:color="auto"/>
        <w:bottom w:val="none" w:sz="0" w:space="0" w:color="auto"/>
        <w:right w:val="none" w:sz="0" w:space="0" w:color="auto"/>
      </w:divBdr>
    </w:div>
    <w:div w:id="695234222">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23478">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1666">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287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400900">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1443802">
      <w:bodyDiv w:val="1"/>
      <w:marLeft w:val="0"/>
      <w:marRight w:val="0"/>
      <w:marTop w:val="0"/>
      <w:marBottom w:val="0"/>
      <w:divBdr>
        <w:top w:val="none" w:sz="0" w:space="0" w:color="auto"/>
        <w:left w:val="none" w:sz="0" w:space="0" w:color="auto"/>
        <w:bottom w:val="none" w:sz="0" w:space="0" w:color="auto"/>
        <w:right w:val="none" w:sz="0" w:space="0" w:color="auto"/>
      </w:divBdr>
    </w:div>
    <w:div w:id="701517772">
      <w:bodyDiv w:val="1"/>
      <w:marLeft w:val="0"/>
      <w:marRight w:val="0"/>
      <w:marTop w:val="0"/>
      <w:marBottom w:val="0"/>
      <w:divBdr>
        <w:top w:val="none" w:sz="0" w:space="0" w:color="auto"/>
        <w:left w:val="none" w:sz="0" w:space="0" w:color="auto"/>
        <w:bottom w:val="none" w:sz="0" w:space="0" w:color="auto"/>
        <w:right w:val="none" w:sz="0" w:space="0" w:color="auto"/>
      </w:divBdr>
    </w:div>
    <w:div w:id="701830182">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172402">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442307">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0117">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102406">
      <w:bodyDiv w:val="1"/>
      <w:marLeft w:val="0"/>
      <w:marRight w:val="0"/>
      <w:marTop w:val="0"/>
      <w:marBottom w:val="0"/>
      <w:divBdr>
        <w:top w:val="none" w:sz="0" w:space="0" w:color="auto"/>
        <w:left w:val="none" w:sz="0" w:space="0" w:color="auto"/>
        <w:bottom w:val="none" w:sz="0" w:space="0" w:color="auto"/>
        <w:right w:val="none" w:sz="0" w:space="0" w:color="auto"/>
      </w:divBdr>
    </w:div>
    <w:div w:id="705184477">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519512">
      <w:bodyDiv w:val="1"/>
      <w:marLeft w:val="0"/>
      <w:marRight w:val="0"/>
      <w:marTop w:val="0"/>
      <w:marBottom w:val="0"/>
      <w:divBdr>
        <w:top w:val="none" w:sz="0" w:space="0" w:color="auto"/>
        <w:left w:val="none" w:sz="0" w:space="0" w:color="auto"/>
        <w:bottom w:val="none" w:sz="0" w:space="0" w:color="auto"/>
        <w:right w:val="none" w:sz="0" w:space="0" w:color="auto"/>
      </w:divBdr>
    </w:div>
    <w:div w:id="705567240">
      <w:bodyDiv w:val="1"/>
      <w:marLeft w:val="0"/>
      <w:marRight w:val="0"/>
      <w:marTop w:val="0"/>
      <w:marBottom w:val="0"/>
      <w:divBdr>
        <w:top w:val="none" w:sz="0" w:space="0" w:color="auto"/>
        <w:left w:val="none" w:sz="0" w:space="0" w:color="auto"/>
        <w:bottom w:val="none" w:sz="0" w:space="0" w:color="auto"/>
        <w:right w:val="none" w:sz="0" w:space="0" w:color="auto"/>
      </w:divBdr>
    </w:div>
    <w:div w:id="705568278">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098947">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09184907">
      <w:bodyDiv w:val="1"/>
      <w:marLeft w:val="0"/>
      <w:marRight w:val="0"/>
      <w:marTop w:val="0"/>
      <w:marBottom w:val="0"/>
      <w:divBdr>
        <w:top w:val="none" w:sz="0" w:space="0" w:color="auto"/>
        <w:left w:val="none" w:sz="0" w:space="0" w:color="auto"/>
        <w:bottom w:val="none" w:sz="0" w:space="0" w:color="auto"/>
        <w:right w:val="none" w:sz="0" w:space="0" w:color="auto"/>
      </w:divBdr>
    </w:div>
    <w:div w:id="709190969">
      <w:bodyDiv w:val="1"/>
      <w:marLeft w:val="0"/>
      <w:marRight w:val="0"/>
      <w:marTop w:val="0"/>
      <w:marBottom w:val="0"/>
      <w:divBdr>
        <w:top w:val="none" w:sz="0" w:space="0" w:color="auto"/>
        <w:left w:val="none" w:sz="0" w:space="0" w:color="auto"/>
        <w:bottom w:val="none" w:sz="0" w:space="0" w:color="auto"/>
        <w:right w:val="none" w:sz="0" w:space="0" w:color="auto"/>
      </w:divBdr>
    </w:div>
    <w:div w:id="709375900">
      <w:bodyDiv w:val="1"/>
      <w:marLeft w:val="0"/>
      <w:marRight w:val="0"/>
      <w:marTop w:val="0"/>
      <w:marBottom w:val="0"/>
      <w:divBdr>
        <w:top w:val="none" w:sz="0" w:space="0" w:color="auto"/>
        <w:left w:val="none" w:sz="0" w:space="0" w:color="auto"/>
        <w:bottom w:val="none" w:sz="0" w:space="0" w:color="auto"/>
        <w:right w:val="none" w:sz="0" w:space="0" w:color="auto"/>
      </w:divBdr>
    </w:div>
    <w:div w:id="70984593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230852">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492213">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26725">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18857">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2120365">
      <w:bodyDiv w:val="1"/>
      <w:marLeft w:val="0"/>
      <w:marRight w:val="0"/>
      <w:marTop w:val="0"/>
      <w:marBottom w:val="0"/>
      <w:divBdr>
        <w:top w:val="none" w:sz="0" w:space="0" w:color="auto"/>
        <w:left w:val="none" w:sz="0" w:space="0" w:color="auto"/>
        <w:bottom w:val="none" w:sz="0" w:space="0" w:color="auto"/>
        <w:right w:val="none" w:sz="0" w:space="0" w:color="auto"/>
      </w:divBdr>
    </w:div>
    <w:div w:id="712927776">
      <w:bodyDiv w:val="1"/>
      <w:marLeft w:val="0"/>
      <w:marRight w:val="0"/>
      <w:marTop w:val="0"/>
      <w:marBottom w:val="0"/>
      <w:divBdr>
        <w:top w:val="none" w:sz="0" w:space="0" w:color="auto"/>
        <w:left w:val="none" w:sz="0" w:space="0" w:color="auto"/>
        <w:bottom w:val="none" w:sz="0" w:space="0" w:color="auto"/>
        <w:right w:val="none" w:sz="0" w:space="0" w:color="auto"/>
      </w:divBdr>
    </w:div>
    <w:div w:id="712998466">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701291">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4740189">
      <w:bodyDiv w:val="1"/>
      <w:marLeft w:val="0"/>
      <w:marRight w:val="0"/>
      <w:marTop w:val="0"/>
      <w:marBottom w:val="0"/>
      <w:divBdr>
        <w:top w:val="none" w:sz="0" w:space="0" w:color="auto"/>
        <w:left w:val="none" w:sz="0" w:space="0" w:color="auto"/>
        <w:bottom w:val="none" w:sz="0" w:space="0" w:color="auto"/>
        <w:right w:val="none" w:sz="0" w:space="0" w:color="auto"/>
      </w:divBdr>
    </w:div>
    <w:div w:id="715616680">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510701">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7824355">
      <w:bodyDiv w:val="1"/>
      <w:marLeft w:val="0"/>
      <w:marRight w:val="0"/>
      <w:marTop w:val="0"/>
      <w:marBottom w:val="0"/>
      <w:divBdr>
        <w:top w:val="none" w:sz="0" w:space="0" w:color="auto"/>
        <w:left w:val="none" w:sz="0" w:space="0" w:color="auto"/>
        <w:bottom w:val="none" w:sz="0" w:space="0" w:color="auto"/>
        <w:right w:val="none" w:sz="0" w:space="0" w:color="auto"/>
      </w:divBdr>
    </w:div>
    <w:div w:id="718089595">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19211429">
      <w:bodyDiv w:val="1"/>
      <w:marLeft w:val="0"/>
      <w:marRight w:val="0"/>
      <w:marTop w:val="0"/>
      <w:marBottom w:val="0"/>
      <w:divBdr>
        <w:top w:val="none" w:sz="0" w:space="0" w:color="auto"/>
        <w:left w:val="none" w:sz="0" w:space="0" w:color="auto"/>
        <w:bottom w:val="none" w:sz="0" w:space="0" w:color="auto"/>
        <w:right w:val="none" w:sz="0" w:space="0" w:color="auto"/>
      </w:divBdr>
    </w:div>
    <w:div w:id="719594835">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0909507">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6033">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342267">
      <w:bodyDiv w:val="1"/>
      <w:marLeft w:val="0"/>
      <w:marRight w:val="0"/>
      <w:marTop w:val="0"/>
      <w:marBottom w:val="0"/>
      <w:divBdr>
        <w:top w:val="none" w:sz="0" w:space="0" w:color="auto"/>
        <w:left w:val="none" w:sz="0" w:space="0" w:color="auto"/>
        <w:bottom w:val="none" w:sz="0" w:space="0" w:color="auto"/>
        <w:right w:val="none" w:sz="0" w:space="0" w:color="auto"/>
      </w:divBdr>
    </w:div>
    <w:div w:id="726492088">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154940">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0887833">
      <w:bodyDiv w:val="1"/>
      <w:marLeft w:val="0"/>
      <w:marRight w:val="0"/>
      <w:marTop w:val="0"/>
      <w:marBottom w:val="0"/>
      <w:divBdr>
        <w:top w:val="none" w:sz="0" w:space="0" w:color="auto"/>
        <w:left w:val="none" w:sz="0" w:space="0" w:color="auto"/>
        <w:bottom w:val="none" w:sz="0" w:space="0" w:color="auto"/>
        <w:right w:val="none" w:sz="0" w:space="0" w:color="auto"/>
      </w:divBdr>
    </w:div>
    <w:div w:id="73127151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242067">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2696962">
      <w:bodyDiv w:val="1"/>
      <w:marLeft w:val="0"/>
      <w:marRight w:val="0"/>
      <w:marTop w:val="0"/>
      <w:marBottom w:val="0"/>
      <w:divBdr>
        <w:top w:val="none" w:sz="0" w:space="0" w:color="auto"/>
        <w:left w:val="none" w:sz="0" w:space="0" w:color="auto"/>
        <w:bottom w:val="none" w:sz="0" w:space="0" w:color="auto"/>
        <w:right w:val="none" w:sz="0" w:space="0" w:color="auto"/>
      </w:divBdr>
    </w:div>
    <w:div w:id="732698972">
      <w:bodyDiv w:val="1"/>
      <w:marLeft w:val="0"/>
      <w:marRight w:val="0"/>
      <w:marTop w:val="0"/>
      <w:marBottom w:val="0"/>
      <w:divBdr>
        <w:top w:val="none" w:sz="0" w:space="0" w:color="auto"/>
        <w:left w:val="none" w:sz="0" w:space="0" w:color="auto"/>
        <w:bottom w:val="none" w:sz="0" w:space="0" w:color="auto"/>
        <w:right w:val="none" w:sz="0" w:space="0" w:color="auto"/>
      </w:divBdr>
    </w:div>
    <w:div w:id="732777355">
      <w:bodyDiv w:val="1"/>
      <w:marLeft w:val="0"/>
      <w:marRight w:val="0"/>
      <w:marTop w:val="0"/>
      <w:marBottom w:val="0"/>
      <w:divBdr>
        <w:top w:val="none" w:sz="0" w:space="0" w:color="auto"/>
        <w:left w:val="none" w:sz="0" w:space="0" w:color="auto"/>
        <w:bottom w:val="none" w:sz="0" w:space="0" w:color="auto"/>
        <w:right w:val="none" w:sz="0" w:space="0" w:color="auto"/>
      </w:divBdr>
    </w:div>
    <w:div w:id="733043233">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3354094">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090215">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5518361">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4713">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83372">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069762">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2987082">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068951">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190026">
      <w:bodyDiv w:val="1"/>
      <w:marLeft w:val="0"/>
      <w:marRight w:val="0"/>
      <w:marTop w:val="0"/>
      <w:marBottom w:val="0"/>
      <w:divBdr>
        <w:top w:val="none" w:sz="0" w:space="0" w:color="auto"/>
        <w:left w:val="none" w:sz="0" w:space="0" w:color="auto"/>
        <w:bottom w:val="none" w:sz="0" w:space="0" w:color="auto"/>
        <w:right w:val="none" w:sz="0" w:space="0" w:color="auto"/>
      </w:divBdr>
    </w:div>
    <w:div w:id="743644955">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4377864">
      <w:bodyDiv w:val="1"/>
      <w:marLeft w:val="0"/>
      <w:marRight w:val="0"/>
      <w:marTop w:val="0"/>
      <w:marBottom w:val="0"/>
      <w:divBdr>
        <w:top w:val="none" w:sz="0" w:space="0" w:color="auto"/>
        <w:left w:val="none" w:sz="0" w:space="0" w:color="auto"/>
        <w:bottom w:val="none" w:sz="0" w:space="0" w:color="auto"/>
        <w:right w:val="none" w:sz="0" w:space="0" w:color="auto"/>
      </w:divBdr>
    </w:div>
    <w:div w:id="744495049">
      <w:bodyDiv w:val="1"/>
      <w:marLeft w:val="0"/>
      <w:marRight w:val="0"/>
      <w:marTop w:val="0"/>
      <w:marBottom w:val="0"/>
      <w:divBdr>
        <w:top w:val="none" w:sz="0" w:space="0" w:color="auto"/>
        <w:left w:val="none" w:sz="0" w:space="0" w:color="auto"/>
        <w:bottom w:val="none" w:sz="0" w:space="0" w:color="auto"/>
        <w:right w:val="none" w:sz="0" w:space="0" w:color="auto"/>
      </w:divBdr>
    </w:div>
    <w:div w:id="744883282">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069970">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726397">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4647">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185788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508948">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4424">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168965">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553343">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201898">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440927">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05401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294273">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7755941">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604311">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328842">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59834834">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373976">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024793">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297062">
      <w:bodyDiv w:val="1"/>
      <w:marLeft w:val="0"/>
      <w:marRight w:val="0"/>
      <w:marTop w:val="0"/>
      <w:marBottom w:val="0"/>
      <w:divBdr>
        <w:top w:val="none" w:sz="0" w:space="0" w:color="auto"/>
        <w:left w:val="none" w:sz="0" w:space="0" w:color="auto"/>
        <w:bottom w:val="none" w:sz="0" w:space="0" w:color="auto"/>
        <w:right w:val="none" w:sz="0" w:space="0" w:color="auto"/>
      </w:divBdr>
    </w:div>
    <w:div w:id="761804163">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143150">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2993934">
      <w:bodyDiv w:val="1"/>
      <w:marLeft w:val="0"/>
      <w:marRight w:val="0"/>
      <w:marTop w:val="0"/>
      <w:marBottom w:val="0"/>
      <w:divBdr>
        <w:top w:val="none" w:sz="0" w:space="0" w:color="auto"/>
        <w:left w:val="none" w:sz="0" w:space="0" w:color="auto"/>
        <w:bottom w:val="none" w:sz="0" w:space="0" w:color="auto"/>
        <w:right w:val="none" w:sz="0" w:space="0" w:color="auto"/>
      </w:divBdr>
    </w:div>
    <w:div w:id="763304720">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764217">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166371">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87852">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8758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356950">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08709">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272588">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59258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6561626">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5072">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875526">
      <w:bodyDiv w:val="1"/>
      <w:marLeft w:val="0"/>
      <w:marRight w:val="0"/>
      <w:marTop w:val="0"/>
      <w:marBottom w:val="0"/>
      <w:divBdr>
        <w:top w:val="none" w:sz="0" w:space="0" w:color="auto"/>
        <w:left w:val="none" w:sz="0" w:space="0" w:color="auto"/>
        <w:bottom w:val="none" w:sz="0" w:space="0" w:color="auto"/>
        <w:right w:val="none" w:sz="0" w:space="0" w:color="auto"/>
      </w:divBdr>
    </w:div>
    <w:div w:id="777943616">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303985">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2765743">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3276">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480254">
      <w:bodyDiv w:val="1"/>
      <w:marLeft w:val="0"/>
      <w:marRight w:val="0"/>
      <w:marTop w:val="0"/>
      <w:marBottom w:val="0"/>
      <w:divBdr>
        <w:top w:val="none" w:sz="0" w:space="0" w:color="auto"/>
        <w:left w:val="none" w:sz="0" w:space="0" w:color="auto"/>
        <w:bottom w:val="none" w:sz="0" w:space="0" w:color="auto"/>
        <w:right w:val="none" w:sz="0" w:space="0" w:color="auto"/>
      </w:divBdr>
    </w:div>
    <w:div w:id="792679213">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3450739">
      <w:bodyDiv w:val="1"/>
      <w:marLeft w:val="0"/>
      <w:marRight w:val="0"/>
      <w:marTop w:val="0"/>
      <w:marBottom w:val="0"/>
      <w:divBdr>
        <w:top w:val="none" w:sz="0" w:space="0" w:color="auto"/>
        <w:left w:val="none" w:sz="0" w:space="0" w:color="auto"/>
        <w:bottom w:val="none" w:sz="0" w:space="0" w:color="auto"/>
        <w:right w:val="none" w:sz="0" w:space="0" w:color="auto"/>
      </w:divBdr>
    </w:div>
    <w:div w:id="793714313">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174245">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7336084">
      <w:bodyDiv w:val="1"/>
      <w:marLeft w:val="0"/>
      <w:marRight w:val="0"/>
      <w:marTop w:val="0"/>
      <w:marBottom w:val="0"/>
      <w:divBdr>
        <w:top w:val="none" w:sz="0" w:space="0" w:color="auto"/>
        <w:left w:val="none" w:sz="0" w:space="0" w:color="auto"/>
        <w:bottom w:val="none" w:sz="0" w:space="0" w:color="auto"/>
        <w:right w:val="none" w:sz="0" w:space="0" w:color="auto"/>
      </w:divBdr>
    </w:div>
    <w:div w:id="797376734">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194815">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0424">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16502">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4664180">
      <w:bodyDiv w:val="1"/>
      <w:marLeft w:val="0"/>
      <w:marRight w:val="0"/>
      <w:marTop w:val="0"/>
      <w:marBottom w:val="0"/>
      <w:divBdr>
        <w:top w:val="none" w:sz="0" w:space="0" w:color="auto"/>
        <w:left w:val="none" w:sz="0" w:space="0" w:color="auto"/>
        <w:bottom w:val="none" w:sz="0" w:space="0" w:color="auto"/>
        <w:right w:val="none" w:sz="0" w:space="0" w:color="auto"/>
      </w:divBdr>
    </w:div>
    <w:div w:id="804811916">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242121">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051683">
      <w:bodyDiv w:val="1"/>
      <w:marLeft w:val="0"/>
      <w:marRight w:val="0"/>
      <w:marTop w:val="0"/>
      <w:marBottom w:val="0"/>
      <w:divBdr>
        <w:top w:val="none" w:sz="0" w:space="0" w:color="auto"/>
        <w:left w:val="none" w:sz="0" w:space="0" w:color="auto"/>
        <w:bottom w:val="none" w:sz="0" w:space="0" w:color="auto"/>
        <w:right w:val="none" w:sz="0" w:space="0" w:color="auto"/>
      </w:divBdr>
    </w:div>
    <w:div w:id="806243243">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7363771">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55006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051866">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09783805">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7253">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374544">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685533">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299148">
      <w:bodyDiv w:val="1"/>
      <w:marLeft w:val="0"/>
      <w:marRight w:val="0"/>
      <w:marTop w:val="0"/>
      <w:marBottom w:val="0"/>
      <w:divBdr>
        <w:top w:val="none" w:sz="0" w:space="0" w:color="auto"/>
        <w:left w:val="none" w:sz="0" w:space="0" w:color="auto"/>
        <w:bottom w:val="none" w:sz="0" w:space="0" w:color="auto"/>
        <w:right w:val="none" w:sz="0" w:space="0" w:color="auto"/>
      </w:divBdr>
    </w:div>
    <w:div w:id="815411219">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5881572">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7572006">
      <w:bodyDiv w:val="1"/>
      <w:marLeft w:val="0"/>
      <w:marRight w:val="0"/>
      <w:marTop w:val="0"/>
      <w:marBottom w:val="0"/>
      <w:divBdr>
        <w:top w:val="none" w:sz="0" w:space="0" w:color="auto"/>
        <w:left w:val="none" w:sz="0" w:space="0" w:color="auto"/>
        <w:bottom w:val="none" w:sz="0" w:space="0" w:color="auto"/>
        <w:right w:val="none" w:sz="0" w:space="0" w:color="auto"/>
      </w:divBdr>
    </w:div>
    <w:div w:id="817962748">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8886698">
      <w:bodyDiv w:val="1"/>
      <w:marLeft w:val="0"/>
      <w:marRight w:val="0"/>
      <w:marTop w:val="0"/>
      <w:marBottom w:val="0"/>
      <w:divBdr>
        <w:top w:val="none" w:sz="0" w:space="0" w:color="auto"/>
        <w:left w:val="none" w:sz="0" w:space="0" w:color="auto"/>
        <w:bottom w:val="none" w:sz="0" w:space="0" w:color="auto"/>
        <w:right w:val="none" w:sz="0" w:space="0" w:color="auto"/>
      </w:divBdr>
    </w:div>
    <w:div w:id="819032006">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006245">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239751">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1650">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2812033">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245414">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819615">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8983738">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0435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564996">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1918234">
      <w:bodyDiv w:val="1"/>
      <w:marLeft w:val="0"/>
      <w:marRight w:val="0"/>
      <w:marTop w:val="0"/>
      <w:marBottom w:val="0"/>
      <w:divBdr>
        <w:top w:val="none" w:sz="0" w:space="0" w:color="auto"/>
        <w:left w:val="none" w:sz="0" w:space="0" w:color="auto"/>
        <w:bottom w:val="none" w:sz="0" w:space="0" w:color="auto"/>
        <w:right w:val="none" w:sz="0" w:space="0" w:color="auto"/>
      </w:divBdr>
    </w:div>
    <w:div w:id="831989043">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600877">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371675">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219747">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7964398">
      <w:bodyDiv w:val="1"/>
      <w:marLeft w:val="0"/>
      <w:marRight w:val="0"/>
      <w:marTop w:val="0"/>
      <w:marBottom w:val="0"/>
      <w:divBdr>
        <w:top w:val="none" w:sz="0" w:space="0" w:color="auto"/>
        <w:left w:val="none" w:sz="0" w:space="0" w:color="auto"/>
        <w:bottom w:val="none" w:sz="0" w:space="0" w:color="auto"/>
        <w:right w:val="none" w:sz="0" w:space="0" w:color="auto"/>
      </w:divBdr>
    </w:div>
    <w:div w:id="837965062">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38979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13471">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0774169">
      <w:bodyDiv w:val="1"/>
      <w:marLeft w:val="0"/>
      <w:marRight w:val="0"/>
      <w:marTop w:val="0"/>
      <w:marBottom w:val="0"/>
      <w:divBdr>
        <w:top w:val="none" w:sz="0" w:space="0" w:color="auto"/>
        <w:left w:val="none" w:sz="0" w:space="0" w:color="auto"/>
        <w:bottom w:val="none" w:sz="0" w:space="0" w:color="auto"/>
        <w:right w:val="none" w:sz="0" w:space="0" w:color="auto"/>
      </w:divBdr>
    </w:div>
    <w:div w:id="840972199">
      <w:bodyDiv w:val="1"/>
      <w:marLeft w:val="0"/>
      <w:marRight w:val="0"/>
      <w:marTop w:val="0"/>
      <w:marBottom w:val="0"/>
      <w:divBdr>
        <w:top w:val="none" w:sz="0" w:space="0" w:color="auto"/>
        <w:left w:val="none" w:sz="0" w:space="0" w:color="auto"/>
        <w:bottom w:val="none" w:sz="0" w:space="0" w:color="auto"/>
        <w:right w:val="none" w:sz="0" w:space="0" w:color="auto"/>
      </w:divBdr>
    </w:div>
    <w:div w:id="842476277">
      <w:bodyDiv w:val="1"/>
      <w:marLeft w:val="0"/>
      <w:marRight w:val="0"/>
      <w:marTop w:val="0"/>
      <w:marBottom w:val="0"/>
      <w:divBdr>
        <w:top w:val="none" w:sz="0" w:space="0" w:color="auto"/>
        <w:left w:val="none" w:sz="0" w:space="0" w:color="auto"/>
        <w:bottom w:val="none" w:sz="0" w:space="0" w:color="auto"/>
        <w:right w:val="none" w:sz="0" w:space="0" w:color="auto"/>
      </w:divBdr>
    </w:div>
    <w:div w:id="842548473">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05280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2936">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5827527">
      <w:bodyDiv w:val="1"/>
      <w:marLeft w:val="0"/>
      <w:marRight w:val="0"/>
      <w:marTop w:val="0"/>
      <w:marBottom w:val="0"/>
      <w:divBdr>
        <w:top w:val="none" w:sz="0" w:space="0" w:color="auto"/>
        <w:left w:val="none" w:sz="0" w:space="0" w:color="auto"/>
        <w:bottom w:val="none" w:sz="0" w:space="0" w:color="auto"/>
        <w:right w:val="none" w:sz="0" w:space="0" w:color="auto"/>
      </w:divBdr>
    </w:div>
    <w:div w:id="846093558">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644752">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8913749">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1994398">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2691396">
      <w:bodyDiv w:val="1"/>
      <w:marLeft w:val="0"/>
      <w:marRight w:val="0"/>
      <w:marTop w:val="0"/>
      <w:marBottom w:val="0"/>
      <w:divBdr>
        <w:top w:val="none" w:sz="0" w:space="0" w:color="auto"/>
        <w:left w:val="none" w:sz="0" w:space="0" w:color="auto"/>
        <w:bottom w:val="none" w:sz="0" w:space="0" w:color="auto"/>
        <w:right w:val="none" w:sz="0" w:space="0" w:color="auto"/>
      </w:divBdr>
    </w:div>
    <w:div w:id="852838724">
      <w:bodyDiv w:val="1"/>
      <w:marLeft w:val="0"/>
      <w:marRight w:val="0"/>
      <w:marTop w:val="0"/>
      <w:marBottom w:val="0"/>
      <w:divBdr>
        <w:top w:val="none" w:sz="0" w:space="0" w:color="auto"/>
        <w:left w:val="none" w:sz="0" w:space="0" w:color="auto"/>
        <w:bottom w:val="none" w:sz="0" w:space="0" w:color="auto"/>
        <w:right w:val="none" w:sz="0" w:space="0" w:color="auto"/>
      </w:divBdr>
    </w:div>
    <w:div w:id="853227630">
      <w:bodyDiv w:val="1"/>
      <w:marLeft w:val="0"/>
      <w:marRight w:val="0"/>
      <w:marTop w:val="0"/>
      <w:marBottom w:val="0"/>
      <w:divBdr>
        <w:top w:val="none" w:sz="0" w:space="0" w:color="auto"/>
        <w:left w:val="none" w:sz="0" w:space="0" w:color="auto"/>
        <w:bottom w:val="none" w:sz="0" w:space="0" w:color="auto"/>
        <w:right w:val="none" w:sz="0" w:space="0" w:color="auto"/>
      </w:divBdr>
    </w:div>
    <w:div w:id="853299537">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573019">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3692239">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002729">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27045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384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080964">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733716">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125439">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59971942">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432892">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7536">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367949">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522472">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7253804">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0110">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69882940">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0992415">
      <w:bodyDiv w:val="1"/>
      <w:marLeft w:val="0"/>
      <w:marRight w:val="0"/>
      <w:marTop w:val="0"/>
      <w:marBottom w:val="0"/>
      <w:divBdr>
        <w:top w:val="none" w:sz="0" w:space="0" w:color="auto"/>
        <w:left w:val="none" w:sz="0" w:space="0" w:color="auto"/>
        <w:bottom w:val="none" w:sz="0" w:space="0" w:color="auto"/>
        <w:right w:val="none" w:sz="0" w:space="0" w:color="auto"/>
      </w:divBdr>
    </w:div>
    <w:div w:id="87106915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5807">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2494633">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3926145">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317894">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4848217">
      <w:bodyDiv w:val="1"/>
      <w:marLeft w:val="0"/>
      <w:marRight w:val="0"/>
      <w:marTop w:val="0"/>
      <w:marBottom w:val="0"/>
      <w:divBdr>
        <w:top w:val="none" w:sz="0" w:space="0" w:color="auto"/>
        <w:left w:val="none" w:sz="0" w:space="0" w:color="auto"/>
        <w:bottom w:val="none" w:sz="0" w:space="0" w:color="auto"/>
        <w:right w:val="none" w:sz="0" w:space="0" w:color="auto"/>
      </w:divBdr>
    </w:div>
    <w:div w:id="874848357">
      <w:bodyDiv w:val="1"/>
      <w:marLeft w:val="0"/>
      <w:marRight w:val="0"/>
      <w:marTop w:val="0"/>
      <w:marBottom w:val="0"/>
      <w:divBdr>
        <w:top w:val="none" w:sz="0" w:space="0" w:color="auto"/>
        <w:left w:val="none" w:sz="0" w:space="0" w:color="auto"/>
        <w:bottom w:val="none" w:sz="0" w:space="0" w:color="auto"/>
        <w:right w:val="none" w:sz="0" w:space="0" w:color="auto"/>
      </w:divBdr>
    </w:div>
    <w:div w:id="874972672">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0739">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6966172">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7814231">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51717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58956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022224">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063885">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029878">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37186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5944979">
      <w:bodyDiv w:val="1"/>
      <w:marLeft w:val="0"/>
      <w:marRight w:val="0"/>
      <w:marTop w:val="0"/>
      <w:marBottom w:val="0"/>
      <w:divBdr>
        <w:top w:val="none" w:sz="0" w:space="0" w:color="auto"/>
        <w:left w:val="none" w:sz="0" w:space="0" w:color="auto"/>
        <w:bottom w:val="none" w:sz="0" w:space="0" w:color="auto"/>
        <w:right w:val="none" w:sz="0" w:space="0" w:color="auto"/>
      </w:divBdr>
    </w:div>
    <w:div w:id="886377695">
      <w:bodyDiv w:val="1"/>
      <w:marLeft w:val="0"/>
      <w:marRight w:val="0"/>
      <w:marTop w:val="0"/>
      <w:marBottom w:val="0"/>
      <w:divBdr>
        <w:top w:val="none" w:sz="0" w:space="0" w:color="auto"/>
        <w:left w:val="none" w:sz="0" w:space="0" w:color="auto"/>
        <w:bottom w:val="none" w:sz="0" w:space="0" w:color="auto"/>
        <w:right w:val="none" w:sz="0" w:space="0" w:color="auto"/>
      </w:divBdr>
    </w:div>
    <w:div w:id="886381301">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6795943">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418646">
      <w:bodyDiv w:val="1"/>
      <w:marLeft w:val="0"/>
      <w:marRight w:val="0"/>
      <w:marTop w:val="0"/>
      <w:marBottom w:val="0"/>
      <w:divBdr>
        <w:top w:val="none" w:sz="0" w:space="0" w:color="auto"/>
        <w:left w:val="none" w:sz="0" w:space="0" w:color="auto"/>
        <w:bottom w:val="none" w:sz="0" w:space="0" w:color="auto"/>
        <w:right w:val="none" w:sz="0" w:space="0" w:color="auto"/>
      </w:divBdr>
    </w:div>
    <w:div w:id="888496992">
      <w:bodyDiv w:val="1"/>
      <w:marLeft w:val="0"/>
      <w:marRight w:val="0"/>
      <w:marTop w:val="0"/>
      <w:marBottom w:val="0"/>
      <w:divBdr>
        <w:top w:val="none" w:sz="0" w:space="0" w:color="auto"/>
        <w:left w:val="none" w:sz="0" w:space="0" w:color="auto"/>
        <w:bottom w:val="none" w:sz="0" w:space="0" w:color="auto"/>
        <w:right w:val="none" w:sz="0" w:space="0" w:color="auto"/>
      </w:divBdr>
    </w:div>
    <w:div w:id="888688294">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044100">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3543205">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199184">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057486">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79011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141989">
      <w:bodyDiv w:val="1"/>
      <w:marLeft w:val="0"/>
      <w:marRight w:val="0"/>
      <w:marTop w:val="0"/>
      <w:marBottom w:val="0"/>
      <w:divBdr>
        <w:top w:val="none" w:sz="0" w:space="0" w:color="auto"/>
        <w:left w:val="none" w:sz="0" w:space="0" w:color="auto"/>
        <w:bottom w:val="none" w:sz="0" w:space="0" w:color="auto"/>
        <w:right w:val="none" w:sz="0" w:space="0" w:color="auto"/>
      </w:divBdr>
    </w:div>
    <w:div w:id="900359813">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098941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448428">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3758034">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34207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8492118">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3927885">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4702368">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285253">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6742002">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130101">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321333">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8902658">
      <w:bodyDiv w:val="1"/>
      <w:marLeft w:val="0"/>
      <w:marRight w:val="0"/>
      <w:marTop w:val="0"/>
      <w:marBottom w:val="0"/>
      <w:divBdr>
        <w:top w:val="none" w:sz="0" w:space="0" w:color="auto"/>
        <w:left w:val="none" w:sz="0" w:space="0" w:color="auto"/>
        <w:bottom w:val="none" w:sz="0" w:space="0" w:color="auto"/>
        <w:right w:val="none" w:sz="0" w:space="0" w:color="auto"/>
      </w:divBdr>
    </w:div>
    <w:div w:id="919144838">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213102">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372320">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227549">
      <w:bodyDiv w:val="1"/>
      <w:marLeft w:val="0"/>
      <w:marRight w:val="0"/>
      <w:marTop w:val="0"/>
      <w:marBottom w:val="0"/>
      <w:divBdr>
        <w:top w:val="none" w:sz="0" w:space="0" w:color="auto"/>
        <w:left w:val="none" w:sz="0" w:space="0" w:color="auto"/>
        <w:bottom w:val="none" w:sz="0" w:space="0" w:color="auto"/>
        <w:right w:val="none" w:sz="0" w:space="0" w:color="auto"/>
      </w:divBdr>
    </w:div>
    <w:div w:id="923685858">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3958132">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262572">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492328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5961243">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579720">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540456">
      <w:bodyDiv w:val="1"/>
      <w:marLeft w:val="0"/>
      <w:marRight w:val="0"/>
      <w:marTop w:val="0"/>
      <w:marBottom w:val="0"/>
      <w:divBdr>
        <w:top w:val="none" w:sz="0" w:space="0" w:color="auto"/>
        <w:left w:val="none" w:sz="0" w:space="0" w:color="auto"/>
        <w:bottom w:val="none" w:sz="0" w:space="0" w:color="auto"/>
        <w:right w:val="none" w:sz="0" w:space="0" w:color="auto"/>
      </w:divBdr>
    </w:div>
    <w:div w:id="927925716">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082728">
      <w:bodyDiv w:val="1"/>
      <w:marLeft w:val="0"/>
      <w:marRight w:val="0"/>
      <w:marTop w:val="0"/>
      <w:marBottom w:val="0"/>
      <w:divBdr>
        <w:top w:val="none" w:sz="0" w:space="0" w:color="auto"/>
        <w:left w:val="none" w:sz="0" w:space="0" w:color="auto"/>
        <w:bottom w:val="none" w:sz="0" w:space="0" w:color="auto"/>
        <w:right w:val="none" w:sz="0" w:space="0" w:color="auto"/>
      </w:divBdr>
    </w:div>
    <w:div w:id="928200015">
      <w:bodyDiv w:val="1"/>
      <w:marLeft w:val="0"/>
      <w:marRight w:val="0"/>
      <w:marTop w:val="0"/>
      <w:marBottom w:val="0"/>
      <w:divBdr>
        <w:top w:val="none" w:sz="0" w:space="0" w:color="auto"/>
        <w:left w:val="none" w:sz="0" w:space="0" w:color="auto"/>
        <w:bottom w:val="none" w:sz="0" w:space="0" w:color="auto"/>
        <w:right w:val="none" w:sz="0" w:space="0" w:color="auto"/>
      </w:divBdr>
    </w:div>
    <w:div w:id="92820187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29195201">
      <w:bodyDiv w:val="1"/>
      <w:marLeft w:val="0"/>
      <w:marRight w:val="0"/>
      <w:marTop w:val="0"/>
      <w:marBottom w:val="0"/>
      <w:divBdr>
        <w:top w:val="none" w:sz="0" w:space="0" w:color="auto"/>
        <w:left w:val="none" w:sz="0" w:space="0" w:color="auto"/>
        <w:bottom w:val="none" w:sz="0" w:space="0" w:color="auto"/>
        <w:right w:val="none" w:sz="0" w:space="0" w:color="auto"/>
      </w:divBdr>
    </w:div>
    <w:div w:id="930240224">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1667598">
      <w:bodyDiv w:val="1"/>
      <w:marLeft w:val="0"/>
      <w:marRight w:val="0"/>
      <w:marTop w:val="0"/>
      <w:marBottom w:val="0"/>
      <w:divBdr>
        <w:top w:val="none" w:sz="0" w:space="0" w:color="auto"/>
        <w:left w:val="none" w:sz="0" w:space="0" w:color="auto"/>
        <w:bottom w:val="none" w:sz="0" w:space="0" w:color="auto"/>
        <w:right w:val="none" w:sz="0" w:space="0" w:color="auto"/>
      </w:divBdr>
    </w:div>
    <w:div w:id="931934722">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2125660">
      <w:bodyDiv w:val="1"/>
      <w:marLeft w:val="0"/>
      <w:marRight w:val="0"/>
      <w:marTop w:val="0"/>
      <w:marBottom w:val="0"/>
      <w:divBdr>
        <w:top w:val="none" w:sz="0" w:space="0" w:color="auto"/>
        <w:left w:val="none" w:sz="0" w:space="0" w:color="auto"/>
        <w:bottom w:val="none" w:sz="0" w:space="0" w:color="auto"/>
        <w:right w:val="none" w:sz="0" w:space="0" w:color="auto"/>
      </w:divBdr>
    </w:div>
    <w:div w:id="932666470">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4746199">
      <w:bodyDiv w:val="1"/>
      <w:marLeft w:val="0"/>
      <w:marRight w:val="0"/>
      <w:marTop w:val="0"/>
      <w:marBottom w:val="0"/>
      <w:divBdr>
        <w:top w:val="none" w:sz="0" w:space="0" w:color="auto"/>
        <w:left w:val="none" w:sz="0" w:space="0" w:color="auto"/>
        <w:bottom w:val="none" w:sz="0" w:space="0" w:color="auto"/>
        <w:right w:val="none" w:sz="0" w:space="0" w:color="auto"/>
      </w:divBdr>
    </w:div>
    <w:div w:id="93521194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674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8172815">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416092">
      <w:bodyDiv w:val="1"/>
      <w:marLeft w:val="0"/>
      <w:marRight w:val="0"/>
      <w:marTop w:val="0"/>
      <w:marBottom w:val="0"/>
      <w:divBdr>
        <w:top w:val="none" w:sz="0" w:space="0" w:color="auto"/>
        <w:left w:val="none" w:sz="0" w:space="0" w:color="auto"/>
        <w:bottom w:val="none" w:sz="0" w:space="0" w:color="auto"/>
        <w:right w:val="none" w:sz="0" w:space="0" w:color="auto"/>
      </w:divBdr>
    </w:div>
    <w:div w:id="939724858">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145115">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338214">
      <w:bodyDiv w:val="1"/>
      <w:marLeft w:val="0"/>
      <w:marRight w:val="0"/>
      <w:marTop w:val="0"/>
      <w:marBottom w:val="0"/>
      <w:divBdr>
        <w:top w:val="none" w:sz="0" w:space="0" w:color="auto"/>
        <w:left w:val="none" w:sz="0" w:space="0" w:color="auto"/>
        <w:bottom w:val="none" w:sz="0" w:space="0" w:color="auto"/>
        <w:right w:val="none" w:sz="0" w:space="0" w:color="auto"/>
      </w:divBdr>
    </w:div>
    <w:div w:id="940453211">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465376">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429197">
      <w:bodyDiv w:val="1"/>
      <w:marLeft w:val="0"/>
      <w:marRight w:val="0"/>
      <w:marTop w:val="0"/>
      <w:marBottom w:val="0"/>
      <w:divBdr>
        <w:top w:val="none" w:sz="0" w:space="0" w:color="auto"/>
        <w:left w:val="none" w:sz="0" w:space="0" w:color="auto"/>
        <w:bottom w:val="none" w:sz="0" w:space="0" w:color="auto"/>
        <w:right w:val="none" w:sz="0" w:space="0" w:color="auto"/>
      </w:divBdr>
    </w:div>
    <w:div w:id="945578069">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62352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092">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6891391">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397331">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083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48778972">
      <w:bodyDiv w:val="1"/>
      <w:marLeft w:val="0"/>
      <w:marRight w:val="0"/>
      <w:marTop w:val="0"/>
      <w:marBottom w:val="0"/>
      <w:divBdr>
        <w:top w:val="none" w:sz="0" w:space="0" w:color="auto"/>
        <w:left w:val="none" w:sz="0" w:space="0" w:color="auto"/>
        <w:bottom w:val="none" w:sz="0" w:space="0" w:color="auto"/>
        <w:right w:val="none" w:sz="0" w:space="0" w:color="auto"/>
      </w:divBdr>
    </w:div>
    <w:div w:id="94911922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748373">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4137">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7532">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796625">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1786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598993">
      <w:bodyDiv w:val="1"/>
      <w:marLeft w:val="0"/>
      <w:marRight w:val="0"/>
      <w:marTop w:val="0"/>
      <w:marBottom w:val="0"/>
      <w:divBdr>
        <w:top w:val="none" w:sz="0" w:space="0" w:color="auto"/>
        <w:left w:val="none" w:sz="0" w:space="0" w:color="auto"/>
        <w:bottom w:val="none" w:sz="0" w:space="0" w:color="auto"/>
        <w:right w:val="none" w:sz="0" w:space="0" w:color="auto"/>
      </w:divBdr>
    </w:div>
    <w:div w:id="955793478">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105457">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025571">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233636">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498651">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61129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5938596">
      <w:bodyDiv w:val="1"/>
      <w:marLeft w:val="0"/>
      <w:marRight w:val="0"/>
      <w:marTop w:val="0"/>
      <w:marBottom w:val="0"/>
      <w:divBdr>
        <w:top w:val="none" w:sz="0" w:space="0" w:color="auto"/>
        <w:left w:val="none" w:sz="0" w:space="0" w:color="auto"/>
        <w:bottom w:val="none" w:sz="0" w:space="0" w:color="auto"/>
        <w:right w:val="none" w:sz="0" w:space="0" w:color="auto"/>
      </w:divBdr>
    </w:div>
    <w:div w:id="966352754">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203544">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398328">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705786">
      <w:bodyDiv w:val="1"/>
      <w:marLeft w:val="0"/>
      <w:marRight w:val="0"/>
      <w:marTop w:val="0"/>
      <w:marBottom w:val="0"/>
      <w:divBdr>
        <w:top w:val="none" w:sz="0" w:space="0" w:color="auto"/>
        <w:left w:val="none" w:sz="0" w:space="0" w:color="auto"/>
        <w:bottom w:val="none" w:sz="0" w:space="0" w:color="auto"/>
        <w:right w:val="none" w:sz="0" w:space="0" w:color="auto"/>
      </w:divBdr>
    </w:div>
    <w:div w:id="967735541">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512052">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6994030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0869671">
      <w:bodyDiv w:val="1"/>
      <w:marLeft w:val="0"/>
      <w:marRight w:val="0"/>
      <w:marTop w:val="0"/>
      <w:marBottom w:val="0"/>
      <w:divBdr>
        <w:top w:val="none" w:sz="0" w:space="0" w:color="auto"/>
        <w:left w:val="none" w:sz="0" w:space="0" w:color="auto"/>
        <w:bottom w:val="none" w:sz="0" w:space="0" w:color="auto"/>
        <w:right w:val="none" w:sz="0" w:space="0" w:color="auto"/>
      </w:divBdr>
    </w:div>
    <w:div w:id="971013600">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826622">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072867">
      <w:bodyDiv w:val="1"/>
      <w:marLeft w:val="0"/>
      <w:marRight w:val="0"/>
      <w:marTop w:val="0"/>
      <w:marBottom w:val="0"/>
      <w:divBdr>
        <w:top w:val="none" w:sz="0" w:space="0" w:color="auto"/>
        <w:left w:val="none" w:sz="0" w:space="0" w:color="auto"/>
        <w:bottom w:val="none" w:sz="0" w:space="0" w:color="auto"/>
        <w:right w:val="none" w:sz="0" w:space="0" w:color="auto"/>
      </w:divBdr>
    </w:div>
    <w:div w:id="978338149">
      <w:bodyDiv w:val="1"/>
      <w:marLeft w:val="0"/>
      <w:marRight w:val="0"/>
      <w:marTop w:val="0"/>
      <w:marBottom w:val="0"/>
      <w:divBdr>
        <w:top w:val="none" w:sz="0" w:space="0" w:color="auto"/>
        <w:left w:val="none" w:sz="0" w:space="0" w:color="auto"/>
        <w:bottom w:val="none" w:sz="0" w:space="0" w:color="auto"/>
        <w:right w:val="none" w:sz="0" w:space="0" w:color="auto"/>
      </w:divBdr>
    </w:div>
    <w:div w:id="978339705">
      <w:bodyDiv w:val="1"/>
      <w:marLeft w:val="0"/>
      <w:marRight w:val="0"/>
      <w:marTop w:val="0"/>
      <w:marBottom w:val="0"/>
      <w:divBdr>
        <w:top w:val="none" w:sz="0" w:space="0" w:color="auto"/>
        <w:left w:val="none" w:sz="0" w:space="0" w:color="auto"/>
        <w:bottom w:val="none" w:sz="0" w:space="0" w:color="auto"/>
        <w:right w:val="none" w:sz="0" w:space="0" w:color="auto"/>
      </w:divBdr>
    </w:div>
    <w:div w:id="978614879">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06713">
      <w:bodyDiv w:val="1"/>
      <w:marLeft w:val="0"/>
      <w:marRight w:val="0"/>
      <w:marTop w:val="0"/>
      <w:marBottom w:val="0"/>
      <w:divBdr>
        <w:top w:val="none" w:sz="0" w:space="0" w:color="auto"/>
        <w:left w:val="none" w:sz="0" w:space="0" w:color="auto"/>
        <w:bottom w:val="none" w:sz="0" w:space="0" w:color="auto"/>
        <w:right w:val="none" w:sz="0" w:space="0" w:color="auto"/>
      </w:divBdr>
    </w:div>
    <w:div w:id="978807266">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186260">
      <w:bodyDiv w:val="1"/>
      <w:marLeft w:val="0"/>
      <w:marRight w:val="0"/>
      <w:marTop w:val="0"/>
      <w:marBottom w:val="0"/>
      <w:divBdr>
        <w:top w:val="none" w:sz="0" w:space="0" w:color="auto"/>
        <w:left w:val="none" w:sz="0" w:space="0" w:color="auto"/>
        <w:bottom w:val="none" w:sz="0" w:space="0" w:color="auto"/>
        <w:right w:val="none" w:sz="0" w:space="0" w:color="auto"/>
      </w:divBdr>
    </w:div>
    <w:div w:id="97957949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739481">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077197">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58159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489106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78790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518539">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2374365">
      <w:bodyDiv w:val="1"/>
      <w:marLeft w:val="0"/>
      <w:marRight w:val="0"/>
      <w:marTop w:val="0"/>
      <w:marBottom w:val="0"/>
      <w:divBdr>
        <w:top w:val="none" w:sz="0" w:space="0" w:color="auto"/>
        <w:left w:val="none" w:sz="0" w:space="0" w:color="auto"/>
        <w:bottom w:val="none" w:sz="0" w:space="0" w:color="auto"/>
        <w:right w:val="none" w:sz="0" w:space="0" w:color="auto"/>
      </w:divBdr>
    </w:div>
    <w:div w:id="992753984">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727775">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5845384">
      <w:bodyDiv w:val="1"/>
      <w:marLeft w:val="0"/>
      <w:marRight w:val="0"/>
      <w:marTop w:val="0"/>
      <w:marBottom w:val="0"/>
      <w:divBdr>
        <w:top w:val="none" w:sz="0" w:space="0" w:color="auto"/>
        <w:left w:val="none" w:sz="0" w:space="0" w:color="auto"/>
        <w:bottom w:val="none" w:sz="0" w:space="0" w:color="auto"/>
        <w:right w:val="none" w:sz="0" w:space="0" w:color="auto"/>
      </w:divBdr>
    </w:div>
    <w:div w:id="996496694">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688929">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8464135">
      <w:bodyDiv w:val="1"/>
      <w:marLeft w:val="0"/>
      <w:marRight w:val="0"/>
      <w:marTop w:val="0"/>
      <w:marBottom w:val="0"/>
      <w:divBdr>
        <w:top w:val="none" w:sz="0" w:space="0" w:color="auto"/>
        <w:left w:val="none" w:sz="0" w:space="0" w:color="auto"/>
        <w:bottom w:val="none" w:sz="0" w:space="0" w:color="auto"/>
        <w:right w:val="none" w:sz="0" w:space="0" w:color="auto"/>
      </w:divBdr>
    </w:div>
    <w:div w:id="999574483">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99977283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355098">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695375">
      <w:bodyDiv w:val="1"/>
      <w:marLeft w:val="0"/>
      <w:marRight w:val="0"/>
      <w:marTop w:val="0"/>
      <w:marBottom w:val="0"/>
      <w:divBdr>
        <w:top w:val="none" w:sz="0" w:space="0" w:color="auto"/>
        <w:left w:val="none" w:sz="0" w:space="0" w:color="auto"/>
        <w:bottom w:val="none" w:sz="0" w:space="0" w:color="auto"/>
        <w:right w:val="none" w:sz="0" w:space="0" w:color="auto"/>
      </w:divBdr>
    </w:div>
    <w:div w:id="1000812055">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25246">
      <w:bodyDiv w:val="1"/>
      <w:marLeft w:val="0"/>
      <w:marRight w:val="0"/>
      <w:marTop w:val="0"/>
      <w:marBottom w:val="0"/>
      <w:divBdr>
        <w:top w:val="none" w:sz="0" w:space="0" w:color="auto"/>
        <w:left w:val="none" w:sz="0" w:space="0" w:color="auto"/>
        <w:bottom w:val="none" w:sz="0" w:space="0" w:color="auto"/>
        <w:right w:val="none" w:sz="0" w:space="0" w:color="auto"/>
      </w:divBdr>
    </w:div>
    <w:div w:id="1003166973">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443216">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757102">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560087">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755805">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019841">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180070">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0911653">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268067">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381217">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6807089">
      <w:bodyDiv w:val="1"/>
      <w:marLeft w:val="0"/>
      <w:marRight w:val="0"/>
      <w:marTop w:val="0"/>
      <w:marBottom w:val="0"/>
      <w:divBdr>
        <w:top w:val="none" w:sz="0" w:space="0" w:color="auto"/>
        <w:left w:val="none" w:sz="0" w:space="0" w:color="auto"/>
        <w:bottom w:val="none" w:sz="0" w:space="0" w:color="auto"/>
        <w:right w:val="none" w:sz="0" w:space="0" w:color="auto"/>
      </w:divBdr>
    </w:div>
    <w:div w:id="1017124891">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8459382">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19813390">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0282769">
      <w:bodyDiv w:val="1"/>
      <w:marLeft w:val="0"/>
      <w:marRight w:val="0"/>
      <w:marTop w:val="0"/>
      <w:marBottom w:val="0"/>
      <w:divBdr>
        <w:top w:val="none" w:sz="0" w:space="0" w:color="auto"/>
        <w:left w:val="none" w:sz="0" w:space="0" w:color="auto"/>
        <w:bottom w:val="none" w:sz="0" w:space="0" w:color="auto"/>
        <w:right w:val="none" w:sz="0" w:space="0" w:color="auto"/>
      </w:divBdr>
    </w:div>
    <w:div w:id="102113132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245600">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2978783">
      <w:bodyDiv w:val="1"/>
      <w:marLeft w:val="0"/>
      <w:marRight w:val="0"/>
      <w:marTop w:val="0"/>
      <w:marBottom w:val="0"/>
      <w:divBdr>
        <w:top w:val="none" w:sz="0" w:space="0" w:color="auto"/>
        <w:left w:val="none" w:sz="0" w:space="0" w:color="auto"/>
        <w:bottom w:val="none" w:sz="0" w:space="0" w:color="auto"/>
        <w:right w:val="none" w:sz="0" w:space="0" w:color="auto"/>
      </w:divBdr>
    </w:div>
    <w:div w:id="1023214749">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481384">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835175">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566876">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264435">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8795975">
      <w:bodyDiv w:val="1"/>
      <w:marLeft w:val="0"/>
      <w:marRight w:val="0"/>
      <w:marTop w:val="0"/>
      <w:marBottom w:val="0"/>
      <w:divBdr>
        <w:top w:val="none" w:sz="0" w:space="0" w:color="auto"/>
        <w:left w:val="none" w:sz="0" w:space="0" w:color="auto"/>
        <w:bottom w:val="none" w:sz="0" w:space="0" w:color="auto"/>
        <w:right w:val="none" w:sz="0" w:space="0" w:color="auto"/>
      </w:divBdr>
    </w:div>
    <w:div w:id="1029452367">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54183">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640967">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3312938">
      <w:bodyDiv w:val="1"/>
      <w:marLeft w:val="0"/>
      <w:marRight w:val="0"/>
      <w:marTop w:val="0"/>
      <w:marBottom w:val="0"/>
      <w:divBdr>
        <w:top w:val="none" w:sz="0" w:space="0" w:color="auto"/>
        <w:left w:val="none" w:sz="0" w:space="0" w:color="auto"/>
        <w:bottom w:val="none" w:sz="0" w:space="0" w:color="auto"/>
        <w:right w:val="none" w:sz="0" w:space="0" w:color="auto"/>
      </w:divBdr>
    </w:div>
    <w:div w:id="1034378590">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496319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344609">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6924660">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311466">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7661929">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242736">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897057">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285213">
      <w:bodyDiv w:val="1"/>
      <w:marLeft w:val="0"/>
      <w:marRight w:val="0"/>
      <w:marTop w:val="0"/>
      <w:marBottom w:val="0"/>
      <w:divBdr>
        <w:top w:val="none" w:sz="0" w:space="0" w:color="auto"/>
        <w:left w:val="none" w:sz="0" w:space="0" w:color="auto"/>
        <w:bottom w:val="none" w:sz="0" w:space="0" w:color="auto"/>
        <w:right w:val="none" w:sz="0" w:space="0" w:color="auto"/>
      </w:divBdr>
    </w:div>
    <w:div w:id="1039403807">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39672866">
      <w:bodyDiv w:val="1"/>
      <w:marLeft w:val="0"/>
      <w:marRight w:val="0"/>
      <w:marTop w:val="0"/>
      <w:marBottom w:val="0"/>
      <w:divBdr>
        <w:top w:val="none" w:sz="0" w:space="0" w:color="auto"/>
        <w:left w:val="none" w:sz="0" w:space="0" w:color="auto"/>
        <w:bottom w:val="none" w:sz="0" w:space="0" w:color="auto"/>
        <w:right w:val="none" w:sz="0" w:space="0" w:color="auto"/>
      </w:divBdr>
    </w:div>
    <w:div w:id="1040277661">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0169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822509">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13819">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410914">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4326479">
      <w:bodyDiv w:val="1"/>
      <w:marLeft w:val="0"/>
      <w:marRight w:val="0"/>
      <w:marTop w:val="0"/>
      <w:marBottom w:val="0"/>
      <w:divBdr>
        <w:top w:val="none" w:sz="0" w:space="0" w:color="auto"/>
        <w:left w:val="none" w:sz="0" w:space="0" w:color="auto"/>
        <w:bottom w:val="none" w:sz="0" w:space="0" w:color="auto"/>
        <w:right w:val="none" w:sz="0" w:space="0" w:color="auto"/>
      </w:divBdr>
    </w:div>
    <w:div w:id="1045376973">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59071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485009">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335828">
      <w:bodyDiv w:val="1"/>
      <w:marLeft w:val="0"/>
      <w:marRight w:val="0"/>
      <w:marTop w:val="0"/>
      <w:marBottom w:val="0"/>
      <w:divBdr>
        <w:top w:val="none" w:sz="0" w:space="0" w:color="auto"/>
        <w:left w:val="none" w:sz="0" w:space="0" w:color="auto"/>
        <w:bottom w:val="none" w:sz="0" w:space="0" w:color="auto"/>
        <w:right w:val="none" w:sz="0" w:space="0" w:color="auto"/>
      </w:divBdr>
    </w:div>
    <w:div w:id="104767782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49913684">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19334">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387000">
      <w:bodyDiv w:val="1"/>
      <w:marLeft w:val="0"/>
      <w:marRight w:val="0"/>
      <w:marTop w:val="0"/>
      <w:marBottom w:val="0"/>
      <w:divBdr>
        <w:top w:val="none" w:sz="0" w:space="0" w:color="auto"/>
        <w:left w:val="none" w:sz="0" w:space="0" w:color="auto"/>
        <w:bottom w:val="none" w:sz="0" w:space="0" w:color="auto"/>
        <w:right w:val="none" w:sz="0" w:space="0" w:color="auto"/>
      </w:divBdr>
    </w:div>
    <w:div w:id="105265409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041357">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7151">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592037">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470712">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9479861">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672294">
      <w:bodyDiv w:val="1"/>
      <w:marLeft w:val="0"/>
      <w:marRight w:val="0"/>
      <w:marTop w:val="0"/>
      <w:marBottom w:val="0"/>
      <w:divBdr>
        <w:top w:val="none" w:sz="0" w:space="0" w:color="auto"/>
        <w:left w:val="none" w:sz="0" w:space="0" w:color="auto"/>
        <w:bottom w:val="none" w:sz="0" w:space="0" w:color="auto"/>
        <w:right w:val="none" w:sz="0" w:space="0" w:color="auto"/>
      </w:divBdr>
    </w:div>
    <w:div w:id="1059862849">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85649">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0904788">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095230">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4914309">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450264">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6680231">
      <w:bodyDiv w:val="1"/>
      <w:marLeft w:val="0"/>
      <w:marRight w:val="0"/>
      <w:marTop w:val="0"/>
      <w:marBottom w:val="0"/>
      <w:divBdr>
        <w:top w:val="none" w:sz="0" w:space="0" w:color="auto"/>
        <w:left w:val="none" w:sz="0" w:space="0" w:color="auto"/>
        <w:bottom w:val="none" w:sz="0" w:space="0" w:color="auto"/>
        <w:right w:val="none" w:sz="0" w:space="0" w:color="auto"/>
      </w:divBdr>
    </w:div>
    <w:div w:id="1066952316">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528663">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006689">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0883458">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312992">
      <w:bodyDiv w:val="1"/>
      <w:marLeft w:val="0"/>
      <w:marRight w:val="0"/>
      <w:marTop w:val="0"/>
      <w:marBottom w:val="0"/>
      <w:divBdr>
        <w:top w:val="none" w:sz="0" w:space="0" w:color="auto"/>
        <w:left w:val="none" w:sz="0" w:space="0" w:color="auto"/>
        <w:bottom w:val="none" w:sz="0" w:space="0" w:color="auto"/>
        <w:right w:val="none" w:sz="0" w:space="0" w:color="auto"/>
      </w:divBdr>
    </w:div>
    <w:div w:id="1072509524">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2702517">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4476853">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241267">
      <w:bodyDiv w:val="1"/>
      <w:marLeft w:val="0"/>
      <w:marRight w:val="0"/>
      <w:marTop w:val="0"/>
      <w:marBottom w:val="0"/>
      <w:divBdr>
        <w:top w:val="none" w:sz="0" w:space="0" w:color="auto"/>
        <w:left w:val="none" w:sz="0" w:space="0" w:color="auto"/>
        <w:bottom w:val="none" w:sz="0" w:space="0" w:color="auto"/>
        <w:right w:val="none" w:sz="0" w:space="0" w:color="auto"/>
      </w:divBdr>
    </w:div>
    <w:div w:id="1077483470">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208667">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061186">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837258">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338195">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01876">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271486">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7850879">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499310">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89959402">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392182">
      <w:bodyDiv w:val="1"/>
      <w:marLeft w:val="0"/>
      <w:marRight w:val="0"/>
      <w:marTop w:val="0"/>
      <w:marBottom w:val="0"/>
      <w:divBdr>
        <w:top w:val="none" w:sz="0" w:space="0" w:color="auto"/>
        <w:left w:val="none" w:sz="0" w:space="0" w:color="auto"/>
        <w:bottom w:val="none" w:sz="0" w:space="0" w:color="auto"/>
        <w:right w:val="none" w:sz="0" w:space="0" w:color="auto"/>
      </w:divBdr>
    </w:div>
    <w:div w:id="1090781257">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126219">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8230">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0296">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1857018">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2748810">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3747769">
      <w:bodyDiv w:val="1"/>
      <w:marLeft w:val="0"/>
      <w:marRight w:val="0"/>
      <w:marTop w:val="0"/>
      <w:marBottom w:val="0"/>
      <w:divBdr>
        <w:top w:val="none" w:sz="0" w:space="0" w:color="auto"/>
        <w:left w:val="none" w:sz="0" w:space="0" w:color="auto"/>
        <w:bottom w:val="none" w:sz="0" w:space="0" w:color="auto"/>
        <w:right w:val="none" w:sz="0" w:space="0" w:color="auto"/>
      </w:divBdr>
    </w:div>
    <w:div w:id="1093818467">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4672193">
      <w:bodyDiv w:val="1"/>
      <w:marLeft w:val="0"/>
      <w:marRight w:val="0"/>
      <w:marTop w:val="0"/>
      <w:marBottom w:val="0"/>
      <w:divBdr>
        <w:top w:val="none" w:sz="0" w:space="0" w:color="auto"/>
        <w:left w:val="none" w:sz="0" w:space="0" w:color="auto"/>
        <w:bottom w:val="none" w:sz="0" w:space="0" w:color="auto"/>
        <w:right w:val="none" w:sz="0" w:space="0" w:color="auto"/>
      </w:divBdr>
    </w:div>
    <w:div w:id="1094937463">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12409">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0631">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099643619">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0682583">
      <w:bodyDiv w:val="1"/>
      <w:marLeft w:val="0"/>
      <w:marRight w:val="0"/>
      <w:marTop w:val="0"/>
      <w:marBottom w:val="0"/>
      <w:divBdr>
        <w:top w:val="none" w:sz="0" w:space="0" w:color="auto"/>
        <w:left w:val="none" w:sz="0" w:space="0" w:color="auto"/>
        <w:bottom w:val="none" w:sz="0" w:space="0" w:color="auto"/>
        <w:right w:val="none" w:sz="0" w:space="0" w:color="auto"/>
      </w:divBdr>
    </w:div>
    <w:div w:id="1101024255">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417789">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1877889">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185776">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2840415">
      <w:bodyDiv w:val="1"/>
      <w:marLeft w:val="0"/>
      <w:marRight w:val="0"/>
      <w:marTop w:val="0"/>
      <w:marBottom w:val="0"/>
      <w:divBdr>
        <w:top w:val="none" w:sz="0" w:space="0" w:color="auto"/>
        <w:left w:val="none" w:sz="0" w:space="0" w:color="auto"/>
        <w:bottom w:val="none" w:sz="0" w:space="0" w:color="auto"/>
        <w:right w:val="none" w:sz="0" w:space="0" w:color="auto"/>
      </w:divBdr>
    </w:div>
    <w:div w:id="1102916701">
      <w:bodyDiv w:val="1"/>
      <w:marLeft w:val="0"/>
      <w:marRight w:val="0"/>
      <w:marTop w:val="0"/>
      <w:marBottom w:val="0"/>
      <w:divBdr>
        <w:top w:val="none" w:sz="0" w:space="0" w:color="auto"/>
        <w:left w:val="none" w:sz="0" w:space="0" w:color="auto"/>
        <w:bottom w:val="none" w:sz="0" w:space="0" w:color="auto"/>
        <w:right w:val="none" w:sz="0" w:space="0" w:color="auto"/>
      </w:divBdr>
    </w:div>
    <w:div w:id="1102996518">
      <w:bodyDiv w:val="1"/>
      <w:marLeft w:val="0"/>
      <w:marRight w:val="0"/>
      <w:marTop w:val="0"/>
      <w:marBottom w:val="0"/>
      <w:divBdr>
        <w:top w:val="none" w:sz="0" w:space="0" w:color="auto"/>
        <w:left w:val="none" w:sz="0" w:space="0" w:color="auto"/>
        <w:bottom w:val="none" w:sz="0" w:space="0" w:color="auto"/>
        <w:right w:val="none" w:sz="0" w:space="0" w:color="auto"/>
      </w:divBdr>
    </w:div>
    <w:div w:id="1103064993">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227286">
      <w:bodyDiv w:val="1"/>
      <w:marLeft w:val="0"/>
      <w:marRight w:val="0"/>
      <w:marTop w:val="0"/>
      <w:marBottom w:val="0"/>
      <w:divBdr>
        <w:top w:val="none" w:sz="0" w:space="0" w:color="auto"/>
        <w:left w:val="none" w:sz="0" w:space="0" w:color="auto"/>
        <w:bottom w:val="none" w:sz="0" w:space="0" w:color="auto"/>
        <w:right w:val="none" w:sz="0" w:space="0" w:color="auto"/>
      </w:divBdr>
    </w:div>
    <w:div w:id="1105467375">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660488">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7579945">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09356831">
      <w:bodyDiv w:val="1"/>
      <w:marLeft w:val="0"/>
      <w:marRight w:val="0"/>
      <w:marTop w:val="0"/>
      <w:marBottom w:val="0"/>
      <w:divBdr>
        <w:top w:val="none" w:sz="0" w:space="0" w:color="auto"/>
        <w:left w:val="none" w:sz="0" w:space="0" w:color="auto"/>
        <w:bottom w:val="none" w:sz="0" w:space="0" w:color="auto"/>
        <w:right w:val="none" w:sz="0" w:space="0" w:color="auto"/>
      </w:divBdr>
    </w:div>
    <w:div w:id="1110053867">
      <w:bodyDiv w:val="1"/>
      <w:marLeft w:val="0"/>
      <w:marRight w:val="0"/>
      <w:marTop w:val="0"/>
      <w:marBottom w:val="0"/>
      <w:divBdr>
        <w:top w:val="none" w:sz="0" w:space="0" w:color="auto"/>
        <w:left w:val="none" w:sz="0" w:space="0" w:color="auto"/>
        <w:bottom w:val="none" w:sz="0" w:space="0" w:color="auto"/>
        <w:right w:val="none" w:sz="0" w:space="0" w:color="auto"/>
      </w:divBdr>
    </w:div>
    <w:div w:id="1110202553">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512186">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019748">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4328778">
      <w:bodyDiv w:val="1"/>
      <w:marLeft w:val="0"/>
      <w:marRight w:val="0"/>
      <w:marTop w:val="0"/>
      <w:marBottom w:val="0"/>
      <w:divBdr>
        <w:top w:val="none" w:sz="0" w:space="0" w:color="auto"/>
        <w:left w:val="none" w:sz="0" w:space="0" w:color="auto"/>
        <w:bottom w:val="none" w:sz="0" w:space="0" w:color="auto"/>
        <w:right w:val="none" w:sz="0" w:space="0" w:color="auto"/>
      </w:divBdr>
    </w:div>
    <w:div w:id="1114331059">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5564022">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6549">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065324">
      <w:bodyDiv w:val="1"/>
      <w:marLeft w:val="0"/>
      <w:marRight w:val="0"/>
      <w:marTop w:val="0"/>
      <w:marBottom w:val="0"/>
      <w:divBdr>
        <w:top w:val="none" w:sz="0" w:space="0" w:color="auto"/>
        <w:left w:val="none" w:sz="0" w:space="0" w:color="auto"/>
        <w:bottom w:val="none" w:sz="0" w:space="0" w:color="auto"/>
        <w:right w:val="none" w:sz="0" w:space="0" w:color="auto"/>
      </w:divBdr>
    </w:div>
    <w:div w:id="1117139311">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485181">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111307">
      <w:bodyDiv w:val="1"/>
      <w:marLeft w:val="0"/>
      <w:marRight w:val="0"/>
      <w:marTop w:val="0"/>
      <w:marBottom w:val="0"/>
      <w:divBdr>
        <w:top w:val="none" w:sz="0" w:space="0" w:color="auto"/>
        <w:left w:val="none" w:sz="0" w:space="0" w:color="auto"/>
        <w:bottom w:val="none" w:sz="0" w:space="0" w:color="auto"/>
        <w:right w:val="none" w:sz="0" w:space="0" w:color="auto"/>
      </w:divBdr>
    </w:div>
    <w:div w:id="1118139928">
      <w:bodyDiv w:val="1"/>
      <w:marLeft w:val="0"/>
      <w:marRight w:val="0"/>
      <w:marTop w:val="0"/>
      <w:marBottom w:val="0"/>
      <w:divBdr>
        <w:top w:val="none" w:sz="0" w:space="0" w:color="auto"/>
        <w:left w:val="none" w:sz="0" w:space="0" w:color="auto"/>
        <w:bottom w:val="none" w:sz="0" w:space="0" w:color="auto"/>
        <w:right w:val="none" w:sz="0" w:space="0" w:color="auto"/>
      </w:divBdr>
    </w:div>
    <w:div w:id="1118253685">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332550">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19881629">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799728">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2963138">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224">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3840373">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198175">
      <w:bodyDiv w:val="1"/>
      <w:marLeft w:val="0"/>
      <w:marRight w:val="0"/>
      <w:marTop w:val="0"/>
      <w:marBottom w:val="0"/>
      <w:divBdr>
        <w:top w:val="none" w:sz="0" w:space="0" w:color="auto"/>
        <w:left w:val="none" w:sz="0" w:space="0" w:color="auto"/>
        <w:bottom w:val="none" w:sz="0" w:space="0" w:color="auto"/>
        <w:right w:val="none" w:sz="0" w:space="0" w:color="auto"/>
      </w:divBdr>
    </w:div>
    <w:div w:id="1126391557">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309430">
      <w:bodyDiv w:val="1"/>
      <w:marLeft w:val="0"/>
      <w:marRight w:val="0"/>
      <w:marTop w:val="0"/>
      <w:marBottom w:val="0"/>
      <w:divBdr>
        <w:top w:val="none" w:sz="0" w:space="0" w:color="auto"/>
        <w:left w:val="none" w:sz="0" w:space="0" w:color="auto"/>
        <w:bottom w:val="none" w:sz="0" w:space="0" w:color="auto"/>
        <w:right w:val="none" w:sz="0" w:space="0" w:color="auto"/>
      </w:divBdr>
    </w:div>
    <w:div w:id="112742868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774013">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006027">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398245">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636405">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2675191">
      <w:bodyDiv w:val="1"/>
      <w:marLeft w:val="0"/>
      <w:marRight w:val="0"/>
      <w:marTop w:val="0"/>
      <w:marBottom w:val="0"/>
      <w:divBdr>
        <w:top w:val="none" w:sz="0" w:space="0" w:color="auto"/>
        <w:left w:val="none" w:sz="0" w:space="0" w:color="auto"/>
        <w:bottom w:val="none" w:sz="0" w:space="0" w:color="auto"/>
        <w:right w:val="none" w:sz="0" w:space="0" w:color="auto"/>
      </w:divBdr>
    </w:div>
    <w:div w:id="1132747563">
      <w:bodyDiv w:val="1"/>
      <w:marLeft w:val="0"/>
      <w:marRight w:val="0"/>
      <w:marTop w:val="0"/>
      <w:marBottom w:val="0"/>
      <w:divBdr>
        <w:top w:val="none" w:sz="0" w:space="0" w:color="auto"/>
        <w:left w:val="none" w:sz="0" w:space="0" w:color="auto"/>
        <w:bottom w:val="none" w:sz="0" w:space="0" w:color="auto"/>
        <w:right w:val="none" w:sz="0" w:space="0" w:color="auto"/>
      </w:divBdr>
    </w:div>
    <w:div w:id="1133258597">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029237">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15416">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6799717">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262073">
      <w:bodyDiv w:val="1"/>
      <w:marLeft w:val="0"/>
      <w:marRight w:val="0"/>
      <w:marTop w:val="0"/>
      <w:marBottom w:val="0"/>
      <w:divBdr>
        <w:top w:val="none" w:sz="0" w:space="0" w:color="auto"/>
        <w:left w:val="none" w:sz="0" w:space="0" w:color="auto"/>
        <w:bottom w:val="none" w:sz="0" w:space="0" w:color="auto"/>
        <w:right w:val="none" w:sz="0" w:space="0" w:color="auto"/>
      </w:divBdr>
    </w:div>
    <w:div w:id="1137331676">
      <w:bodyDiv w:val="1"/>
      <w:marLeft w:val="0"/>
      <w:marRight w:val="0"/>
      <w:marTop w:val="0"/>
      <w:marBottom w:val="0"/>
      <w:divBdr>
        <w:top w:val="none" w:sz="0" w:space="0" w:color="auto"/>
        <w:left w:val="none" w:sz="0" w:space="0" w:color="auto"/>
        <w:bottom w:val="none" w:sz="0" w:space="0" w:color="auto"/>
        <w:right w:val="none" w:sz="0" w:space="0" w:color="auto"/>
      </w:divBdr>
    </w:div>
    <w:div w:id="11379164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39347498">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20766">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73423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1651761">
      <w:bodyDiv w:val="1"/>
      <w:marLeft w:val="0"/>
      <w:marRight w:val="0"/>
      <w:marTop w:val="0"/>
      <w:marBottom w:val="0"/>
      <w:divBdr>
        <w:top w:val="none" w:sz="0" w:space="0" w:color="auto"/>
        <w:left w:val="none" w:sz="0" w:space="0" w:color="auto"/>
        <w:bottom w:val="none" w:sz="0" w:space="0" w:color="auto"/>
        <w:right w:val="none" w:sz="0" w:space="0" w:color="auto"/>
      </w:divBdr>
    </w:div>
    <w:div w:id="1142114958">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694213">
      <w:bodyDiv w:val="1"/>
      <w:marLeft w:val="0"/>
      <w:marRight w:val="0"/>
      <w:marTop w:val="0"/>
      <w:marBottom w:val="0"/>
      <w:divBdr>
        <w:top w:val="none" w:sz="0" w:space="0" w:color="auto"/>
        <w:left w:val="none" w:sz="0" w:space="0" w:color="auto"/>
        <w:bottom w:val="none" w:sz="0" w:space="0" w:color="auto"/>
        <w:right w:val="none" w:sz="0" w:space="0" w:color="auto"/>
      </w:divBdr>
    </w:div>
    <w:div w:id="1142843264">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1953">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8981252">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637117">
      <w:bodyDiv w:val="1"/>
      <w:marLeft w:val="0"/>
      <w:marRight w:val="0"/>
      <w:marTop w:val="0"/>
      <w:marBottom w:val="0"/>
      <w:divBdr>
        <w:top w:val="none" w:sz="0" w:space="0" w:color="auto"/>
        <w:left w:val="none" w:sz="0" w:space="0" w:color="auto"/>
        <w:bottom w:val="none" w:sz="0" w:space="0" w:color="auto"/>
        <w:right w:val="none" w:sz="0" w:space="0" w:color="auto"/>
      </w:divBdr>
    </w:div>
    <w:div w:id="1150751860">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1795709">
      <w:bodyDiv w:val="1"/>
      <w:marLeft w:val="0"/>
      <w:marRight w:val="0"/>
      <w:marTop w:val="0"/>
      <w:marBottom w:val="0"/>
      <w:divBdr>
        <w:top w:val="none" w:sz="0" w:space="0" w:color="auto"/>
        <w:left w:val="none" w:sz="0" w:space="0" w:color="auto"/>
        <w:bottom w:val="none" w:sz="0" w:space="0" w:color="auto"/>
        <w:right w:val="none" w:sz="0" w:space="0" w:color="auto"/>
      </w:divBdr>
    </w:div>
    <w:div w:id="1151871629">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526048">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798884">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184170">
      <w:bodyDiv w:val="1"/>
      <w:marLeft w:val="0"/>
      <w:marRight w:val="0"/>
      <w:marTop w:val="0"/>
      <w:marBottom w:val="0"/>
      <w:divBdr>
        <w:top w:val="none" w:sz="0" w:space="0" w:color="auto"/>
        <w:left w:val="none" w:sz="0" w:space="0" w:color="auto"/>
        <w:bottom w:val="none" w:sz="0" w:space="0" w:color="auto"/>
        <w:right w:val="none" w:sz="0" w:space="0" w:color="auto"/>
      </w:divBdr>
    </w:div>
    <w:div w:id="1158226520">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614966">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774868">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2817403">
      <w:bodyDiv w:val="1"/>
      <w:marLeft w:val="0"/>
      <w:marRight w:val="0"/>
      <w:marTop w:val="0"/>
      <w:marBottom w:val="0"/>
      <w:divBdr>
        <w:top w:val="none" w:sz="0" w:space="0" w:color="auto"/>
        <w:left w:val="none" w:sz="0" w:space="0" w:color="auto"/>
        <w:bottom w:val="none" w:sz="0" w:space="0" w:color="auto"/>
        <w:right w:val="none" w:sz="0" w:space="0" w:color="auto"/>
      </w:divBdr>
    </w:div>
    <w:div w:id="1162962773">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004077">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6942989">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7942076">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594996">
      <w:bodyDiv w:val="1"/>
      <w:marLeft w:val="0"/>
      <w:marRight w:val="0"/>
      <w:marTop w:val="0"/>
      <w:marBottom w:val="0"/>
      <w:divBdr>
        <w:top w:val="none" w:sz="0" w:space="0" w:color="auto"/>
        <w:left w:val="none" w:sz="0" w:space="0" w:color="auto"/>
        <w:bottom w:val="none" w:sz="0" w:space="0" w:color="auto"/>
        <w:right w:val="none" w:sz="0" w:space="0" w:color="auto"/>
      </w:divBdr>
    </w:div>
    <w:div w:id="1168861357">
      <w:bodyDiv w:val="1"/>
      <w:marLeft w:val="0"/>
      <w:marRight w:val="0"/>
      <w:marTop w:val="0"/>
      <w:marBottom w:val="0"/>
      <w:divBdr>
        <w:top w:val="none" w:sz="0" w:space="0" w:color="auto"/>
        <w:left w:val="none" w:sz="0" w:space="0" w:color="auto"/>
        <w:bottom w:val="none" w:sz="0" w:space="0" w:color="auto"/>
        <w:right w:val="none" w:sz="0" w:space="0" w:color="auto"/>
      </w:divBdr>
    </w:div>
    <w:div w:id="1168861453">
      <w:bodyDiv w:val="1"/>
      <w:marLeft w:val="0"/>
      <w:marRight w:val="0"/>
      <w:marTop w:val="0"/>
      <w:marBottom w:val="0"/>
      <w:divBdr>
        <w:top w:val="none" w:sz="0" w:space="0" w:color="auto"/>
        <w:left w:val="none" w:sz="0" w:space="0" w:color="auto"/>
        <w:bottom w:val="none" w:sz="0" w:space="0" w:color="auto"/>
        <w:right w:val="none" w:sz="0" w:space="0" w:color="auto"/>
      </w:divBdr>
    </w:div>
    <w:div w:id="1168984508">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483586">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0828530">
      <w:bodyDiv w:val="1"/>
      <w:marLeft w:val="0"/>
      <w:marRight w:val="0"/>
      <w:marTop w:val="0"/>
      <w:marBottom w:val="0"/>
      <w:divBdr>
        <w:top w:val="none" w:sz="0" w:space="0" w:color="auto"/>
        <w:left w:val="none" w:sz="0" w:space="0" w:color="auto"/>
        <w:bottom w:val="none" w:sz="0" w:space="0" w:color="auto"/>
        <w:right w:val="none" w:sz="0" w:space="0" w:color="auto"/>
      </w:divBdr>
    </w:div>
    <w:div w:id="1170869358">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798673">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060646">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4295663">
      <w:bodyDiv w:val="1"/>
      <w:marLeft w:val="0"/>
      <w:marRight w:val="0"/>
      <w:marTop w:val="0"/>
      <w:marBottom w:val="0"/>
      <w:divBdr>
        <w:top w:val="none" w:sz="0" w:space="0" w:color="auto"/>
        <w:left w:val="none" w:sz="0" w:space="0" w:color="auto"/>
        <w:bottom w:val="none" w:sz="0" w:space="0" w:color="auto"/>
        <w:right w:val="none" w:sz="0" w:space="0" w:color="auto"/>
      </w:divBdr>
    </w:div>
    <w:div w:id="1174690830">
      <w:bodyDiv w:val="1"/>
      <w:marLeft w:val="0"/>
      <w:marRight w:val="0"/>
      <w:marTop w:val="0"/>
      <w:marBottom w:val="0"/>
      <w:divBdr>
        <w:top w:val="none" w:sz="0" w:space="0" w:color="auto"/>
        <w:left w:val="none" w:sz="0" w:space="0" w:color="auto"/>
        <w:bottom w:val="none" w:sz="0" w:space="0" w:color="auto"/>
        <w:right w:val="none" w:sz="0" w:space="0" w:color="auto"/>
      </w:divBdr>
    </w:div>
    <w:div w:id="1174954154">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6531289">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495970">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076192">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0230">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151614">
      <w:bodyDiv w:val="1"/>
      <w:marLeft w:val="0"/>
      <w:marRight w:val="0"/>
      <w:marTop w:val="0"/>
      <w:marBottom w:val="0"/>
      <w:divBdr>
        <w:top w:val="none" w:sz="0" w:space="0" w:color="auto"/>
        <w:left w:val="none" w:sz="0" w:space="0" w:color="auto"/>
        <w:bottom w:val="none" w:sz="0" w:space="0" w:color="auto"/>
        <w:right w:val="none" w:sz="0" w:space="0" w:color="auto"/>
      </w:divBdr>
    </w:div>
    <w:div w:id="1179348852">
      <w:bodyDiv w:val="1"/>
      <w:marLeft w:val="0"/>
      <w:marRight w:val="0"/>
      <w:marTop w:val="0"/>
      <w:marBottom w:val="0"/>
      <w:divBdr>
        <w:top w:val="none" w:sz="0" w:space="0" w:color="auto"/>
        <w:left w:val="none" w:sz="0" w:space="0" w:color="auto"/>
        <w:bottom w:val="none" w:sz="0" w:space="0" w:color="auto"/>
        <w:right w:val="none" w:sz="0" w:space="0" w:color="auto"/>
      </w:divBdr>
    </w:div>
    <w:div w:id="117938652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008894">
      <w:bodyDiv w:val="1"/>
      <w:marLeft w:val="0"/>
      <w:marRight w:val="0"/>
      <w:marTop w:val="0"/>
      <w:marBottom w:val="0"/>
      <w:divBdr>
        <w:top w:val="none" w:sz="0" w:space="0" w:color="auto"/>
        <w:left w:val="none" w:sz="0" w:space="0" w:color="auto"/>
        <w:bottom w:val="none" w:sz="0" w:space="0" w:color="auto"/>
        <w:right w:val="none" w:sz="0" w:space="0" w:color="auto"/>
      </w:divBdr>
    </w:div>
    <w:div w:id="1182085569">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2746370">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394012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098172">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558849">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749954">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295471">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768292">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346409">
      <w:bodyDiv w:val="1"/>
      <w:marLeft w:val="0"/>
      <w:marRight w:val="0"/>
      <w:marTop w:val="0"/>
      <w:marBottom w:val="0"/>
      <w:divBdr>
        <w:top w:val="none" w:sz="0" w:space="0" w:color="auto"/>
        <w:left w:val="none" w:sz="0" w:space="0" w:color="auto"/>
        <w:bottom w:val="none" w:sz="0" w:space="0" w:color="auto"/>
        <w:right w:val="none" w:sz="0" w:space="0" w:color="auto"/>
      </w:divBdr>
    </w:div>
    <w:div w:id="1194853265">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4922521">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465334">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539977">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5851932">
      <w:bodyDiv w:val="1"/>
      <w:marLeft w:val="0"/>
      <w:marRight w:val="0"/>
      <w:marTop w:val="0"/>
      <w:marBottom w:val="0"/>
      <w:divBdr>
        <w:top w:val="none" w:sz="0" w:space="0" w:color="auto"/>
        <w:left w:val="none" w:sz="0" w:space="0" w:color="auto"/>
        <w:bottom w:val="none" w:sz="0" w:space="0" w:color="auto"/>
        <w:right w:val="none" w:sz="0" w:space="0" w:color="auto"/>
      </w:divBdr>
    </w:div>
    <w:div w:id="1196039392">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6581567">
      <w:bodyDiv w:val="1"/>
      <w:marLeft w:val="0"/>
      <w:marRight w:val="0"/>
      <w:marTop w:val="0"/>
      <w:marBottom w:val="0"/>
      <w:divBdr>
        <w:top w:val="none" w:sz="0" w:space="0" w:color="auto"/>
        <w:left w:val="none" w:sz="0" w:space="0" w:color="auto"/>
        <w:bottom w:val="none" w:sz="0" w:space="0" w:color="auto"/>
        <w:right w:val="none" w:sz="0" w:space="0" w:color="auto"/>
      </w:divBdr>
    </w:div>
    <w:div w:id="1196583700">
      <w:bodyDiv w:val="1"/>
      <w:marLeft w:val="0"/>
      <w:marRight w:val="0"/>
      <w:marTop w:val="0"/>
      <w:marBottom w:val="0"/>
      <w:divBdr>
        <w:top w:val="none" w:sz="0" w:space="0" w:color="auto"/>
        <w:left w:val="none" w:sz="0" w:space="0" w:color="auto"/>
        <w:bottom w:val="none" w:sz="0" w:space="0" w:color="auto"/>
        <w:right w:val="none" w:sz="0" w:space="0" w:color="auto"/>
      </w:divBdr>
    </w:div>
    <w:div w:id="1197809648">
      <w:bodyDiv w:val="1"/>
      <w:marLeft w:val="0"/>
      <w:marRight w:val="0"/>
      <w:marTop w:val="0"/>
      <w:marBottom w:val="0"/>
      <w:divBdr>
        <w:top w:val="none" w:sz="0" w:space="0" w:color="auto"/>
        <w:left w:val="none" w:sz="0" w:space="0" w:color="auto"/>
        <w:bottom w:val="none" w:sz="0" w:space="0" w:color="auto"/>
        <w:right w:val="none" w:sz="0" w:space="0" w:color="auto"/>
      </w:divBdr>
    </w:div>
    <w:div w:id="119788801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8157370">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244097">
      <w:bodyDiv w:val="1"/>
      <w:marLeft w:val="0"/>
      <w:marRight w:val="0"/>
      <w:marTop w:val="0"/>
      <w:marBottom w:val="0"/>
      <w:divBdr>
        <w:top w:val="none" w:sz="0" w:space="0" w:color="auto"/>
        <w:left w:val="none" w:sz="0" w:space="0" w:color="auto"/>
        <w:bottom w:val="none" w:sz="0" w:space="0" w:color="auto"/>
        <w:right w:val="none" w:sz="0" w:space="0" w:color="auto"/>
      </w:divBdr>
    </w:div>
    <w:div w:id="1199245495">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206183">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168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03646">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523274">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076441">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149573">
      <w:bodyDiv w:val="1"/>
      <w:marLeft w:val="0"/>
      <w:marRight w:val="0"/>
      <w:marTop w:val="0"/>
      <w:marBottom w:val="0"/>
      <w:divBdr>
        <w:top w:val="none" w:sz="0" w:space="0" w:color="auto"/>
        <w:left w:val="none" w:sz="0" w:space="0" w:color="auto"/>
        <w:bottom w:val="none" w:sz="0" w:space="0" w:color="auto"/>
        <w:right w:val="none" w:sz="0" w:space="0" w:color="auto"/>
      </w:divBdr>
    </w:div>
    <w:div w:id="1209218501">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73579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3888569">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473840">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09288">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242342">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1989830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0870903">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09263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83150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5945777">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378405">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8416392">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069312">
      <w:bodyDiv w:val="1"/>
      <w:marLeft w:val="0"/>
      <w:marRight w:val="0"/>
      <w:marTop w:val="0"/>
      <w:marBottom w:val="0"/>
      <w:divBdr>
        <w:top w:val="none" w:sz="0" w:space="0" w:color="auto"/>
        <w:left w:val="none" w:sz="0" w:space="0" w:color="auto"/>
        <w:bottom w:val="none" w:sz="0" w:space="0" w:color="auto"/>
        <w:right w:val="none" w:sz="0" w:space="0" w:color="auto"/>
      </w:divBdr>
    </w:div>
    <w:div w:id="1230112474">
      <w:bodyDiv w:val="1"/>
      <w:marLeft w:val="0"/>
      <w:marRight w:val="0"/>
      <w:marTop w:val="0"/>
      <w:marBottom w:val="0"/>
      <w:divBdr>
        <w:top w:val="none" w:sz="0" w:space="0" w:color="auto"/>
        <w:left w:val="none" w:sz="0" w:space="0" w:color="auto"/>
        <w:bottom w:val="none" w:sz="0" w:space="0" w:color="auto"/>
        <w:right w:val="none" w:sz="0" w:space="0" w:color="auto"/>
      </w:divBdr>
    </w:div>
    <w:div w:id="1230190814">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276526">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59365">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157066">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075471">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04095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696970">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815035">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131292">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474066">
      <w:bodyDiv w:val="1"/>
      <w:marLeft w:val="0"/>
      <w:marRight w:val="0"/>
      <w:marTop w:val="0"/>
      <w:marBottom w:val="0"/>
      <w:divBdr>
        <w:top w:val="none" w:sz="0" w:space="0" w:color="auto"/>
        <w:left w:val="none" w:sz="0" w:space="0" w:color="auto"/>
        <w:bottom w:val="none" w:sz="0" w:space="0" w:color="auto"/>
        <w:right w:val="none" w:sz="0" w:space="0" w:color="auto"/>
      </w:divBdr>
    </w:div>
    <w:div w:id="1237589621">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8591647">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39554699">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255539">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2644932">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726463">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4990640">
      <w:bodyDiv w:val="1"/>
      <w:marLeft w:val="0"/>
      <w:marRight w:val="0"/>
      <w:marTop w:val="0"/>
      <w:marBottom w:val="0"/>
      <w:divBdr>
        <w:top w:val="none" w:sz="0" w:space="0" w:color="auto"/>
        <w:left w:val="none" w:sz="0" w:space="0" w:color="auto"/>
        <w:bottom w:val="none" w:sz="0" w:space="0" w:color="auto"/>
        <w:right w:val="none" w:sz="0" w:space="0" w:color="auto"/>
      </w:divBdr>
    </w:div>
    <w:div w:id="124598826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498862">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229498">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7878924">
      <w:bodyDiv w:val="1"/>
      <w:marLeft w:val="0"/>
      <w:marRight w:val="0"/>
      <w:marTop w:val="0"/>
      <w:marBottom w:val="0"/>
      <w:divBdr>
        <w:top w:val="none" w:sz="0" w:space="0" w:color="auto"/>
        <w:left w:val="none" w:sz="0" w:space="0" w:color="auto"/>
        <w:bottom w:val="none" w:sz="0" w:space="0" w:color="auto"/>
        <w:right w:val="none" w:sz="0" w:space="0" w:color="auto"/>
      </w:divBdr>
    </w:div>
    <w:div w:id="1248031259">
      <w:bodyDiv w:val="1"/>
      <w:marLeft w:val="0"/>
      <w:marRight w:val="0"/>
      <w:marTop w:val="0"/>
      <w:marBottom w:val="0"/>
      <w:divBdr>
        <w:top w:val="none" w:sz="0" w:space="0" w:color="auto"/>
        <w:left w:val="none" w:sz="0" w:space="0" w:color="auto"/>
        <w:bottom w:val="none" w:sz="0" w:space="0" w:color="auto"/>
        <w:right w:val="none" w:sz="0" w:space="0" w:color="auto"/>
      </w:divBdr>
    </w:div>
    <w:div w:id="1248345692">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465451">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0849815">
      <w:bodyDiv w:val="1"/>
      <w:marLeft w:val="0"/>
      <w:marRight w:val="0"/>
      <w:marTop w:val="0"/>
      <w:marBottom w:val="0"/>
      <w:divBdr>
        <w:top w:val="none" w:sz="0" w:space="0" w:color="auto"/>
        <w:left w:val="none" w:sz="0" w:space="0" w:color="auto"/>
        <w:bottom w:val="none" w:sz="0" w:space="0" w:color="auto"/>
        <w:right w:val="none" w:sz="0" w:space="0" w:color="auto"/>
      </w:divBdr>
    </w:div>
    <w:div w:id="1250887849">
      <w:bodyDiv w:val="1"/>
      <w:marLeft w:val="0"/>
      <w:marRight w:val="0"/>
      <w:marTop w:val="0"/>
      <w:marBottom w:val="0"/>
      <w:divBdr>
        <w:top w:val="none" w:sz="0" w:space="0" w:color="auto"/>
        <w:left w:val="none" w:sz="0" w:space="0" w:color="auto"/>
        <w:bottom w:val="none" w:sz="0" w:space="0" w:color="auto"/>
        <w:right w:val="none" w:sz="0" w:space="0" w:color="auto"/>
      </w:divBdr>
    </w:div>
    <w:div w:id="1251039883">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20649">
      <w:bodyDiv w:val="1"/>
      <w:marLeft w:val="0"/>
      <w:marRight w:val="0"/>
      <w:marTop w:val="0"/>
      <w:marBottom w:val="0"/>
      <w:divBdr>
        <w:top w:val="none" w:sz="0" w:space="0" w:color="auto"/>
        <w:left w:val="none" w:sz="0" w:space="0" w:color="auto"/>
        <w:bottom w:val="none" w:sz="0" w:space="0" w:color="auto"/>
        <w:right w:val="none" w:sz="0" w:space="0" w:color="auto"/>
      </w:divBdr>
    </w:div>
    <w:div w:id="1253195863">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125261">
      <w:bodyDiv w:val="1"/>
      <w:marLeft w:val="0"/>
      <w:marRight w:val="0"/>
      <w:marTop w:val="0"/>
      <w:marBottom w:val="0"/>
      <w:divBdr>
        <w:top w:val="none" w:sz="0" w:space="0" w:color="auto"/>
        <w:left w:val="none" w:sz="0" w:space="0" w:color="auto"/>
        <w:bottom w:val="none" w:sz="0" w:space="0" w:color="auto"/>
        <w:right w:val="none" w:sz="0" w:space="0" w:color="auto"/>
      </w:divBdr>
    </w:div>
    <w:div w:id="1254167542">
      <w:bodyDiv w:val="1"/>
      <w:marLeft w:val="0"/>
      <w:marRight w:val="0"/>
      <w:marTop w:val="0"/>
      <w:marBottom w:val="0"/>
      <w:divBdr>
        <w:top w:val="none" w:sz="0" w:space="0" w:color="auto"/>
        <w:left w:val="none" w:sz="0" w:space="0" w:color="auto"/>
        <w:bottom w:val="none" w:sz="0" w:space="0" w:color="auto"/>
        <w:right w:val="none" w:sz="0" w:space="0" w:color="auto"/>
      </w:divBdr>
    </w:div>
    <w:div w:id="1254389088">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31061">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786904">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135729">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7590863">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8825838">
      <w:bodyDiv w:val="1"/>
      <w:marLeft w:val="0"/>
      <w:marRight w:val="0"/>
      <w:marTop w:val="0"/>
      <w:marBottom w:val="0"/>
      <w:divBdr>
        <w:top w:val="none" w:sz="0" w:space="0" w:color="auto"/>
        <w:left w:val="none" w:sz="0" w:space="0" w:color="auto"/>
        <w:bottom w:val="none" w:sz="0" w:space="0" w:color="auto"/>
        <w:right w:val="none" w:sz="0" w:space="0" w:color="auto"/>
      </w:divBdr>
    </w:div>
    <w:div w:id="1259101814">
      <w:bodyDiv w:val="1"/>
      <w:marLeft w:val="0"/>
      <w:marRight w:val="0"/>
      <w:marTop w:val="0"/>
      <w:marBottom w:val="0"/>
      <w:divBdr>
        <w:top w:val="none" w:sz="0" w:space="0" w:color="auto"/>
        <w:left w:val="none" w:sz="0" w:space="0" w:color="auto"/>
        <w:bottom w:val="none" w:sz="0" w:space="0" w:color="auto"/>
        <w:right w:val="none" w:sz="0" w:space="0" w:color="auto"/>
      </w:divBdr>
    </w:div>
    <w:div w:id="1259102587">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487206">
      <w:bodyDiv w:val="1"/>
      <w:marLeft w:val="0"/>
      <w:marRight w:val="0"/>
      <w:marTop w:val="0"/>
      <w:marBottom w:val="0"/>
      <w:divBdr>
        <w:top w:val="none" w:sz="0" w:space="0" w:color="auto"/>
        <w:left w:val="none" w:sz="0" w:space="0" w:color="auto"/>
        <w:bottom w:val="none" w:sz="0" w:space="0" w:color="auto"/>
        <w:right w:val="none" w:sz="0" w:space="0" w:color="auto"/>
      </w:divBdr>
    </w:div>
    <w:div w:id="1259677418">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0023546">
      <w:bodyDiv w:val="1"/>
      <w:marLeft w:val="0"/>
      <w:marRight w:val="0"/>
      <w:marTop w:val="0"/>
      <w:marBottom w:val="0"/>
      <w:divBdr>
        <w:top w:val="none" w:sz="0" w:space="0" w:color="auto"/>
        <w:left w:val="none" w:sz="0" w:space="0" w:color="auto"/>
        <w:bottom w:val="none" w:sz="0" w:space="0" w:color="auto"/>
        <w:right w:val="none" w:sz="0" w:space="0" w:color="auto"/>
      </w:divBdr>
    </w:div>
    <w:div w:id="1261061106">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157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719673">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3802922">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461429">
      <w:bodyDiv w:val="1"/>
      <w:marLeft w:val="0"/>
      <w:marRight w:val="0"/>
      <w:marTop w:val="0"/>
      <w:marBottom w:val="0"/>
      <w:divBdr>
        <w:top w:val="none" w:sz="0" w:space="0" w:color="auto"/>
        <w:left w:val="none" w:sz="0" w:space="0" w:color="auto"/>
        <w:bottom w:val="none" w:sz="0" w:space="0" w:color="auto"/>
        <w:right w:val="none" w:sz="0" w:space="0" w:color="auto"/>
      </w:divBdr>
    </w:div>
    <w:div w:id="126576482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88575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35644">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240331">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084407">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324031">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287989">
      <w:bodyDiv w:val="1"/>
      <w:marLeft w:val="0"/>
      <w:marRight w:val="0"/>
      <w:marTop w:val="0"/>
      <w:marBottom w:val="0"/>
      <w:divBdr>
        <w:top w:val="none" w:sz="0" w:space="0" w:color="auto"/>
        <w:left w:val="none" w:sz="0" w:space="0" w:color="auto"/>
        <w:bottom w:val="none" w:sz="0" w:space="0" w:color="auto"/>
        <w:right w:val="none" w:sz="0" w:space="0" w:color="auto"/>
      </w:divBdr>
    </w:div>
    <w:div w:id="127451003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015720">
      <w:bodyDiv w:val="1"/>
      <w:marLeft w:val="0"/>
      <w:marRight w:val="0"/>
      <w:marTop w:val="0"/>
      <w:marBottom w:val="0"/>
      <w:divBdr>
        <w:top w:val="none" w:sz="0" w:space="0" w:color="auto"/>
        <w:left w:val="none" w:sz="0" w:space="0" w:color="auto"/>
        <w:bottom w:val="none" w:sz="0" w:space="0" w:color="auto"/>
        <w:right w:val="none" w:sz="0" w:space="0" w:color="auto"/>
      </w:divBdr>
    </w:div>
    <w:div w:id="1275134738">
      <w:bodyDiv w:val="1"/>
      <w:marLeft w:val="0"/>
      <w:marRight w:val="0"/>
      <w:marTop w:val="0"/>
      <w:marBottom w:val="0"/>
      <w:divBdr>
        <w:top w:val="none" w:sz="0" w:space="0" w:color="auto"/>
        <w:left w:val="none" w:sz="0" w:space="0" w:color="auto"/>
        <w:bottom w:val="none" w:sz="0" w:space="0" w:color="auto"/>
        <w:right w:val="none" w:sz="0" w:space="0" w:color="auto"/>
      </w:divBdr>
    </w:div>
    <w:div w:id="1275215174">
      <w:bodyDiv w:val="1"/>
      <w:marLeft w:val="0"/>
      <w:marRight w:val="0"/>
      <w:marTop w:val="0"/>
      <w:marBottom w:val="0"/>
      <w:divBdr>
        <w:top w:val="none" w:sz="0" w:space="0" w:color="auto"/>
        <w:left w:val="none" w:sz="0" w:space="0" w:color="auto"/>
        <w:bottom w:val="none" w:sz="0" w:space="0" w:color="auto"/>
        <w:right w:val="none" w:sz="0" w:space="0" w:color="auto"/>
      </w:divBdr>
    </w:div>
    <w:div w:id="1275284462">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400354">
      <w:bodyDiv w:val="1"/>
      <w:marLeft w:val="0"/>
      <w:marRight w:val="0"/>
      <w:marTop w:val="0"/>
      <w:marBottom w:val="0"/>
      <w:divBdr>
        <w:top w:val="none" w:sz="0" w:space="0" w:color="auto"/>
        <w:left w:val="none" w:sz="0" w:space="0" w:color="auto"/>
        <w:bottom w:val="none" w:sz="0" w:space="0" w:color="auto"/>
        <w:right w:val="none" w:sz="0" w:space="0" w:color="auto"/>
      </w:divBdr>
    </w:div>
    <w:div w:id="1276476367">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7833597">
      <w:bodyDiv w:val="1"/>
      <w:marLeft w:val="0"/>
      <w:marRight w:val="0"/>
      <w:marTop w:val="0"/>
      <w:marBottom w:val="0"/>
      <w:divBdr>
        <w:top w:val="none" w:sz="0" w:space="0" w:color="auto"/>
        <w:left w:val="none" w:sz="0" w:space="0" w:color="auto"/>
        <w:bottom w:val="none" w:sz="0" w:space="0" w:color="auto"/>
        <w:right w:val="none" w:sz="0" w:space="0" w:color="auto"/>
      </w:divBdr>
    </w:div>
    <w:div w:id="1277908404">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2229731">
      <w:bodyDiv w:val="1"/>
      <w:marLeft w:val="0"/>
      <w:marRight w:val="0"/>
      <w:marTop w:val="0"/>
      <w:marBottom w:val="0"/>
      <w:divBdr>
        <w:top w:val="none" w:sz="0" w:space="0" w:color="auto"/>
        <w:left w:val="none" w:sz="0" w:space="0" w:color="auto"/>
        <w:bottom w:val="none" w:sz="0" w:space="0" w:color="auto"/>
        <w:right w:val="none" w:sz="0" w:space="0" w:color="auto"/>
      </w:divBdr>
    </w:div>
    <w:div w:id="1282347726">
      <w:bodyDiv w:val="1"/>
      <w:marLeft w:val="0"/>
      <w:marRight w:val="0"/>
      <w:marTop w:val="0"/>
      <w:marBottom w:val="0"/>
      <w:divBdr>
        <w:top w:val="none" w:sz="0" w:space="0" w:color="auto"/>
        <w:left w:val="none" w:sz="0" w:space="0" w:color="auto"/>
        <w:bottom w:val="none" w:sz="0" w:space="0" w:color="auto"/>
        <w:right w:val="none" w:sz="0" w:space="0" w:color="auto"/>
      </w:divBdr>
    </w:div>
    <w:div w:id="1282490585">
      <w:bodyDiv w:val="1"/>
      <w:marLeft w:val="0"/>
      <w:marRight w:val="0"/>
      <w:marTop w:val="0"/>
      <w:marBottom w:val="0"/>
      <w:divBdr>
        <w:top w:val="none" w:sz="0" w:space="0" w:color="auto"/>
        <w:left w:val="none" w:sz="0" w:space="0" w:color="auto"/>
        <w:bottom w:val="none" w:sz="0" w:space="0" w:color="auto"/>
        <w:right w:val="none" w:sz="0" w:space="0" w:color="auto"/>
      </w:divBdr>
    </w:div>
    <w:div w:id="1283001038">
      <w:bodyDiv w:val="1"/>
      <w:marLeft w:val="0"/>
      <w:marRight w:val="0"/>
      <w:marTop w:val="0"/>
      <w:marBottom w:val="0"/>
      <w:divBdr>
        <w:top w:val="none" w:sz="0" w:space="0" w:color="auto"/>
        <w:left w:val="none" w:sz="0" w:space="0" w:color="auto"/>
        <w:bottom w:val="none" w:sz="0" w:space="0" w:color="auto"/>
        <w:right w:val="none" w:sz="0" w:space="0" w:color="auto"/>
      </w:divBdr>
    </w:div>
    <w:div w:id="1283616503">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5346">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310001">
      <w:bodyDiv w:val="1"/>
      <w:marLeft w:val="0"/>
      <w:marRight w:val="0"/>
      <w:marTop w:val="0"/>
      <w:marBottom w:val="0"/>
      <w:divBdr>
        <w:top w:val="none" w:sz="0" w:space="0" w:color="auto"/>
        <w:left w:val="none" w:sz="0" w:space="0" w:color="auto"/>
        <w:bottom w:val="none" w:sz="0" w:space="0" w:color="auto"/>
        <w:right w:val="none" w:sz="0" w:space="0" w:color="auto"/>
      </w:divBdr>
    </w:div>
    <w:div w:id="1285696642">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161953">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889526">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469195">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624746">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016918">
      <w:bodyDiv w:val="1"/>
      <w:marLeft w:val="0"/>
      <w:marRight w:val="0"/>
      <w:marTop w:val="0"/>
      <w:marBottom w:val="0"/>
      <w:divBdr>
        <w:top w:val="none" w:sz="0" w:space="0" w:color="auto"/>
        <w:left w:val="none" w:sz="0" w:space="0" w:color="auto"/>
        <w:bottom w:val="none" w:sz="0" w:space="0" w:color="auto"/>
        <w:right w:val="none" w:sz="0" w:space="0" w:color="auto"/>
      </w:divBdr>
    </w:div>
    <w:div w:id="1291400769">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1787926">
      <w:bodyDiv w:val="1"/>
      <w:marLeft w:val="0"/>
      <w:marRight w:val="0"/>
      <w:marTop w:val="0"/>
      <w:marBottom w:val="0"/>
      <w:divBdr>
        <w:top w:val="none" w:sz="0" w:space="0" w:color="auto"/>
        <w:left w:val="none" w:sz="0" w:space="0" w:color="auto"/>
        <w:bottom w:val="none" w:sz="0" w:space="0" w:color="auto"/>
        <w:right w:val="none" w:sz="0" w:space="0" w:color="auto"/>
      </w:divBdr>
    </w:div>
    <w:div w:id="1292134413">
      <w:bodyDiv w:val="1"/>
      <w:marLeft w:val="0"/>
      <w:marRight w:val="0"/>
      <w:marTop w:val="0"/>
      <w:marBottom w:val="0"/>
      <w:divBdr>
        <w:top w:val="none" w:sz="0" w:space="0" w:color="auto"/>
        <w:left w:val="none" w:sz="0" w:space="0" w:color="auto"/>
        <w:bottom w:val="none" w:sz="0" w:space="0" w:color="auto"/>
        <w:right w:val="none" w:sz="0" w:space="0" w:color="auto"/>
      </w:divBdr>
    </w:div>
    <w:div w:id="1292321977">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173651">
      <w:bodyDiv w:val="1"/>
      <w:marLeft w:val="0"/>
      <w:marRight w:val="0"/>
      <w:marTop w:val="0"/>
      <w:marBottom w:val="0"/>
      <w:divBdr>
        <w:top w:val="none" w:sz="0" w:space="0" w:color="auto"/>
        <w:left w:val="none" w:sz="0" w:space="0" w:color="auto"/>
        <w:bottom w:val="none" w:sz="0" w:space="0" w:color="auto"/>
        <w:right w:val="none" w:sz="0" w:space="0" w:color="auto"/>
      </w:divBdr>
    </w:div>
    <w:div w:id="1293633915">
      <w:bodyDiv w:val="1"/>
      <w:marLeft w:val="0"/>
      <w:marRight w:val="0"/>
      <w:marTop w:val="0"/>
      <w:marBottom w:val="0"/>
      <w:divBdr>
        <w:top w:val="none" w:sz="0" w:space="0" w:color="auto"/>
        <w:left w:val="none" w:sz="0" w:space="0" w:color="auto"/>
        <w:bottom w:val="none" w:sz="0" w:space="0" w:color="auto"/>
        <w:right w:val="none" w:sz="0" w:space="0" w:color="auto"/>
      </w:divBdr>
    </w:div>
    <w:div w:id="1293635146">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4869539">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569789">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294724">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0661">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379879">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032379">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232825">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657472">
      <w:bodyDiv w:val="1"/>
      <w:marLeft w:val="0"/>
      <w:marRight w:val="0"/>
      <w:marTop w:val="0"/>
      <w:marBottom w:val="0"/>
      <w:divBdr>
        <w:top w:val="none" w:sz="0" w:space="0" w:color="auto"/>
        <w:left w:val="none" w:sz="0" w:space="0" w:color="auto"/>
        <w:bottom w:val="none" w:sz="0" w:space="0" w:color="auto"/>
        <w:right w:val="none" w:sz="0" w:space="0" w:color="auto"/>
      </w:divBdr>
    </w:div>
    <w:div w:id="1303773433">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574485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320592">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12904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897059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250216">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5916123">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14863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7492243">
      <w:bodyDiv w:val="1"/>
      <w:marLeft w:val="0"/>
      <w:marRight w:val="0"/>
      <w:marTop w:val="0"/>
      <w:marBottom w:val="0"/>
      <w:divBdr>
        <w:top w:val="none" w:sz="0" w:space="0" w:color="auto"/>
        <w:left w:val="none" w:sz="0" w:space="0" w:color="auto"/>
        <w:bottom w:val="none" w:sz="0" w:space="0" w:color="auto"/>
        <w:right w:val="none" w:sz="0" w:space="0" w:color="auto"/>
      </w:divBdr>
    </w:div>
    <w:div w:id="1318725058">
      <w:bodyDiv w:val="1"/>
      <w:marLeft w:val="0"/>
      <w:marRight w:val="0"/>
      <w:marTop w:val="0"/>
      <w:marBottom w:val="0"/>
      <w:divBdr>
        <w:top w:val="none" w:sz="0" w:space="0" w:color="auto"/>
        <w:left w:val="none" w:sz="0" w:space="0" w:color="auto"/>
        <w:bottom w:val="none" w:sz="0" w:space="0" w:color="auto"/>
        <w:right w:val="none" w:sz="0" w:space="0" w:color="auto"/>
      </w:divBdr>
    </w:div>
    <w:div w:id="1319110462">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656249">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227576">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040585">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267823">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504340">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3662882">
      <w:bodyDiv w:val="1"/>
      <w:marLeft w:val="0"/>
      <w:marRight w:val="0"/>
      <w:marTop w:val="0"/>
      <w:marBottom w:val="0"/>
      <w:divBdr>
        <w:top w:val="none" w:sz="0" w:space="0" w:color="auto"/>
        <w:left w:val="none" w:sz="0" w:space="0" w:color="auto"/>
        <w:bottom w:val="none" w:sz="0" w:space="0" w:color="auto"/>
        <w:right w:val="none" w:sz="0" w:space="0" w:color="auto"/>
      </w:divBdr>
    </w:div>
    <w:div w:id="1324119530">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4624839">
      <w:bodyDiv w:val="1"/>
      <w:marLeft w:val="0"/>
      <w:marRight w:val="0"/>
      <w:marTop w:val="0"/>
      <w:marBottom w:val="0"/>
      <w:divBdr>
        <w:top w:val="none" w:sz="0" w:space="0" w:color="auto"/>
        <w:left w:val="none" w:sz="0" w:space="0" w:color="auto"/>
        <w:bottom w:val="none" w:sz="0" w:space="0" w:color="auto"/>
        <w:right w:val="none" w:sz="0" w:space="0" w:color="auto"/>
      </w:divBdr>
    </w:div>
    <w:div w:id="1324773132">
      <w:bodyDiv w:val="1"/>
      <w:marLeft w:val="0"/>
      <w:marRight w:val="0"/>
      <w:marTop w:val="0"/>
      <w:marBottom w:val="0"/>
      <w:divBdr>
        <w:top w:val="none" w:sz="0" w:space="0" w:color="auto"/>
        <w:left w:val="none" w:sz="0" w:space="0" w:color="auto"/>
        <w:bottom w:val="none" w:sz="0" w:space="0" w:color="auto"/>
        <w:right w:val="none" w:sz="0" w:space="0" w:color="auto"/>
      </w:divBdr>
    </w:div>
    <w:div w:id="1324894735">
      <w:bodyDiv w:val="1"/>
      <w:marLeft w:val="0"/>
      <w:marRight w:val="0"/>
      <w:marTop w:val="0"/>
      <w:marBottom w:val="0"/>
      <w:divBdr>
        <w:top w:val="none" w:sz="0" w:space="0" w:color="auto"/>
        <w:left w:val="none" w:sz="0" w:space="0" w:color="auto"/>
        <w:bottom w:val="none" w:sz="0" w:space="0" w:color="auto"/>
        <w:right w:val="none" w:sz="0" w:space="0" w:color="auto"/>
      </w:divBdr>
    </w:div>
    <w:div w:id="1325084308">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206012">
      <w:bodyDiv w:val="1"/>
      <w:marLeft w:val="0"/>
      <w:marRight w:val="0"/>
      <w:marTop w:val="0"/>
      <w:marBottom w:val="0"/>
      <w:divBdr>
        <w:top w:val="none" w:sz="0" w:space="0" w:color="auto"/>
        <w:left w:val="none" w:sz="0" w:space="0" w:color="auto"/>
        <w:bottom w:val="none" w:sz="0" w:space="0" w:color="auto"/>
        <w:right w:val="none" w:sz="0" w:space="0" w:color="auto"/>
      </w:divBdr>
    </w:div>
    <w:div w:id="132632409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434916">
      <w:bodyDiv w:val="1"/>
      <w:marLeft w:val="0"/>
      <w:marRight w:val="0"/>
      <w:marTop w:val="0"/>
      <w:marBottom w:val="0"/>
      <w:divBdr>
        <w:top w:val="none" w:sz="0" w:space="0" w:color="auto"/>
        <w:left w:val="none" w:sz="0" w:space="0" w:color="auto"/>
        <w:bottom w:val="none" w:sz="0" w:space="0" w:color="auto"/>
        <w:right w:val="none" w:sz="0" w:space="0" w:color="auto"/>
      </w:divBdr>
    </w:div>
    <w:div w:id="1327512654">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29862847">
      <w:bodyDiv w:val="1"/>
      <w:marLeft w:val="0"/>
      <w:marRight w:val="0"/>
      <w:marTop w:val="0"/>
      <w:marBottom w:val="0"/>
      <w:divBdr>
        <w:top w:val="none" w:sz="0" w:space="0" w:color="auto"/>
        <w:left w:val="none" w:sz="0" w:space="0" w:color="auto"/>
        <w:bottom w:val="none" w:sz="0" w:space="0" w:color="auto"/>
        <w:right w:val="none" w:sz="0" w:space="0" w:color="auto"/>
      </w:divBdr>
    </w:div>
    <w:div w:id="1330136469">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094">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6145">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056175">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1906574">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223359">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071830">
      <w:bodyDiv w:val="1"/>
      <w:marLeft w:val="0"/>
      <w:marRight w:val="0"/>
      <w:marTop w:val="0"/>
      <w:marBottom w:val="0"/>
      <w:divBdr>
        <w:top w:val="none" w:sz="0" w:space="0" w:color="auto"/>
        <w:left w:val="none" w:sz="0" w:space="0" w:color="auto"/>
        <w:bottom w:val="none" w:sz="0" w:space="0" w:color="auto"/>
        <w:right w:val="none" w:sz="0" w:space="0" w:color="auto"/>
      </w:divBdr>
    </w:div>
    <w:div w:id="1334142854">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451828">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76513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6685816">
      <w:bodyDiv w:val="1"/>
      <w:marLeft w:val="0"/>
      <w:marRight w:val="0"/>
      <w:marTop w:val="0"/>
      <w:marBottom w:val="0"/>
      <w:divBdr>
        <w:top w:val="none" w:sz="0" w:space="0" w:color="auto"/>
        <w:left w:val="none" w:sz="0" w:space="0" w:color="auto"/>
        <w:bottom w:val="none" w:sz="0" w:space="0" w:color="auto"/>
        <w:right w:val="none" w:sz="0" w:space="0" w:color="auto"/>
      </w:divBdr>
    </w:div>
    <w:div w:id="1337149856">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314653">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9424975">
      <w:bodyDiv w:val="1"/>
      <w:marLeft w:val="0"/>
      <w:marRight w:val="0"/>
      <w:marTop w:val="0"/>
      <w:marBottom w:val="0"/>
      <w:divBdr>
        <w:top w:val="none" w:sz="0" w:space="0" w:color="auto"/>
        <w:left w:val="none" w:sz="0" w:space="0" w:color="auto"/>
        <w:bottom w:val="none" w:sz="0" w:space="0" w:color="auto"/>
        <w:right w:val="none" w:sz="0" w:space="0" w:color="auto"/>
      </w:divBdr>
    </w:div>
    <w:div w:id="1339501726">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394768">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120778">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017200">
      <w:bodyDiv w:val="1"/>
      <w:marLeft w:val="0"/>
      <w:marRight w:val="0"/>
      <w:marTop w:val="0"/>
      <w:marBottom w:val="0"/>
      <w:divBdr>
        <w:top w:val="none" w:sz="0" w:space="0" w:color="auto"/>
        <w:left w:val="none" w:sz="0" w:space="0" w:color="auto"/>
        <w:bottom w:val="none" w:sz="0" w:space="0" w:color="auto"/>
        <w:right w:val="none" w:sz="0" w:space="0" w:color="auto"/>
      </w:divBdr>
    </w:div>
    <w:div w:id="1344088494">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7828">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713087">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7558883">
      <w:bodyDiv w:val="1"/>
      <w:marLeft w:val="0"/>
      <w:marRight w:val="0"/>
      <w:marTop w:val="0"/>
      <w:marBottom w:val="0"/>
      <w:divBdr>
        <w:top w:val="none" w:sz="0" w:space="0" w:color="auto"/>
        <w:left w:val="none" w:sz="0" w:space="0" w:color="auto"/>
        <w:bottom w:val="none" w:sz="0" w:space="0" w:color="auto"/>
        <w:right w:val="none" w:sz="0" w:space="0" w:color="auto"/>
      </w:divBdr>
    </w:div>
    <w:div w:id="1347708920">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4880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140899">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0837260">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682992">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586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647439">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233234">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7925122">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390650">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2704195">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480817">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251053">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676084">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04814">
      <w:bodyDiv w:val="1"/>
      <w:marLeft w:val="0"/>
      <w:marRight w:val="0"/>
      <w:marTop w:val="0"/>
      <w:marBottom w:val="0"/>
      <w:divBdr>
        <w:top w:val="none" w:sz="0" w:space="0" w:color="auto"/>
        <w:left w:val="none" w:sz="0" w:space="0" w:color="auto"/>
        <w:bottom w:val="none" w:sz="0" w:space="0" w:color="auto"/>
        <w:right w:val="none" w:sz="0" w:space="0" w:color="auto"/>
      </w:divBdr>
    </w:div>
    <w:div w:id="1369453581">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69598957">
      <w:bodyDiv w:val="1"/>
      <w:marLeft w:val="0"/>
      <w:marRight w:val="0"/>
      <w:marTop w:val="0"/>
      <w:marBottom w:val="0"/>
      <w:divBdr>
        <w:top w:val="none" w:sz="0" w:space="0" w:color="auto"/>
        <w:left w:val="none" w:sz="0" w:space="0" w:color="auto"/>
        <w:bottom w:val="none" w:sz="0" w:space="0" w:color="auto"/>
        <w:right w:val="none" w:sz="0" w:space="0" w:color="auto"/>
      </w:divBdr>
    </w:div>
    <w:div w:id="1369720277">
      <w:bodyDiv w:val="1"/>
      <w:marLeft w:val="0"/>
      <w:marRight w:val="0"/>
      <w:marTop w:val="0"/>
      <w:marBottom w:val="0"/>
      <w:divBdr>
        <w:top w:val="none" w:sz="0" w:space="0" w:color="auto"/>
        <w:left w:val="none" w:sz="0" w:space="0" w:color="auto"/>
        <w:bottom w:val="none" w:sz="0" w:space="0" w:color="auto"/>
        <w:right w:val="none" w:sz="0" w:space="0" w:color="auto"/>
      </w:divBdr>
    </w:div>
    <w:div w:id="1370492367">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2992496">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308575">
      <w:bodyDiv w:val="1"/>
      <w:marLeft w:val="0"/>
      <w:marRight w:val="0"/>
      <w:marTop w:val="0"/>
      <w:marBottom w:val="0"/>
      <w:divBdr>
        <w:top w:val="none" w:sz="0" w:space="0" w:color="auto"/>
        <w:left w:val="none" w:sz="0" w:space="0" w:color="auto"/>
        <w:bottom w:val="none" w:sz="0" w:space="0" w:color="auto"/>
        <w:right w:val="none" w:sz="0" w:space="0" w:color="auto"/>
      </w:divBdr>
    </w:div>
    <w:div w:id="1373530791">
      <w:bodyDiv w:val="1"/>
      <w:marLeft w:val="0"/>
      <w:marRight w:val="0"/>
      <w:marTop w:val="0"/>
      <w:marBottom w:val="0"/>
      <w:divBdr>
        <w:top w:val="none" w:sz="0" w:space="0" w:color="auto"/>
        <w:left w:val="none" w:sz="0" w:space="0" w:color="auto"/>
        <w:bottom w:val="none" w:sz="0" w:space="0" w:color="auto"/>
        <w:right w:val="none" w:sz="0" w:space="0" w:color="auto"/>
      </w:divBdr>
    </w:div>
    <w:div w:id="1373727007">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3773134">
      <w:bodyDiv w:val="1"/>
      <w:marLeft w:val="0"/>
      <w:marRight w:val="0"/>
      <w:marTop w:val="0"/>
      <w:marBottom w:val="0"/>
      <w:divBdr>
        <w:top w:val="none" w:sz="0" w:space="0" w:color="auto"/>
        <w:left w:val="none" w:sz="0" w:space="0" w:color="auto"/>
        <w:bottom w:val="none" w:sz="0" w:space="0" w:color="auto"/>
        <w:right w:val="none" w:sz="0" w:space="0" w:color="auto"/>
      </w:divBdr>
    </w:div>
    <w:div w:id="1374228288">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496659">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3818">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5733566">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394011">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6809517">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7386139">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4116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26407">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1858870">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287710">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2706286">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3823877">
      <w:bodyDiv w:val="1"/>
      <w:marLeft w:val="0"/>
      <w:marRight w:val="0"/>
      <w:marTop w:val="0"/>
      <w:marBottom w:val="0"/>
      <w:divBdr>
        <w:top w:val="none" w:sz="0" w:space="0" w:color="auto"/>
        <w:left w:val="none" w:sz="0" w:space="0" w:color="auto"/>
        <w:bottom w:val="none" w:sz="0" w:space="0" w:color="auto"/>
        <w:right w:val="none" w:sz="0" w:space="0" w:color="auto"/>
      </w:divBdr>
    </w:div>
    <w:div w:id="1384403954">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8907">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260813">
      <w:bodyDiv w:val="1"/>
      <w:marLeft w:val="0"/>
      <w:marRight w:val="0"/>
      <w:marTop w:val="0"/>
      <w:marBottom w:val="0"/>
      <w:divBdr>
        <w:top w:val="none" w:sz="0" w:space="0" w:color="auto"/>
        <w:left w:val="none" w:sz="0" w:space="0" w:color="auto"/>
        <w:bottom w:val="none" w:sz="0" w:space="0" w:color="auto"/>
        <w:right w:val="none" w:sz="0" w:space="0" w:color="auto"/>
      </w:divBdr>
    </w:div>
    <w:div w:id="1389453609">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0416022">
      <w:bodyDiv w:val="1"/>
      <w:marLeft w:val="0"/>
      <w:marRight w:val="0"/>
      <w:marTop w:val="0"/>
      <w:marBottom w:val="0"/>
      <w:divBdr>
        <w:top w:val="none" w:sz="0" w:space="0" w:color="auto"/>
        <w:left w:val="none" w:sz="0" w:space="0" w:color="auto"/>
        <w:bottom w:val="none" w:sz="0" w:space="0" w:color="auto"/>
        <w:right w:val="none" w:sz="0" w:space="0" w:color="auto"/>
      </w:divBdr>
    </w:div>
    <w:div w:id="1390418218">
      <w:bodyDiv w:val="1"/>
      <w:marLeft w:val="0"/>
      <w:marRight w:val="0"/>
      <w:marTop w:val="0"/>
      <w:marBottom w:val="0"/>
      <w:divBdr>
        <w:top w:val="none" w:sz="0" w:space="0" w:color="auto"/>
        <w:left w:val="none" w:sz="0" w:space="0" w:color="auto"/>
        <w:bottom w:val="none" w:sz="0" w:space="0" w:color="auto"/>
        <w:right w:val="none" w:sz="0" w:space="0" w:color="auto"/>
      </w:divBdr>
    </w:div>
    <w:div w:id="1390885255">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381574">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457886">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503879">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00728">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7363592">
      <w:bodyDiv w:val="1"/>
      <w:marLeft w:val="0"/>
      <w:marRight w:val="0"/>
      <w:marTop w:val="0"/>
      <w:marBottom w:val="0"/>
      <w:divBdr>
        <w:top w:val="none" w:sz="0" w:space="0" w:color="auto"/>
        <w:left w:val="none" w:sz="0" w:space="0" w:color="auto"/>
        <w:bottom w:val="none" w:sz="0" w:space="0" w:color="auto"/>
        <w:right w:val="none" w:sz="0" w:space="0" w:color="auto"/>
      </w:divBdr>
    </w:div>
    <w:div w:id="1397970280">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210226">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447505">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0082">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031381">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6612424">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883910">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225730">
      <w:bodyDiv w:val="1"/>
      <w:marLeft w:val="0"/>
      <w:marRight w:val="0"/>
      <w:marTop w:val="0"/>
      <w:marBottom w:val="0"/>
      <w:divBdr>
        <w:top w:val="none" w:sz="0" w:space="0" w:color="auto"/>
        <w:left w:val="none" w:sz="0" w:space="0" w:color="auto"/>
        <w:bottom w:val="none" w:sz="0" w:space="0" w:color="auto"/>
        <w:right w:val="none" w:sz="0" w:space="0" w:color="auto"/>
      </w:divBdr>
    </w:div>
    <w:div w:id="1410423735">
      <w:bodyDiv w:val="1"/>
      <w:marLeft w:val="0"/>
      <w:marRight w:val="0"/>
      <w:marTop w:val="0"/>
      <w:marBottom w:val="0"/>
      <w:divBdr>
        <w:top w:val="none" w:sz="0" w:space="0" w:color="auto"/>
        <w:left w:val="none" w:sz="0" w:space="0" w:color="auto"/>
        <w:bottom w:val="none" w:sz="0" w:space="0" w:color="auto"/>
        <w:right w:val="none" w:sz="0" w:space="0" w:color="auto"/>
      </w:divBdr>
    </w:div>
    <w:div w:id="141088297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540662">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1848550">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169038">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7826925">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055309">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8689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449145">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0760136">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215652">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103849">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7456844">
      <w:bodyDiv w:val="1"/>
      <w:marLeft w:val="0"/>
      <w:marRight w:val="0"/>
      <w:marTop w:val="0"/>
      <w:marBottom w:val="0"/>
      <w:divBdr>
        <w:top w:val="none" w:sz="0" w:space="0" w:color="auto"/>
        <w:left w:val="none" w:sz="0" w:space="0" w:color="auto"/>
        <w:bottom w:val="none" w:sz="0" w:space="0" w:color="auto"/>
        <w:right w:val="none" w:sz="0" w:space="0" w:color="auto"/>
      </w:divBdr>
    </w:div>
    <w:div w:id="1427767492">
      <w:bodyDiv w:val="1"/>
      <w:marLeft w:val="0"/>
      <w:marRight w:val="0"/>
      <w:marTop w:val="0"/>
      <w:marBottom w:val="0"/>
      <w:divBdr>
        <w:top w:val="none" w:sz="0" w:space="0" w:color="auto"/>
        <w:left w:val="none" w:sz="0" w:space="0" w:color="auto"/>
        <w:bottom w:val="none" w:sz="0" w:space="0" w:color="auto"/>
        <w:right w:val="none" w:sz="0" w:space="0" w:color="auto"/>
      </w:divBdr>
    </w:div>
    <w:div w:id="1427771907">
      <w:bodyDiv w:val="1"/>
      <w:marLeft w:val="0"/>
      <w:marRight w:val="0"/>
      <w:marTop w:val="0"/>
      <w:marBottom w:val="0"/>
      <w:divBdr>
        <w:top w:val="none" w:sz="0" w:space="0" w:color="auto"/>
        <w:left w:val="none" w:sz="0" w:space="0" w:color="auto"/>
        <w:bottom w:val="none" w:sz="0" w:space="0" w:color="auto"/>
        <w:right w:val="none" w:sz="0" w:space="0" w:color="auto"/>
      </w:divBdr>
    </w:div>
    <w:div w:id="142811438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454930">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619732">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00001">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1245028">
      <w:bodyDiv w:val="1"/>
      <w:marLeft w:val="0"/>
      <w:marRight w:val="0"/>
      <w:marTop w:val="0"/>
      <w:marBottom w:val="0"/>
      <w:divBdr>
        <w:top w:val="none" w:sz="0" w:space="0" w:color="auto"/>
        <w:left w:val="none" w:sz="0" w:space="0" w:color="auto"/>
        <w:bottom w:val="none" w:sz="0" w:space="0" w:color="auto"/>
        <w:right w:val="none" w:sz="0" w:space="0" w:color="auto"/>
      </w:divBdr>
    </w:div>
    <w:div w:id="1431773255">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5519001">
      <w:bodyDiv w:val="1"/>
      <w:marLeft w:val="0"/>
      <w:marRight w:val="0"/>
      <w:marTop w:val="0"/>
      <w:marBottom w:val="0"/>
      <w:divBdr>
        <w:top w:val="none" w:sz="0" w:space="0" w:color="auto"/>
        <w:left w:val="none" w:sz="0" w:space="0" w:color="auto"/>
        <w:bottom w:val="none" w:sz="0" w:space="0" w:color="auto"/>
        <w:right w:val="none" w:sz="0" w:space="0" w:color="auto"/>
      </w:divBdr>
    </w:div>
    <w:div w:id="1435636307">
      <w:bodyDiv w:val="1"/>
      <w:marLeft w:val="0"/>
      <w:marRight w:val="0"/>
      <w:marTop w:val="0"/>
      <w:marBottom w:val="0"/>
      <w:divBdr>
        <w:top w:val="none" w:sz="0" w:space="0" w:color="auto"/>
        <w:left w:val="none" w:sz="0" w:space="0" w:color="auto"/>
        <w:bottom w:val="none" w:sz="0" w:space="0" w:color="auto"/>
        <w:right w:val="none" w:sz="0" w:space="0" w:color="auto"/>
      </w:divBdr>
    </w:div>
    <w:div w:id="1435789316">
      <w:bodyDiv w:val="1"/>
      <w:marLeft w:val="0"/>
      <w:marRight w:val="0"/>
      <w:marTop w:val="0"/>
      <w:marBottom w:val="0"/>
      <w:divBdr>
        <w:top w:val="none" w:sz="0" w:space="0" w:color="auto"/>
        <w:left w:val="none" w:sz="0" w:space="0" w:color="auto"/>
        <w:bottom w:val="none" w:sz="0" w:space="0" w:color="auto"/>
        <w:right w:val="none" w:sz="0" w:space="0" w:color="auto"/>
      </w:divBdr>
    </w:div>
    <w:div w:id="1435856937">
      <w:bodyDiv w:val="1"/>
      <w:marLeft w:val="0"/>
      <w:marRight w:val="0"/>
      <w:marTop w:val="0"/>
      <w:marBottom w:val="0"/>
      <w:divBdr>
        <w:top w:val="none" w:sz="0" w:space="0" w:color="auto"/>
        <w:left w:val="none" w:sz="0" w:space="0" w:color="auto"/>
        <w:bottom w:val="none" w:sz="0" w:space="0" w:color="auto"/>
        <w:right w:val="none" w:sz="0" w:space="0" w:color="auto"/>
      </w:divBdr>
    </w:div>
    <w:div w:id="1435907636">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100511">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44060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867969">
      <w:bodyDiv w:val="1"/>
      <w:marLeft w:val="0"/>
      <w:marRight w:val="0"/>
      <w:marTop w:val="0"/>
      <w:marBottom w:val="0"/>
      <w:divBdr>
        <w:top w:val="none" w:sz="0" w:space="0" w:color="auto"/>
        <w:left w:val="none" w:sz="0" w:space="0" w:color="auto"/>
        <w:bottom w:val="none" w:sz="0" w:space="0" w:color="auto"/>
        <w:right w:val="none" w:sz="0" w:space="0" w:color="auto"/>
      </w:divBdr>
    </w:div>
    <w:div w:id="1438869256">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374396">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373542">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0906198">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1997732">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2843145">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3501578">
      <w:bodyDiv w:val="1"/>
      <w:marLeft w:val="0"/>
      <w:marRight w:val="0"/>
      <w:marTop w:val="0"/>
      <w:marBottom w:val="0"/>
      <w:divBdr>
        <w:top w:val="none" w:sz="0" w:space="0" w:color="auto"/>
        <w:left w:val="none" w:sz="0" w:space="0" w:color="auto"/>
        <w:bottom w:val="none" w:sz="0" w:space="0" w:color="auto"/>
        <w:right w:val="none" w:sz="0" w:space="0" w:color="auto"/>
      </w:divBdr>
    </w:div>
    <w:div w:id="1443723524">
      <w:bodyDiv w:val="1"/>
      <w:marLeft w:val="0"/>
      <w:marRight w:val="0"/>
      <w:marTop w:val="0"/>
      <w:marBottom w:val="0"/>
      <w:divBdr>
        <w:top w:val="none" w:sz="0" w:space="0" w:color="auto"/>
        <w:left w:val="none" w:sz="0" w:space="0" w:color="auto"/>
        <w:bottom w:val="none" w:sz="0" w:space="0" w:color="auto"/>
        <w:right w:val="none" w:sz="0" w:space="0" w:color="auto"/>
      </w:divBdr>
    </w:div>
    <w:div w:id="144377091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080256">
      <w:bodyDiv w:val="1"/>
      <w:marLeft w:val="0"/>
      <w:marRight w:val="0"/>
      <w:marTop w:val="0"/>
      <w:marBottom w:val="0"/>
      <w:divBdr>
        <w:top w:val="none" w:sz="0" w:space="0" w:color="auto"/>
        <w:left w:val="none" w:sz="0" w:space="0" w:color="auto"/>
        <w:bottom w:val="none" w:sz="0" w:space="0" w:color="auto"/>
        <w:right w:val="none" w:sz="0" w:space="0" w:color="auto"/>
      </w:divBdr>
    </w:div>
    <w:div w:id="1446533490">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7967522">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630004">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285144">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862174">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5906261">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375551">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756449">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076896">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842761">
      <w:bodyDiv w:val="1"/>
      <w:marLeft w:val="0"/>
      <w:marRight w:val="0"/>
      <w:marTop w:val="0"/>
      <w:marBottom w:val="0"/>
      <w:divBdr>
        <w:top w:val="none" w:sz="0" w:space="0" w:color="auto"/>
        <w:left w:val="none" w:sz="0" w:space="0" w:color="auto"/>
        <w:bottom w:val="none" w:sz="0" w:space="0" w:color="auto"/>
        <w:right w:val="none" w:sz="0" w:space="0" w:color="auto"/>
      </w:divBdr>
    </w:div>
    <w:div w:id="1462846866">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15784">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844012">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3804">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233908">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359528">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16719">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69929935">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0973375">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134490">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063642">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416273">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2760">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1463393">
      <w:bodyDiv w:val="1"/>
      <w:marLeft w:val="0"/>
      <w:marRight w:val="0"/>
      <w:marTop w:val="0"/>
      <w:marBottom w:val="0"/>
      <w:divBdr>
        <w:top w:val="none" w:sz="0" w:space="0" w:color="auto"/>
        <w:left w:val="none" w:sz="0" w:space="0" w:color="auto"/>
        <w:bottom w:val="none" w:sz="0" w:space="0" w:color="auto"/>
        <w:right w:val="none" w:sz="0" w:space="0" w:color="auto"/>
      </w:divBdr>
    </w:div>
    <w:div w:id="1481919699">
      <w:bodyDiv w:val="1"/>
      <w:marLeft w:val="0"/>
      <w:marRight w:val="0"/>
      <w:marTop w:val="0"/>
      <w:marBottom w:val="0"/>
      <w:divBdr>
        <w:top w:val="none" w:sz="0" w:space="0" w:color="auto"/>
        <w:left w:val="none" w:sz="0" w:space="0" w:color="auto"/>
        <w:bottom w:val="none" w:sz="0" w:space="0" w:color="auto"/>
        <w:right w:val="none" w:sz="0" w:space="0" w:color="auto"/>
      </w:divBdr>
    </w:div>
    <w:div w:id="1482306463">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001791">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20304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3001">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244325">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084631">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549133">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597652">
      <w:bodyDiv w:val="1"/>
      <w:marLeft w:val="0"/>
      <w:marRight w:val="0"/>
      <w:marTop w:val="0"/>
      <w:marBottom w:val="0"/>
      <w:divBdr>
        <w:top w:val="none" w:sz="0" w:space="0" w:color="auto"/>
        <w:left w:val="none" w:sz="0" w:space="0" w:color="auto"/>
        <w:bottom w:val="none" w:sz="0" w:space="0" w:color="auto"/>
        <w:right w:val="none" w:sz="0" w:space="0" w:color="auto"/>
      </w:divBdr>
    </w:div>
    <w:div w:id="148878921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403699">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562469">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2910887">
      <w:bodyDiv w:val="1"/>
      <w:marLeft w:val="0"/>
      <w:marRight w:val="0"/>
      <w:marTop w:val="0"/>
      <w:marBottom w:val="0"/>
      <w:divBdr>
        <w:top w:val="none" w:sz="0" w:space="0" w:color="auto"/>
        <w:left w:val="none" w:sz="0" w:space="0" w:color="auto"/>
        <w:bottom w:val="none" w:sz="0" w:space="0" w:color="auto"/>
        <w:right w:val="none" w:sz="0" w:space="0" w:color="auto"/>
      </w:divBdr>
    </w:div>
    <w:div w:id="1493107338">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3910620">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223403">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5993005">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4593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6610144">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114769">
      <w:bodyDiv w:val="1"/>
      <w:marLeft w:val="0"/>
      <w:marRight w:val="0"/>
      <w:marTop w:val="0"/>
      <w:marBottom w:val="0"/>
      <w:divBdr>
        <w:top w:val="none" w:sz="0" w:space="0" w:color="auto"/>
        <w:left w:val="none" w:sz="0" w:space="0" w:color="auto"/>
        <w:bottom w:val="none" w:sz="0" w:space="0" w:color="auto"/>
        <w:right w:val="none" w:sz="0" w:space="0" w:color="auto"/>
      </w:divBdr>
    </w:div>
    <w:div w:id="1498228056">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8840435">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342264">
      <w:bodyDiv w:val="1"/>
      <w:marLeft w:val="0"/>
      <w:marRight w:val="0"/>
      <w:marTop w:val="0"/>
      <w:marBottom w:val="0"/>
      <w:divBdr>
        <w:top w:val="none" w:sz="0" w:space="0" w:color="auto"/>
        <w:left w:val="none" w:sz="0" w:space="0" w:color="auto"/>
        <w:bottom w:val="none" w:sz="0" w:space="0" w:color="auto"/>
        <w:right w:val="none" w:sz="0" w:space="0" w:color="auto"/>
      </w:divBdr>
    </w:div>
    <w:div w:id="1500386171">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1497">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0777372">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1503889">
      <w:bodyDiv w:val="1"/>
      <w:marLeft w:val="0"/>
      <w:marRight w:val="0"/>
      <w:marTop w:val="0"/>
      <w:marBottom w:val="0"/>
      <w:divBdr>
        <w:top w:val="none" w:sz="0" w:space="0" w:color="auto"/>
        <w:left w:val="none" w:sz="0" w:space="0" w:color="auto"/>
        <w:bottom w:val="none" w:sz="0" w:space="0" w:color="auto"/>
        <w:right w:val="none" w:sz="0" w:space="0" w:color="auto"/>
      </w:divBdr>
    </w:div>
    <w:div w:id="1502046266">
      <w:bodyDiv w:val="1"/>
      <w:marLeft w:val="0"/>
      <w:marRight w:val="0"/>
      <w:marTop w:val="0"/>
      <w:marBottom w:val="0"/>
      <w:divBdr>
        <w:top w:val="none" w:sz="0" w:space="0" w:color="auto"/>
        <w:left w:val="none" w:sz="0" w:space="0" w:color="auto"/>
        <w:bottom w:val="none" w:sz="0" w:space="0" w:color="auto"/>
        <w:right w:val="none" w:sz="0" w:space="0" w:color="auto"/>
      </w:divBdr>
    </w:div>
    <w:div w:id="1502425822">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335366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558862">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162988">
      <w:bodyDiv w:val="1"/>
      <w:marLeft w:val="0"/>
      <w:marRight w:val="0"/>
      <w:marTop w:val="0"/>
      <w:marBottom w:val="0"/>
      <w:divBdr>
        <w:top w:val="none" w:sz="0" w:space="0" w:color="auto"/>
        <w:left w:val="none" w:sz="0" w:space="0" w:color="auto"/>
        <w:bottom w:val="none" w:sz="0" w:space="0" w:color="auto"/>
        <w:right w:val="none" w:sz="0" w:space="0" w:color="auto"/>
      </w:divBdr>
    </w:div>
    <w:div w:id="1507356593">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552515">
      <w:bodyDiv w:val="1"/>
      <w:marLeft w:val="0"/>
      <w:marRight w:val="0"/>
      <w:marTop w:val="0"/>
      <w:marBottom w:val="0"/>
      <w:divBdr>
        <w:top w:val="none" w:sz="0" w:space="0" w:color="auto"/>
        <w:left w:val="none" w:sz="0" w:space="0" w:color="auto"/>
        <w:bottom w:val="none" w:sz="0" w:space="0" w:color="auto"/>
        <w:right w:val="none" w:sz="0" w:space="0" w:color="auto"/>
      </w:divBdr>
    </w:div>
    <w:div w:id="1507670875">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011284">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368092">
      <w:bodyDiv w:val="1"/>
      <w:marLeft w:val="0"/>
      <w:marRight w:val="0"/>
      <w:marTop w:val="0"/>
      <w:marBottom w:val="0"/>
      <w:divBdr>
        <w:top w:val="none" w:sz="0" w:space="0" w:color="auto"/>
        <w:left w:val="none" w:sz="0" w:space="0" w:color="auto"/>
        <w:bottom w:val="none" w:sz="0" w:space="0" w:color="auto"/>
        <w:right w:val="none" w:sz="0" w:space="0" w:color="auto"/>
      </w:divBdr>
    </w:div>
    <w:div w:id="1509522881">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370888">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529080">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144280">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494434">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4998801">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09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6965296">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427509">
      <w:bodyDiv w:val="1"/>
      <w:marLeft w:val="0"/>
      <w:marRight w:val="0"/>
      <w:marTop w:val="0"/>
      <w:marBottom w:val="0"/>
      <w:divBdr>
        <w:top w:val="none" w:sz="0" w:space="0" w:color="auto"/>
        <w:left w:val="none" w:sz="0" w:space="0" w:color="auto"/>
        <w:bottom w:val="none" w:sz="0" w:space="0" w:color="auto"/>
        <w:right w:val="none" w:sz="0" w:space="0" w:color="auto"/>
      </w:divBdr>
    </w:div>
    <w:div w:id="1518470707">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19929333">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0197755">
      <w:bodyDiv w:val="1"/>
      <w:marLeft w:val="0"/>
      <w:marRight w:val="0"/>
      <w:marTop w:val="0"/>
      <w:marBottom w:val="0"/>
      <w:divBdr>
        <w:top w:val="none" w:sz="0" w:space="0" w:color="auto"/>
        <w:left w:val="none" w:sz="0" w:space="0" w:color="auto"/>
        <w:bottom w:val="none" w:sz="0" w:space="0" w:color="auto"/>
        <w:right w:val="none" w:sz="0" w:space="0" w:color="auto"/>
      </w:divBdr>
    </w:div>
    <w:div w:id="1521090691">
      <w:bodyDiv w:val="1"/>
      <w:marLeft w:val="0"/>
      <w:marRight w:val="0"/>
      <w:marTop w:val="0"/>
      <w:marBottom w:val="0"/>
      <w:divBdr>
        <w:top w:val="none" w:sz="0" w:space="0" w:color="auto"/>
        <w:left w:val="none" w:sz="0" w:space="0" w:color="auto"/>
        <w:bottom w:val="none" w:sz="0" w:space="0" w:color="auto"/>
        <w:right w:val="none" w:sz="0" w:space="0" w:color="auto"/>
      </w:divBdr>
    </w:div>
    <w:div w:id="1521119501">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1822713">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47533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785130">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357996">
      <w:bodyDiv w:val="1"/>
      <w:marLeft w:val="0"/>
      <w:marRight w:val="0"/>
      <w:marTop w:val="0"/>
      <w:marBottom w:val="0"/>
      <w:divBdr>
        <w:top w:val="none" w:sz="0" w:space="0" w:color="auto"/>
        <w:left w:val="none" w:sz="0" w:space="0" w:color="auto"/>
        <w:bottom w:val="none" w:sz="0" w:space="0" w:color="auto"/>
        <w:right w:val="none" w:sz="0" w:space="0" w:color="auto"/>
      </w:divBdr>
    </w:div>
    <w:div w:id="1526477548">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642171">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180003">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29680457">
      <w:bodyDiv w:val="1"/>
      <w:marLeft w:val="0"/>
      <w:marRight w:val="0"/>
      <w:marTop w:val="0"/>
      <w:marBottom w:val="0"/>
      <w:divBdr>
        <w:top w:val="none" w:sz="0" w:space="0" w:color="auto"/>
        <w:left w:val="none" w:sz="0" w:space="0" w:color="auto"/>
        <w:bottom w:val="none" w:sz="0" w:space="0" w:color="auto"/>
        <w:right w:val="none" w:sz="0" w:space="0" w:color="auto"/>
      </w:divBdr>
    </w:div>
    <w:div w:id="1529828608">
      <w:bodyDiv w:val="1"/>
      <w:marLeft w:val="0"/>
      <w:marRight w:val="0"/>
      <w:marTop w:val="0"/>
      <w:marBottom w:val="0"/>
      <w:divBdr>
        <w:top w:val="none" w:sz="0" w:space="0" w:color="auto"/>
        <w:left w:val="none" w:sz="0" w:space="0" w:color="auto"/>
        <w:bottom w:val="none" w:sz="0" w:space="0" w:color="auto"/>
        <w:right w:val="none" w:sz="0" w:space="0" w:color="auto"/>
      </w:divBdr>
    </w:div>
    <w:div w:id="1529945471">
      <w:bodyDiv w:val="1"/>
      <w:marLeft w:val="0"/>
      <w:marRight w:val="0"/>
      <w:marTop w:val="0"/>
      <w:marBottom w:val="0"/>
      <w:divBdr>
        <w:top w:val="none" w:sz="0" w:space="0" w:color="auto"/>
        <w:left w:val="none" w:sz="0" w:space="0" w:color="auto"/>
        <w:bottom w:val="none" w:sz="0" w:space="0" w:color="auto"/>
        <w:right w:val="none" w:sz="0" w:space="0" w:color="auto"/>
      </w:divBdr>
    </w:div>
    <w:div w:id="1530024469">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028885">
      <w:bodyDiv w:val="1"/>
      <w:marLeft w:val="0"/>
      <w:marRight w:val="0"/>
      <w:marTop w:val="0"/>
      <w:marBottom w:val="0"/>
      <w:divBdr>
        <w:top w:val="none" w:sz="0" w:space="0" w:color="auto"/>
        <w:left w:val="none" w:sz="0" w:space="0" w:color="auto"/>
        <w:bottom w:val="none" w:sz="0" w:space="0" w:color="auto"/>
        <w:right w:val="none" w:sz="0" w:space="0" w:color="auto"/>
      </w:divBdr>
    </w:div>
    <w:div w:id="1530099866">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0528567">
      <w:bodyDiv w:val="1"/>
      <w:marLeft w:val="0"/>
      <w:marRight w:val="0"/>
      <w:marTop w:val="0"/>
      <w:marBottom w:val="0"/>
      <w:divBdr>
        <w:top w:val="none" w:sz="0" w:space="0" w:color="auto"/>
        <w:left w:val="none" w:sz="0" w:space="0" w:color="auto"/>
        <w:bottom w:val="none" w:sz="0" w:space="0" w:color="auto"/>
        <w:right w:val="none" w:sz="0" w:space="0" w:color="auto"/>
      </w:divBdr>
    </w:div>
    <w:div w:id="1530803287">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1986582">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232163">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077338">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5922234">
      <w:bodyDiv w:val="1"/>
      <w:marLeft w:val="0"/>
      <w:marRight w:val="0"/>
      <w:marTop w:val="0"/>
      <w:marBottom w:val="0"/>
      <w:divBdr>
        <w:top w:val="none" w:sz="0" w:space="0" w:color="auto"/>
        <w:left w:val="none" w:sz="0" w:space="0" w:color="auto"/>
        <w:bottom w:val="none" w:sz="0" w:space="0" w:color="auto"/>
        <w:right w:val="none" w:sz="0" w:space="0" w:color="auto"/>
      </w:divBdr>
    </w:div>
    <w:div w:id="1535969916">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231483">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01224">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39735362">
      <w:bodyDiv w:val="1"/>
      <w:marLeft w:val="0"/>
      <w:marRight w:val="0"/>
      <w:marTop w:val="0"/>
      <w:marBottom w:val="0"/>
      <w:divBdr>
        <w:top w:val="none" w:sz="0" w:space="0" w:color="auto"/>
        <w:left w:val="none" w:sz="0" w:space="0" w:color="auto"/>
        <w:bottom w:val="none" w:sz="0" w:space="0" w:color="auto"/>
        <w:right w:val="none" w:sz="0" w:space="0" w:color="auto"/>
      </w:divBdr>
    </w:div>
    <w:div w:id="1540166380">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749430">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471445">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3638561">
      <w:bodyDiv w:val="1"/>
      <w:marLeft w:val="0"/>
      <w:marRight w:val="0"/>
      <w:marTop w:val="0"/>
      <w:marBottom w:val="0"/>
      <w:divBdr>
        <w:top w:val="none" w:sz="0" w:space="0" w:color="auto"/>
        <w:left w:val="none" w:sz="0" w:space="0" w:color="auto"/>
        <w:bottom w:val="none" w:sz="0" w:space="0" w:color="auto"/>
        <w:right w:val="none" w:sz="0" w:space="0" w:color="auto"/>
      </w:divBdr>
    </w:div>
    <w:div w:id="1543982130">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4709782">
      <w:bodyDiv w:val="1"/>
      <w:marLeft w:val="0"/>
      <w:marRight w:val="0"/>
      <w:marTop w:val="0"/>
      <w:marBottom w:val="0"/>
      <w:divBdr>
        <w:top w:val="none" w:sz="0" w:space="0" w:color="auto"/>
        <w:left w:val="none" w:sz="0" w:space="0" w:color="auto"/>
        <w:bottom w:val="none" w:sz="0" w:space="0" w:color="auto"/>
        <w:right w:val="none" w:sz="0" w:space="0" w:color="auto"/>
      </w:divBdr>
    </w:div>
    <w:div w:id="1545095073">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5868714">
      <w:bodyDiv w:val="1"/>
      <w:marLeft w:val="0"/>
      <w:marRight w:val="0"/>
      <w:marTop w:val="0"/>
      <w:marBottom w:val="0"/>
      <w:divBdr>
        <w:top w:val="none" w:sz="0" w:space="0" w:color="auto"/>
        <w:left w:val="none" w:sz="0" w:space="0" w:color="auto"/>
        <w:bottom w:val="none" w:sz="0" w:space="0" w:color="auto"/>
        <w:right w:val="none" w:sz="0" w:space="0" w:color="auto"/>
      </w:divBdr>
    </w:div>
    <w:div w:id="1546060487">
      <w:bodyDiv w:val="1"/>
      <w:marLeft w:val="0"/>
      <w:marRight w:val="0"/>
      <w:marTop w:val="0"/>
      <w:marBottom w:val="0"/>
      <w:divBdr>
        <w:top w:val="none" w:sz="0" w:space="0" w:color="auto"/>
        <w:left w:val="none" w:sz="0" w:space="0" w:color="auto"/>
        <w:bottom w:val="none" w:sz="0" w:space="0" w:color="auto"/>
        <w:right w:val="none" w:sz="0" w:space="0" w:color="auto"/>
      </w:divBdr>
    </w:div>
    <w:div w:id="1546215789">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5444">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159">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0723381">
      <w:bodyDiv w:val="1"/>
      <w:marLeft w:val="0"/>
      <w:marRight w:val="0"/>
      <w:marTop w:val="0"/>
      <w:marBottom w:val="0"/>
      <w:divBdr>
        <w:top w:val="none" w:sz="0" w:space="0" w:color="auto"/>
        <w:left w:val="none" w:sz="0" w:space="0" w:color="auto"/>
        <w:bottom w:val="none" w:sz="0" w:space="0" w:color="auto"/>
        <w:right w:val="none" w:sz="0" w:space="0" w:color="auto"/>
      </w:divBdr>
    </w:div>
    <w:div w:id="1550875898">
      <w:bodyDiv w:val="1"/>
      <w:marLeft w:val="0"/>
      <w:marRight w:val="0"/>
      <w:marTop w:val="0"/>
      <w:marBottom w:val="0"/>
      <w:divBdr>
        <w:top w:val="none" w:sz="0" w:space="0" w:color="auto"/>
        <w:left w:val="none" w:sz="0" w:space="0" w:color="auto"/>
        <w:bottom w:val="none" w:sz="0" w:space="0" w:color="auto"/>
        <w:right w:val="none" w:sz="0" w:space="0" w:color="auto"/>
      </w:divBdr>
    </w:div>
    <w:div w:id="1551455957">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3693916">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5121121">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088794">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623198">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274339">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817223">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130051">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59976861">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365273">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287072">
      <w:bodyDiv w:val="1"/>
      <w:marLeft w:val="0"/>
      <w:marRight w:val="0"/>
      <w:marTop w:val="0"/>
      <w:marBottom w:val="0"/>
      <w:divBdr>
        <w:top w:val="none" w:sz="0" w:space="0" w:color="auto"/>
        <w:left w:val="none" w:sz="0" w:space="0" w:color="auto"/>
        <w:bottom w:val="none" w:sz="0" w:space="0" w:color="auto"/>
        <w:right w:val="none" w:sz="0" w:space="0" w:color="auto"/>
      </w:divBdr>
    </w:div>
    <w:div w:id="1561361752">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745964">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324866">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490036">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5987668">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6599432">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8226582">
      <w:bodyDiv w:val="1"/>
      <w:marLeft w:val="0"/>
      <w:marRight w:val="0"/>
      <w:marTop w:val="0"/>
      <w:marBottom w:val="0"/>
      <w:divBdr>
        <w:top w:val="none" w:sz="0" w:space="0" w:color="auto"/>
        <w:left w:val="none" w:sz="0" w:space="0" w:color="auto"/>
        <w:bottom w:val="none" w:sz="0" w:space="0" w:color="auto"/>
        <w:right w:val="none" w:sz="0" w:space="0" w:color="auto"/>
      </w:divBdr>
    </w:div>
    <w:div w:id="1568880078">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69655110">
      <w:bodyDiv w:val="1"/>
      <w:marLeft w:val="0"/>
      <w:marRight w:val="0"/>
      <w:marTop w:val="0"/>
      <w:marBottom w:val="0"/>
      <w:divBdr>
        <w:top w:val="none" w:sz="0" w:space="0" w:color="auto"/>
        <w:left w:val="none" w:sz="0" w:space="0" w:color="auto"/>
        <w:bottom w:val="none" w:sz="0" w:space="0" w:color="auto"/>
        <w:right w:val="none" w:sz="0" w:space="0" w:color="auto"/>
      </w:divBdr>
    </w:div>
    <w:div w:id="1569992472">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0652854">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352115">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586324">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238564">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779617">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890229">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518194">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79636715">
      <w:bodyDiv w:val="1"/>
      <w:marLeft w:val="0"/>
      <w:marRight w:val="0"/>
      <w:marTop w:val="0"/>
      <w:marBottom w:val="0"/>
      <w:divBdr>
        <w:top w:val="none" w:sz="0" w:space="0" w:color="auto"/>
        <w:left w:val="none" w:sz="0" w:space="0" w:color="auto"/>
        <w:bottom w:val="none" w:sz="0" w:space="0" w:color="auto"/>
        <w:right w:val="none" w:sz="0" w:space="0" w:color="auto"/>
      </w:divBdr>
    </w:div>
    <w:div w:id="1579708441">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076">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1210912">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4800585">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378968">
      <w:bodyDiv w:val="1"/>
      <w:marLeft w:val="0"/>
      <w:marRight w:val="0"/>
      <w:marTop w:val="0"/>
      <w:marBottom w:val="0"/>
      <w:divBdr>
        <w:top w:val="none" w:sz="0" w:space="0" w:color="auto"/>
        <w:left w:val="none" w:sz="0" w:space="0" w:color="auto"/>
        <w:bottom w:val="none" w:sz="0" w:space="0" w:color="auto"/>
        <w:right w:val="none" w:sz="0" w:space="0" w:color="auto"/>
      </w:divBdr>
    </w:div>
    <w:div w:id="1587420745">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7958691">
      <w:bodyDiv w:val="1"/>
      <w:marLeft w:val="0"/>
      <w:marRight w:val="0"/>
      <w:marTop w:val="0"/>
      <w:marBottom w:val="0"/>
      <w:divBdr>
        <w:top w:val="none" w:sz="0" w:space="0" w:color="auto"/>
        <w:left w:val="none" w:sz="0" w:space="0" w:color="auto"/>
        <w:bottom w:val="none" w:sz="0" w:space="0" w:color="auto"/>
        <w:right w:val="none" w:sz="0" w:space="0" w:color="auto"/>
      </w:divBdr>
    </w:div>
    <w:div w:id="1588342635">
      <w:bodyDiv w:val="1"/>
      <w:marLeft w:val="0"/>
      <w:marRight w:val="0"/>
      <w:marTop w:val="0"/>
      <w:marBottom w:val="0"/>
      <w:divBdr>
        <w:top w:val="none" w:sz="0" w:space="0" w:color="auto"/>
        <w:left w:val="none" w:sz="0" w:space="0" w:color="auto"/>
        <w:bottom w:val="none" w:sz="0" w:space="0" w:color="auto"/>
        <w:right w:val="none" w:sz="0" w:space="0" w:color="auto"/>
      </w:divBdr>
    </w:div>
    <w:div w:id="1588685429">
      <w:bodyDiv w:val="1"/>
      <w:marLeft w:val="0"/>
      <w:marRight w:val="0"/>
      <w:marTop w:val="0"/>
      <w:marBottom w:val="0"/>
      <w:divBdr>
        <w:top w:val="none" w:sz="0" w:space="0" w:color="auto"/>
        <w:left w:val="none" w:sz="0" w:space="0" w:color="auto"/>
        <w:bottom w:val="none" w:sz="0" w:space="0" w:color="auto"/>
        <w:right w:val="none" w:sz="0" w:space="0" w:color="auto"/>
      </w:divBdr>
    </w:div>
    <w:div w:id="1588735414">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89920126">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348887">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66112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0163">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0941566">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2910204">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3562698">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09193833">
      <w:bodyDiv w:val="1"/>
      <w:marLeft w:val="0"/>
      <w:marRight w:val="0"/>
      <w:marTop w:val="0"/>
      <w:marBottom w:val="0"/>
      <w:divBdr>
        <w:top w:val="none" w:sz="0" w:space="0" w:color="auto"/>
        <w:left w:val="none" w:sz="0" w:space="0" w:color="auto"/>
        <w:bottom w:val="none" w:sz="0" w:space="0" w:color="auto"/>
        <w:right w:val="none" w:sz="0" w:space="0" w:color="auto"/>
      </w:divBdr>
    </w:div>
    <w:div w:id="1609308430">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589370">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826605">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362408">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895270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070953">
      <w:bodyDiv w:val="1"/>
      <w:marLeft w:val="0"/>
      <w:marRight w:val="0"/>
      <w:marTop w:val="0"/>
      <w:marBottom w:val="0"/>
      <w:divBdr>
        <w:top w:val="none" w:sz="0" w:space="0" w:color="auto"/>
        <w:left w:val="none" w:sz="0" w:space="0" w:color="auto"/>
        <w:bottom w:val="none" w:sz="0" w:space="0" w:color="auto"/>
        <w:right w:val="none" w:sz="0" w:space="0" w:color="auto"/>
      </w:divBdr>
    </w:div>
    <w:div w:id="1619220112">
      <w:bodyDiv w:val="1"/>
      <w:marLeft w:val="0"/>
      <w:marRight w:val="0"/>
      <w:marTop w:val="0"/>
      <w:marBottom w:val="0"/>
      <w:divBdr>
        <w:top w:val="none" w:sz="0" w:space="0" w:color="auto"/>
        <w:left w:val="none" w:sz="0" w:space="0" w:color="auto"/>
        <w:bottom w:val="none" w:sz="0" w:space="0" w:color="auto"/>
        <w:right w:val="none" w:sz="0" w:space="0" w:color="auto"/>
      </w:divBdr>
    </w:div>
    <w:div w:id="1619292256">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499547">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345992">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343780">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3996573">
      <w:bodyDiv w:val="1"/>
      <w:marLeft w:val="0"/>
      <w:marRight w:val="0"/>
      <w:marTop w:val="0"/>
      <w:marBottom w:val="0"/>
      <w:divBdr>
        <w:top w:val="none" w:sz="0" w:space="0" w:color="auto"/>
        <w:left w:val="none" w:sz="0" w:space="0" w:color="auto"/>
        <w:bottom w:val="none" w:sz="0" w:space="0" w:color="auto"/>
        <w:right w:val="none" w:sz="0" w:space="0" w:color="auto"/>
      </w:divBdr>
    </w:div>
    <w:div w:id="1624071579">
      <w:bodyDiv w:val="1"/>
      <w:marLeft w:val="0"/>
      <w:marRight w:val="0"/>
      <w:marTop w:val="0"/>
      <w:marBottom w:val="0"/>
      <w:divBdr>
        <w:top w:val="none" w:sz="0" w:space="0" w:color="auto"/>
        <w:left w:val="none" w:sz="0" w:space="0" w:color="auto"/>
        <w:bottom w:val="none" w:sz="0" w:space="0" w:color="auto"/>
        <w:right w:val="none" w:sz="0" w:space="0" w:color="auto"/>
      </w:divBdr>
    </w:div>
    <w:div w:id="1624770327">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07427">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000787">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434826">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30162268">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1092029">
      <w:bodyDiv w:val="1"/>
      <w:marLeft w:val="0"/>
      <w:marRight w:val="0"/>
      <w:marTop w:val="0"/>
      <w:marBottom w:val="0"/>
      <w:divBdr>
        <w:top w:val="none" w:sz="0" w:space="0" w:color="auto"/>
        <w:left w:val="none" w:sz="0" w:space="0" w:color="auto"/>
        <w:bottom w:val="none" w:sz="0" w:space="0" w:color="auto"/>
        <w:right w:val="none" w:sz="0" w:space="0" w:color="auto"/>
      </w:divBdr>
    </w:div>
    <w:div w:id="1631980513">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3056895">
      <w:bodyDiv w:val="1"/>
      <w:marLeft w:val="0"/>
      <w:marRight w:val="0"/>
      <w:marTop w:val="0"/>
      <w:marBottom w:val="0"/>
      <w:divBdr>
        <w:top w:val="none" w:sz="0" w:space="0" w:color="auto"/>
        <w:left w:val="none" w:sz="0" w:space="0" w:color="auto"/>
        <w:bottom w:val="none" w:sz="0" w:space="0" w:color="auto"/>
        <w:right w:val="none" w:sz="0" w:space="0" w:color="auto"/>
      </w:divBdr>
    </w:div>
    <w:div w:id="1634291624">
      <w:bodyDiv w:val="1"/>
      <w:marLeft w:val="0"/>
      <w:marRight w:val="0"/>
      <w:marTop w:val="0"/>
      <w:marBottom w:val="0"/>
      <w:divBdr>
        <w:top w:val="none" w:sz="0" w:space="0" w:color="auto"/>
        <w:left w:val="none" w:sz="0" w:space="0" w:color="auto"/>
        <w:bottom w:val="none" w:sz="0" w:space="0" w:color="auto"/>
        <w:right w:val="none" w:sz="0" w:space="0" w:color="auto"/>
      </w:divBdr>
    </w:div>
    <w:div w:id="1634477852">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482056">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6254616">
      <w:bodyDiv w:val="1"/>
      <w:marLeft w:val="0"/>
      <w:marRight w:val="0"/>
      <w:marTop w:val="0"/>
      <w:marBottom w:val="0"/>
      <w:divBdr>
        <w:top w:val="none" w:sz="0" w:space="0" w:color="auto"/>
        <w:left w:val="none" w:sz="0" w:space="0" w:color="auto"/>
        <w:bottom w:val="none" w:sz="0" w:space="0" w:color="auto"/>
        <w:right w:val="none" w:sz="0" w:space="0" w:color="auto"/>
      </w:divBdr>
    </w:div>
    <w:div w:id="1636714513">
      <w:bodyDiv w:val="1"/>
      <w:marLeft w:val="0"/>
      <w:marRight w:val="0"/>
      <w:marTop w:val="0"/>
      <w:marBottom w:val="0"/>
      <w:divBdr>
        <w:top w:val="none" w:sz="0" w:space="0" w:color="auto"/>
        <w:left w:val="none" w:sz="0" w:space="0" w:color="auto"/>
        <w:bottom w:val="none" w:sz="0" w:space="0" w:color="auto"/>
        <w:right w:val="none" w:sz="0" w:space="0" w:color="auto"/>
      </w:divBdr>
    </w:div>
    <w:div w:id="1636985206">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26452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375306">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1958847">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000955">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1972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389258">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235627">
      <w:bodyDiv w:val="1"/>
      <w:marLeft w:val="0"/>
      <w:marRight w:val="0"/>
      <w:marTop w:val="0"/>
      <w:marBottom w:val="0"/>
      <w:divBdr>
        <w:top w:val="none" w:sz="0" w:space="0" w:color="auto"/>
        <w:left w:val="none" w:sz="0" w:space="0" w:color="auto"/>
        <w:bottom w:val="none" w:sz="0" w:space="0" w:color="auto"/>
        <w:right w:val="none" w:sz="0" w:space="0" w:color="auto"/>
      </w:divBdr>
    </w:div>
    <w:div w:id="1645237500">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6351924">
      <w:bodyDiv w:val="1"/>
      <w:marLeft w:val="0"/>
      <w:marRight w:val="0"/>
      <w:marTop w:val="0"/>
      <w:marBottom w:val="0"/>
      <w:divBdr>
        <w:top w:val="none" w:sz="0" w:space="0" w:color="auto"/>
        <w:left w:val="none" w:sz="0" w:space="0" w:color="auto"/>
        <w:bottom w:val="none" w:sz="0" w:space="0" w:color="auto"/>
        <w:right w:val="none" w:sz="0" w:space="0" w:color="auto"/>
      </w:divBdr>
    </w:div>
    <w:div w:id="1646550459">
      <w:bodyDiv w:val="1"/>
      <w:marLeft w:val="0"/>
      <w:marRight w:val="0"/>
      <w:marTop w:val="0"/>
      <w:marBottom w:val="0"/>
      <w:divBdr>
        <w:top w:val="none" w:sz="0" w:space="0" w:color="auto"/>
        <w:left w:val="none" w:sz="0" w:space="0" w:color="auto"/>
        <w:bottom w:val="none" w:sz="0" w:space="0" w:color="auto"/>
        <w:right w:val="none" w:sz="0" w:space="0" w:color="auto"/>
      </w:divBdr>
    </w:div>
    <w:div w:id="1646931332">
      <w:bodyDiv w:val="1"/>
      <w:marLeft w:val="0"/>
      <w:marRight w:val="0"/>
      <w:marTop w:val="0"/>
      <w:marBottom w:val="0"/>
      <w:divBdr>
        <w:top w:val="none" w:sz="0" w:space="0" w:color="auto"/>
        <w:left w:val="none" w:sz="0" w:space="0" w:color="auto"/>
        <w:bottom w:val="none" w:sz="0" w:space="0" w:color="auto"/>
        <w:right w:val="none" w:sz="0" w:space="0" w:color="auto"/>
      </w:divBdr>
    </w:div>
    <w:div w:id="1646933440">
      <w:bodyDiv w:val="1"/>
      <w:marLeft w:val="0"/>
      <w:marRight w:val="0"/>
      <w:marTop w:val="0"/>
      <w:marBottom w:val="0"/>
      <w:divBdr>
        <w:top w:val="none" w:sz="0" w:space="0" w:color="auto"/>
        <w:left w:val="none" w:sz="0" w:space="0" w:color="auto"/>
        <w:bottom w:val="none" w:sz="0" w:space="0" w:color="auto"/>
        <w:right w:val="none" w:sz="0" w:space="0" w:color="auto"/>
      </w:divBdr>
    </w:div>
    <w:div w:id="1648169173">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281856">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09671">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2707093">
      <w:bodyDiv w:val="1"/>
      <w:marLeft w:val="0"/>
      <w:marRight w:val="0"/>
      <w:marTop w:val="0"/>
      <w:marBottom w:val="0"/>
      <w:divBdr>
        <w:top w:val="none" w:sz="0" w:space="0" w:color="auto"/>
        <w:left w:val="none" w:sz="0" w:space="0" w:color="auto"/>
        <w:bottom w:val="none" w:sz="0" w:space="0" w:color="auto"/>
        <w:right w:val="none" w:sz="0" w:space="0" w:color="auto"/>
      </w:divBdr>
    </w:div>
    <w:div w:id="1652757725">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375893">
      <w:bodyDiv w:val="1"/>
      <w:marLeft w:val="0"/>
      <w:marRight w:val="0"/>
      <w:marTop w:val="0"/>
      <w:marBottom w:val="0"/>
      <w:divBdr>
        <w:top w:val="none" w:sz="0" w:space="0" w:color="auto"/>
        <w:left w:val="none" w:sz="0" w:space="0" w:color="auto"/>
        <w:bottom w:val="none" w:sz="0" w:space="0" w:color="auto"/>
        <w:right w:val="none" w:sz="0" w:space="0" w:color="auto"/>
      </w:divBdr>
    </w:div>
    <w:div w:id="1655404323">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032496">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05751">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15817">
      <w:bodyDiv w:val="1"/>
      <w:marLeft w:val="0"/>
      <w:marRight w:val="0"/>
      <w:marTop w:val="0"/>
      <w:marBottom w:val="0"/>
      <w:divBdr>
        <w:top w:val="none" w:sz="0" w:space="0" w:color="auto"/>
        <w:left w:val="none" w:sz="0" w:space="0" w:color="auto"/>
        <w:bottom w:val="none" w:sz="0" w:space="0" w:color="auto"/>
        <w:right w:val="none" w:sz="0" w:space="0" w:color="auto"/>
      </w:divBdr>
    </w:div>
    <w:div w:id="1658916428">
      <w:bodyDiv w:val="1"/>
      <w:marLeft w:val="0"/>
      <w:marRight w:val="0"/>
      <w:marTop w:val="0"/>
      <w:marBottom w:val="0"/>
      <w:divBdr>
        <w:top w:val="none" w:sz="0" w:space="0" w:color="auto"/>
        <w:left w:val="none" w:sz="0" w:space="0" w:color="auto"/>
        <w:bottom w:val="none" w:sz="0" w:space="0" w:color="auto"/>
        <w:right w:val="none" w:sz="0" w:space="0" w:color="auto"/>
      </w:divBdr>
    </w:div>
    <w:div w:id="1658918335">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381012">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0771647">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241552">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045424">
      <w:bodyDiv w:val="1"/>
      <w:marLeft w:val="0"/>
      <w:marRight w:val="0"/>
      <w:marTop w:val="0"/>
      <w:marBottom w:val="0"/>
      <w:divBdr>
        <w:top w:val="none" w:sz="0" w:space="0" w:color="auto"/>
        <w:left w:val="none" w:sz="0" w:space="0" w:color="auto"/>
        <w:bottom w:val="none" w:sz="0" w:space="0" w:color="auto"/>
        <w:right w:val="none" w:sz="0" w:space="0" w:color="auto"/>
      </w:divBdr>
    </w:div>
    <w:div w:id="166409051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131678">
      <w:bodyDiv w:val="1"/>
      <w:marLeft w:val="0"/>
      <w:marRight w:val="0"/>
      <w:marTop w:val="0"/>
      <w:marBottom w:val="0"/>
      <w:divBdr>
        <w:top w:val="none" w:sz="0" w:space="0" w:color="auto"/>
        <w:left w:val="none" w:sz="0" w:space="0" w:color="auto"/>
        <w:bottom w:val="none" w:sz="0" w:space="0" w:color="auto"/>
        <w:right w:val="none" w:sz="0" w:space="0" w:color="auto"/>
      </w:divBdr>
    </w:div>
    <w:div w:id="1666320929">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39055">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8632058">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5457">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3695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711958">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411221">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260837">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105335">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16540">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7417227">
      <w:bodyDiv w:val="1"/>
      <w:marLeft w:val="0"/>
      <w:marRight w:val="0"/>
      <w:marTop w:val="0"/>
      <w:marBottom w:val="0"/>
      <w:divBdr>
        <w:top w:val="none" w:sz="0" w:space="0" w:color="auto"/>
        <w:left w:val="none" w:sz="0" w:space="0" w:color="auto"/>
        <w:bottom w:val="none" w:sz="0" w:space="0" w:color="auto"/>
        <w:right w:val="none" w:sz="0" w:space="0" w:color="auto"/>
      </w:divBdr>
    </w:div>
    <w:div w:id="1677806156">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34034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035730">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7945543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541919">
      <w:bodyDiv w:val="1"/>
      <w:marLeft w:val="0"/>
      <w:marRight w:val="0"/>
      <w:marTop w:val="0"/>
      <w:marBottom w:val="0"/>
      <w:divBdr>
        <w:top w:val="none" w:sz="0" w:space="0" w:color="auto"/>
        <w:left w:val="none" w:sz="0" w:space="0" w:color="auto"/>
        <w:bottom w:val="none" w:sz="0" w:space="0" w:color="auto"/>
        <w:right w:val="none" w:sz="0" w:space="0" w:color="auto"/>
      </w:divBdr>
    </w:div>
    <w:div w:id="1680690893">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393146">
      <w:bodyDiv w:val="1"/>
      <w:marLeft w:val="0"/>
      <w:marRight w:val="0"/>
      <w:marTop w:val="0"/>
      <w:marBottom w:val="0"/>
      <w:divBdr>
        <w:top w:val="none" w:sz="0" w:space="0" w:color="auto"/>
        <w:left w:val="none" w:sz="0" w:space="0" w:color="auto"/>
        <w:bottom w:val="none" w:sz="0" w:space="0" w:color="auto"/>
        <w:right w:val="none" w:sz="0" w:space="0" w:color="auto"/>
      </w:divBdr>
    </w:div>
    <w:div w:id="1681732807">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076802">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465415">
      <w:bodyDiv w:val="1"/>
      <w:marLeft w:val="0"/>
      <w:marRight w:val="0"/>
      <w:marTop w:val="0"/>
      <w:marBottom w:val="0"/>
      <w:divBdr>
        <w:top w:val="none" w:sz="0" w:space="0" w:color="auto"/>
        <w:left w:val="none" w:sz="0" w:space="0" w:color="auto"/>
        <w:bottom w:val="none" w:sz="0" w:space="0" w:color="auto"/>
        <w:right w:val="none" w:sz="0" w:space="0" w:color="auto"/>
      </w:divBdr>
    </w:div>
    <w:div w:id="1682587698">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0892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5590432">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444">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24299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00192">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362349">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33438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864872">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451651">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12226">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59800">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341792">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187104">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499583">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671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498009">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617470">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38802">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223196">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6811967">
      <w:bodyDiv w:val="1"/>
      <w:marLeft w:val="0"/>
      <w:marRight w:val="0"/>
      <w:marTop w:val="0"/>
      <w:marBottom w:val="0"/>
      <w:divBdr>
        <w:top w:val="none" w:sz="0" w:space="0" w:color="auto"/>
        <w:left w:val="none" w:sz="0" w:space="0" w:color="auto"/>
        <w:bottom w:val="none" w:sz="0" w:space="0" w:color="auto"/>
        <w:right w:val="none" w:sz="0" w:space="0" w:color="auto"/>
      </w:divBdr>
    </w:div>
    <w:div w:id="1697342931">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698771543">
      <w:bodyDiv w:val="1"/>
      <w:marLeft w:val="0"/>
      <w:marRight w:val="0"/>
      <w:marTop w:val="0"/>
      <w:marBottom w:val="0"/>
      <w:divBdr>
        <w:top w:val="none" w:sz="0" w:space="0" w:color="auto"/>
        <w:left w:val="none" w:sz="0" w:space="0" w:color="auto"/>
        <w:bottom w:val="none" w:sz="0" w:space="0" w:color="auto"/>
        <w:right w:val="none" w:sz="0" w:space="0" w:color="auto"/>
      </w:divBdr>
    </w:div>
    <w:div w:id="1699964829">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586713">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244647">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35745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47445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6909845">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7487020">
      <w:bodyDiv w:val="1"/>
      <w:marLeft w:val="0"/>
      <w:marRight w:val="0"/>
      <w:marTop w:val="0"/>
      <w:marBottom w:val="0"/>
      <w:divBdr>
        <w:top w:val="none" w:sz="0" w:space="0" w:color="auto"/>
        <w:left w:val="none" w:sz="0" w:space="0" w:color="auto"/>
        <w:bottom w:val="none" w:sz="0" w:space="0" w:color="auto"/>
        <w:right w:val="none" w:sz="0" w:space="0" w:color="auto"/>
      </w:divBdr>
    </w:div>
    <w:div w:id="1708330834">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8797875">
      <w:bodyDiv w:val="1"/>
      <w:marLeft w:val="0"/>
      <w:marRight w:val="0"/>
      <w:marTop w:val="0"/>
      <w:marBottom w:val="0"/>
      <w:divBdr>
        <w:top w:val="none" w:sz="0" w:space="0" w:color="auto"/>
        <w:left w:val="none" w:sz="0" w:space="0" w:color="auto"/>
        <w:bottom w:val="none" w:sz="0" w:space="0" w:color="auto"/>
        <w:right w:val="none" w:sz="0" w:space="0" w:color="auto"/>
      </w:divBdr>
    </w:div>
    <w:div w:id="1708917621">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36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11188">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027461">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611828">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196329">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7969926">
      <w:bodyDiv w:val="1"/>
      <w:marLeft w:val="0"/>
      <w:marRight w:val="0"/>
      <w:marTop w:val="0"/>
      <w:marBottom w:val="0"/>
      <w:divBdr>
        <w:top w:val="none" w:sz="0" w:space="0" w:color="auto"/>
        <w:left w:val="none" w:sz="0" w:space="0" w:color="auto"/>
        <w:bottom w:val="none" w:sz="0" w:space="0" w:color="auto"/>
        <w:right w:val="none" w:sz="0" w:space="0" w:color="auto"/>
      </w:divBdr>
    </w:div>
    <w:div w:id="1717972064">
      <w:bodyDiv w:val="1"/>
      <w:marLeft w:val="0"/>
      <w:marRight w:val="0"/>
      <w:marTop w:val="0"/>
      <w:marBottom w:val="0"/>
      <w:divBdr>
        <w:top w:val="none" w:sz="0" w:space="0" w:color="auto"/>
        <w:left w:val="none" w:sz="0" w:space="0" w:color="auto"/>
        <w:bottom w:val="none" w:sz="0" w:space="0" w:color="auto"/>
        <w:right w:val="none" w:sz="0" w:space="0" w:color="auto"/>
      </w:divBdr>
    </w:div>
    <w:div w:id="1717973559">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8818984">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709302">
      <w:bodyDiv w:val="1"/>
      <w:marLeft w:val="0"/>
      <w:marRight w:val="0"/>
      <w:marTop w:val="0"/>
      <w:marBottom w:val="0"/>
      <w:divBdr>
        <w:top w:val="none" w:sz="0" w:space="0" w:color="auto"/>
        <w:left w:val="none" w:sz="0" w:space="0" w:color="auto"/>
        <w:bottom w:val="none" w:sz="0" w:space="0" w:color="auto"/>
        <w:right w:val="none" w:sz="0" w:space="0" w:color="auto"/>
      </w:divBdr>
    </w:div>
    <w:div w:id="1721780189">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171865">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747767">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36608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19917">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815">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719618">
      <w:bodyDiv w:val="1"/>
      <w:marLeft w:val="0"/>
      <w:marRight w:val="0"/>
      <w:marTop w:val="0"/>
      <w:marBottom w:val="0"/>
      <w:divBdr>
        <w:top w:val="none" w:sz="0" w:space="0" w:color="auto"/>
        <w:left w:val="none" w:sz="0" w:space="0" w:color="auto"/>
        <w:bottom w:val="none" w:sz="0" w:space="0" w:color="auto"/>
        <w:right w:val="none" w:sz="0" w:space="0" w:color="auto"/>
      </w:divBdr>
    </w:div>
    <w:div w:id="1724870583">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330471">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595519">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416747">
      <w:bodyDiv w:val="1"/>
      <w:marLeft w:val="0"/>
      <w:marRight w:val="0"/>
      <w:marTop w:val="0"/>
      <w:marBottom w:val="0"/>
      <w:divBdr>
        <w:top w:val="none" w:sz="0" w:space="0" w:color="auto"/>
        <w:left w:val="none" w:sz="0" w:space="0" w:color="auto"/>
        <w:bottom w:val="none" w:sz="0" w:space="0" w:color="auto"/>
        <w:right w:val="none" w:sz="0" w:space="0" w:color="auto"/>
      </w:divBdr>
    </w:div>
    <w:div w:id="1726874380">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340893">
      <w:bodyDiv w:val="1"/>
      <w:marLeft w:val="0"/>
      <w:marRight w:val="0"/>
      <w:marTop w:val="0"/>
      <w:marBottom w:val="0"/>
      <w:divBdr>
        <w:top w:val="none" w:sz="0" w:space="0" w:color="auto"/>
        <w:left w:val="none" w:sz="0" w:space="0" w:color="auto"/>
        <w:bottom w:val="none" w:sz="0" w:space="0" w:color="auto"/>
        <w:right w:val="none" w:sz="0" w:space="0" w:color="auto"/>
      </w:divBdr>
    </w:div>
    <w:div w:id="1728600241">
      <w:bodyDiv w:val="1"/>
      <w:marLeft w:val="0"/>
      <w:marRight w:val="0"/>
      <w:marTop w:val="0"/>
      <w:marBottom w:val="0"/>
      <w:divBdr>
        <w:top w:val="none" w:sz="0" w:space="0" w:color="auto"/>
        <w:left w:val="none" w:sz="0" w:space="0" w:color="auto"/>
        <w:bottom w:val="none" w:sz="0" w:space="0" w:color="auto"/>
        <w:right w:val="none" w:sz="0" w:space="0" w:color="auto"/>
      </w:divBdr>
    </w:div>
    <w:div w:id="172860143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106519">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0641248">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2847619">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06520">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428124">
      <w:bodyDiv w:val="1"/>
      <w:marLeft w:val="0"/>
      <w:marRight w:val="0"/>
      <w:marTop w:val="0"/>
      <w:marBottom w:val="0"/>
      <w:divBdr>
        <w:top w:val="none" w:sz="0" w:space="0" w:color="auto"/>
        <w:left w:val="none" w:sz="0" w:space="0" w:color="auto"/>
        <w:bottom w:val="none" w:sz="0" w:space="0" w:color="auto"/>
        <w:right w:val="none" w:sz="0" w:space="0" w:color="auto"/>
      </w:divBdr>
    </w:div>
    <w:div w:id="1733500232">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079502">
      <w:bodyDiv w:val="1"/>
      <w:marLeft w:val="0"/>
      <w:marRight w:val="0"/>
      <w:marTop w:val="0"/>
      <w:marBottom w:val="0"/>
      <w:divBdr>
        <w:top w:val="none" w:sz="0" w:space="0" w:color="auto"/>
        <w:left w:val="none" w:sz="0" w:space="0" w:color="auto"/>
        <w:bottom w:val="none" w:sz="0" w:space="0" w:color="auto"/>
        <w:right w:val="none" w:sz="0" w:space="0" w:color="auto"/>
      </w:divBdr>
    </w:div>
    <w:div w:id="1735161807">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39039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6540075">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243136">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666040">
      <w:bodyDiv w:val="1"/>
      <w:marLeft w:val="0"/>
      <w:marRight w:val="0"/>
      <w:marTop w:val="0"/>
      <w:marBottom w:val="0"/>
      <w:divBdr>
        <w:top w:val="none" w:sz="0" w:space="0" w:color="auto"/>
        <w:left w:val="none" w:sz="0" w:space="0" w:color="auto"/>
        <w:bottom w:val="none" w:sz="0" w:space="0" w:color="auto"/>
        <w:right w:val="none" w:sz="0" w:space="0" w:color="auto"/>
      </w:divBdr>
    </w:div>
    <w:div w:id="1739670261">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0909056">
      <w:bodyDiv w:val="1"/>
      <w:marLeft w:val="0"/>
      <w:marRight w:val="0"/>
      <w:marTop w:val="0"/>
      <w:marBottom w:val="0"/>
      <w:divBdr>
        <w:top w:val="none" w:sz="0" w:space="0" w:color="auto"/>
        <w:left w:val="none" w:sz="0" w:space="0" w:color="auto"/>
        <w:bottom w:val="none" w:sz="0" w:space="0" w:color="auto"/>
        <w:right w:val="none" w:sz="0" w:space="0" w:color="auto"/>
      </w:divBdr>
    </w:div>
    <w:div w:id="1741636399">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1267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352368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528356">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4915233">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681104">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116167">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308968">
      <w:bodyDiv w:val="1"/>
      <w:marLeft w:val="0"/>
      <w:marRight w:val="0"/>
      <w:marTop w:val="0"/>
      <w:marBottom w:val="0"/>
      <w:divBdr>
        <w:top w:val="none" w:sz="0" w:space="0" w:color="auto"/>
        <w:left w:val="none" w:sz="0" w:space="0" w:color="auto"/>
        <w:bottom w:val="none" w:sz="0" w:space="0" w:color="auto"/>
        <w:right w:val="none" w:sz="0" w:space="0" w:color="auto"/>
      </w:divBdr>
    </w:div>
    <w:div w:id="1749423333">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0926409">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357071">
      <w:bodyDiv w:val="1"/>
      <w:marLeft w:val="0"/>
      <w:marRight w:val="0"/>
      <w:marTop w:val="0"/>
      <w:marBottom w:val="0"/>
      <w:divBdr>
        <w:top w:val="none" w:sz="0" w:space="0" w:color="auto"/>
        <w:left w:val="none" w:sz="0" w:space="0" w:color="auto"/>
        <w:bottom w:val="none" w:sz="0" w:space="0" w:color="auto"/>
        <w:right w:val="none" w:sz="0" w:space="0" w:color="auto"/>
      </w:divBdr>
    </w:div>
    <w:div w:id="1753699276">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545974">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397530">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41001">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6633263">
      <w:bodyDiv w:val="1"/>
      <w:marLeft w:val="0"/>
      <w:marRight w:val="0"/>
      <w:marTop w:val="0"/>
      <w:marBottom w:val="0"/>
      <w:divBdr>
        <w:top w:val="none" w:sz="0" w:space="0" w:color="auto"/>
        <w:left w:val="none" w:sz="0" w:space="0" w:color="auto"/>
        <w:bottom w:val="none" w:sz="0" w:space="0" w:color="auto"/>
        <w:right w:val="none" w:sz="0" w:space="0" w:color="auto"/>
      </w:divBdr>
    </w:div>
    <w:div w:id="175709460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7245912">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713546">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0366953">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1442112">
      <w:bodyDiv w:val="1"/>
      <w:marLeft w:val="0"/>
      <w:marRight w:val="0"/>
      <w:marTop w:val="0"/>
      <w:marBottom w:val="0"/>
      <w:divBdr>
        <w:top w:val="none" w:sz="0" w:space="0" w:color="auto"/>
        <w:left w:val="none" w:sz="0" w:space="0" w:color="auto"/>
        <w:bottom w:val="none" w:sz="0" w:space="0" w:color="auto"/>
        <w:right w:val="none" w:sz="0" w:space="0" w:color="auto"/>
      </w:divBdr>
    </w:div>
    <w:div w:id="1761486854">
      <w:bodyDiv w:val="1"/>
      <w:marLeft w:val="0"/>
      <w:marRight w:val="0"/>
      <w:marTop w:val="0"/>
      <w:marBottom w:val="0"/>
      <w:divBdr>
        <w:top w:val="none" w:sz="0" w:space="0" w:color="auto"/>
        <w:left w:val="none" w:sz="0" w:space="0" w:color="auto"/>
        <w:bottom w:val="none" w:sz="0" w:space="0" w:color="auto"/>
        <w:right w:val="none" w:sz="0" w:space="0" w:color="auto"/>
      </w:divBdr>
    </w:div>
    <w:div w:id="1761634938">
      <w:bodyDiv w:val="1"/>
      <w:marLeft w:val="0"/>
      <w:marRight w:val="0"/>
      <w:marTop w:val="0"/>
      <w:marBottom w:val="0"/>
      <w:divBdr>
        <w:top w:val="none" w:sz="0" w:space="0" w:color="auto"/>
        <w:left w:val="none" w:sz="0" w:space="0" w:color="auto"/>
        <w:bottom w:val="none" w:sz="0" w:space="0" w:color="auto"/>
        <w:right w:val="none" w:sz="0" w:space="0" w:color="auto"/>
      </w:divBdr>
    </w:div>
    <w:div w:id="1761637466">
      <w:bodyDiv w:val="1"/>
      <w:marLeft w:val="0"/>
      <w:marRight w:val="0"/>
      <w:marTop w:val="0"/>
      <w:marBottom w:val="0"/>
      <w:divBdr>
        <w:top w:val="none" w:sz="0" w:space="0" w:color="auto"/>
        <w:left w:val="none" w:sz="0" w:space="0" w:color="auto"/>
        <w:bottom w:val="none" w:sz="0" w:space="0" w:color="auto"/>
        <w:right w:val="none" w:sz="0" w:space="0" w:color="auto"/>
      </w:divBdr>
    </w:div>
    <w:div w:id="1761873726">
      <w:bodyDiv w:val="1"/>
      <w:marLeft w:val="0"/>
      <w:marRight w:val="0"/>
      <w:marTop w:val="0"/>
      <w:marBottom w:val="0"/>
      <w:divBdr>
        <w:top w:val="none" w:sz="0" w:space="0" w:color="auto"/>
        <w:left w:val="none" w:sz="0" w:space="0" w:color="auto"/>
        <w:bottom w:val="none" w:sz="0" w:space="0" w:color="auto"/>
        <w:right w:val="none" w:sz="0" w:space="0" w:color="auto"/>
      </w:divBdr>
    </w:div>
    <w:div w:id="1762527527">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2993488">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114592">
      <w:bodyDiv w:val="1"/>
      <w:marLeft w:val="0"/>
      <w:marRight w:val="0"/>
      <w:marTop w:val="0"/>
      <w:marBottom w:val="0"/>
      <w:divBdr>
        <w:top w:val="none" w:sz="0" w:space="0" w:color="auto"/>
        <w:left w:val="none" w:sz="0" w:space="0" w:color="auto"/>
        <w:bottom w:val="none" w:sz="0" w:space="0" w:color="auto"/>
        <w:right w:val="none" w:sz="0" w:space="0" w:color="auto"/>
      </w:divBdr>
    </w:div>
    <w:div w:id="1767728274">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7920203">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698456">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00326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1778292">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234051">
      <w:bodyDiv w:val="1"/>
      <w:marLeft w:val="0"/>
      <w:marRight w:val="0"/>
      <w:marTop w:val="0"/>
      <w:marBottom w:val="0"/>
      <w:divBdr>
        <w:top w:val="none" w:sz="0" w:space="0" w:color="auto"/>
        <w:left w:val="none" w:sz="0" w:space="0" w:color="auto"/>
        <w:bottom w:val="none" w:sz="0" w:space="0" w:color="auto"/>
        <w:right w:val="none" w:sz="0" w:space="0" w:color="auto"/>
      </w:divBdr>
    </w:div>
    <w:div w:id="1773352724">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4405">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361731">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7947694">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79596708">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0370739">
      <w:bodyDiv w:val="1"/>
      <w:marLeft w:val="0"/>
      <w:marRight w:val="0"/>
      <w:marTop w:val="0"/>
      <w:marBottom w:val="0"/>
      <w:divBdr>
        <w:top w:val="none" w:sz="0" w:space="0" w:color="auto"/>
        <w:left w:val="none" w:sz="0" w:space="0" w:color="auto"/>
        <w:bottom w:val="none" w:sz="0" w:space="0" w:color="auto"/>
        <w:right w:val="none" w:sz="0" w:space="0" w:color="auto"/>
      </w:divBdr>
    </w:div>
    <w:div w:id="1780492345">
      <w:bodyDiv w:val="1"/>
      <w:marLeft w:val="0"/>
      <w:marRight w:val="0"/>
      <w:marTop w:val="0"/>
      <w:marBottom w:val="0"/>
      <w:divBdr>
        <w:top w:val="none" w:sz="0" w:space="0" w:color="auto"/>
        <w:left w:val="none" w:sz="0" w:space="0" w:color="auto"/>
        <w:bottom w:val="none" w:sz="0" w:space="0" w:color="auto"/>
        <w:right w:val="none" w:sz="0" w:space="0" w:color="auto"/>
      </w:divBdr>
    </w:div>
    <w:div w:id="1780831580">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1559541">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383443">
      <w:bodyDiv w:val="1"/>
      <w:marLeft w:val="0"/>
      <w:marRight w:val="0"/>
      <w:marTop w:val="0"/>
      <w:marBottom w:val="0"/>
      <w:divBdr>
        <w:top w:val="none" w:sz="0" w:space="0" w:color="auto"/>
        <w:left w:val="none" w:sz="0" w:space="0" w:color="auto"/>
        <w:bottom w:val="none" w:sz="0" w:space="0" w:color="auto"/>
        <w:right w:val="none" w:sz="0" w:space="0" w:color="auto"/>
      </w:divBdr>
    </w:div>
    <w:div w:id="178264795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656">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493359">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5659444">
      <w:bodyDiv w:val="1"/>
      <w:marLeft w:val="0"/>
      <w:marRight w:val="0"/>
      <w:marTop w:val="0"/>
      <w:marBottom w:val="0"/>
      <w:divBdr>
        <w:top w:val="none" w:sz="0" w:space="0" w:color="auto"/>
        <w:left w:val="none" w:sz="0" w:space="0" w:color="auto"/>
        <w:bottom w:val="none" w:sz="0" w:space="0" w:color="auto"/>
        <w:right w:val="none" w:sz="0" w:space="0" w:color="auto"/>
      </w:divBdr>
    </w:div>
    <w:div w:id="1785804729">
      <w:bodyDiv w:val="1"/>
      <w:marLeft w:val="0"/>
      <w:marRight w:val="0"/>
      <w:marTop w:val="0"/>
      <w:marBottom w:val="0"/>
      <w:divBdr>
        <w:top w:val="none" w:sz="0" w:space="0" w:color="auto"/>
        <w:left w:val="none" w:sz="0" w:space="0" w:color="auto"/>
        <w:bottom w:val="none" w:sz="0" w:space="0" w:color="auto"/>
        <w:right w:val="none" w:sz="0" w:space="0" w:color="auto"/>
      </w:divBdr>
    </w:div>
    <w:div w:id="178600221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042308">
      <w:bodyDiv w:val="1"/>
      <w:marLeft w:val="0"/>
      <w:marRight w:val="0"/>
      <w:marTop w:val="0"/>
      <w:marBottom w:val="0"/>
      <w:divBdr>
        <w:top w:val="none" w:sz="0" w:space="0" w:color="auto"/>
        <w:left w:val="none" w:sz="0" w:space="0" w:color="auto"/>
        <w:bottom w:val="none" w:sz="0" w:space="0" w:color="auto"/>
        <w:right w:val="none" w:sz="0" w:space="0" w:color="auto"/>
      </w:divBdr>
    </w:div>
    <w:div w:id="178830826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052256">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0707232">
      <w:bodyDiv w:val="1"/>
      <w:marLeft w:val="0"/>
      <w:marRight w:val="0"/>
      <w:marTop w:val="0"/>
      <w:marBottom w:val="0"/>
      <w:divBdr>
        <w:top w:val="none" w:sz="0" w:space="0" w:color="auto"/>
        <w:left w:val="none" w:sz="0" w:space="0" w:color="auto"/>
        <w:bottom w:val="none" w:sz="0" w:space="0" w:color="auto"/>
        <w:right w:val="none" w:sz="0" w:space="0" w:color="auto"/>
      </w:divBdr>
    </w:div>
    <w:div w:id="1790855160">
      <w:bodyDiv w:val="1"/>
      <w:marLeft w:val="0"/>
      <w:marRight w:val="0"/>
      <w:marTop w:val="0"/>
      <w:marBottom w:val="0"/>
      <w:divBdr>
        <w:top w:val="none" w:sz="0" w:space="0" w:color="auto"/>
        <w:left w:val="none" w:sz="0" w:space="0" w:color="auto"/>
        <w:bottom w:val="none" w:sz="0" w:space="0" w:color="auto"/>
        <w:right w:val="none" w:sz="0" w:space="0" w:color="auto"/>
      </w:divBdr>
    </w:div>
    <w:div w:id="1791320543">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281637">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010622">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405143">
      <w:bodyDiv w:val="1"/>
      <w:marLeft w:val="0"/>
      <w:marRight w:val="0"/>
      <w:marTop w:val="0"/>
      <w:marBottom w:val="0"/>
      <w:divBdr>
        <w:top w:val="none" w:sz="0" w:space="0" w:color="auto"/>
        <w:left w:val="none" w:sz="0" w:space="0" w:color="auto"/>
        <w:bottom w:val="none" w:sz="0" w:space="0" w:color="auto"/>
        <w:right w:val="none" w:sz="0" w:space="0" w:color="auto"/>
      </w:divBdr>
    </w:div>
    <w:div w:id="1793590166">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4331">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246632">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5637992">
      <w:bodyDiv w:val="1"/>
      <w:marLeft w:val="0"/>
      <w:marRight w:val="0"/>
      <w:marTop w:val="0"/>
      <w:marBottom w:val="0"/>
      <w:divBdr>
        <w:top w:val="none" w:sz="0" w:space="0" w:color="auto"/>
        <w:left w:val="none" w:sz="0" w:space="0" w:color="auto"/>
        <w:bottom w:val="none" w:sz="0" w:space="0" w:color="auto"/>
        <w:right w:val="none" w:sz="0" w:space="0" w:color="auto"/>
      </w:divBdr>
    </w:div>
    <w:div w:id="1795784259">
      <w:bodyDiv w:val="1"/>
      <w:marLeft w:val="0"/>
      <w:marRight w:val="0"/>
      <w:marTop w:val="0"/>
      <w:marBottom w:val="0"/>
      <w:divBdr>
        <w:top w:val="none" w:sz="0" w:space="0" w:color="auto"/>
        <w:left w:val="none" w:sz="0" w:space="0" w:color="auto"/>
        <w:bottom w:val="none" w:sz="0" w:space="0" w:color="auto"/>
        <w:right w:val="none" w:sz="0" w:space="0" w:color="auto"/>
      </w:divBdr>
    </w:div>
    <w:div w:id="1795949674">
      <w:bodyDiv w:val="1"/>
      <w:marLeft w:val="0"/>
      <w:marRight w:val="0"/>
      <w:marTop w:val="0"/>
      <w:marBottom w:val="0"/>
      <w:divBdr>
        <w:top w:val="none" w:sz="0" w:space="0" w:color="auto"/>
        <w:left w:val="none" w:sz="0" w:space="0" w:color="auto"/>
        <w:bottom w:val="none" w:sz="0" w:space="0" w:color="auto"/>
        <w:right w:val="none" w:sz="0" w:space="0" w:color="auto"/>
      </w:divBdr>
    </w:div>
    <w:div w:id="1796488145">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217874">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7985273">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33203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799953591">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1243">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2070908">
      <w:bodyDiv w:val="1"/>
      <w:marLeft w:val="0"/>
      <w:marRight w:val="0"/>
      <w:marTop w:val="0"/>
      <w:marBottom w:val="0"/>
      <w:divBdr>
        <w:top w:val="none" w:sz="0" w:space="0" w:color="auto"/>
        <w:left w:val="none" w:sz="0" w:space="0" w:color="auto"/>
        <w:bottom w:val="none" w:sz="0" w:space="0" w:color="auto"/>
        <w:right w:val="none" w:sz="0" w:space="0" w:color="auto"/>
      </w:divBdr>
    </w:div>
    <w:div w:id="1802503611">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3763866">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24723">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357632">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09856011">
      <w:bodyDiv w:val="1"/>
      <w:marLeft w:val="0"/>
      <w:marRight w:val="0"/>
      <w:marTop w:val="0"/>
      <w:marBottom w:val="0"/>
      <w:divBdr>
        <w:top w:val="none" w:sz="0" w:space="0" w:color="auto"/>
        <w:left w:val="none" w:sz="0" w:space="0" w:color="auto"/>
        <w:bottom w:val="none" w:sz="0" w:space="0" w:color="auto"/>
        <w:right w:val="none" w:sz="0" w:space="0" w:color="auto"/>
      </w:divBdr>
    </w:div>
    <w:div w:id="1809931882">
      <w:bodyDiv w:val="1"/>
      <w:marLeft w:val="0"/>
      <w:marRight w:val="0"/>
      <w:marTop w:val="0"/>
      <w:marBottom w:val="0"/>
      <w:divBdr>
        <w:top w:val="none" w:sz="0" w:space="0" w:color="auto"/>
        <w:left w:val="none" w:sz="0" w:space="0" w:color="auto"/>
        <w:bottom w:val="none" w:sz="0" w:space="0" w:color="auto"/>
        <w:right w:val="none" w:sz="0" w:space="0" w:color="auto"/>
      </w:divBdr>
    </w:div>
    <w:div w:id="1809936476">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0897352">
      <w:bodyDiv w:val="1"/>
      <w:marLeft w:val="0"/>
      <w:marRight w:val="0"/>
      <w:marTop w:val="0"/>
      <w:marBottom w:val="0"/>
      <w:divBdr>
        <w:top w:val="none" w:sz="0" w:space="0" w:color="auto"/>
        <w:left w:val="none" w:sz="0" w:space="0" w:color="auto"/>
        <w:bottom w:val="none" w:sz="0" w:space="0" w:color="auto"/>
        <w:right w:val="none" w:sz="0" w:space="0" w:color="auto"/>
      </w:divBdr>
    </w:div>
    <w:div w:id="1811022537">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4130167">
      <w:bodyDiv w:val="1"/>
      <w:marLeft w:val="0"/>
      <w:marRight w:val="0"/>
      <w:marTop w:val="0"/>
      <w:marBottom w:val="0"/>
      <w:divBdr>
        <w:top w:val="none" w:sz="0" w:space="0" w:color="auto"/>
        <w:left w:val="none" w:sz="0" w:space="0" w:color="auto"/>
        <w:bottom w:val="none" w:sz="0" w:space="0" w:color="auto"/>
        <w:right w:val="none" w:sz="0" w:space="0" w:color="auto"/>
      </w:divBdr>
    </w:div>
    <w:div w:id="1814441379">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372588">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5874820">
      <w:bodyDiv w:val="1"/>
      <w:marLeft w:val="0"/>
      <w:marRight w:val="0"/>
      <w:marTop w:val="0"/>
      <w:marBottom w:val="0"/>
      <w:divBdr>
        <w:top w:val="none" w:sz="0" w:space="0" w:color="auto"/>
        <w:left w:val="none" w:sz="0" w:space="0" w:color="auto"/>
        <w:bottom w:val="none" w:sz="0" w:space="0" w:color="auto"/>
        <w:right w:val="none" w:sz="0" w:space="0" w:color="auto"/>
      </w:divBdr>
    </w:div>
    <w:div w:id="1816099261">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6600337">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673">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497018">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299112">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19960031">
      <w:bodyDiv w:val="1"/>
      <w:marLeft w:val="0"/>
      <w:marRight w:val="0"/>
      <w:marTop w:val="0"/>
      <w:marBottom w:val="0"/>
      <w:divBdr>
        <w:top w:val="none" w:sz="0" w:space="0" w:color="auto"/>
        <w:left w:val="none" w:sz="0" w:space="0" w:color="auto"/>
        <w:bottom w:val="none" w:sz="0" w:space="0" w:color="auto"/>
        <w:right w:val="none" w:sz="0" w:space="0" w:color="auto"/>
      </w:divBdr>
    </w:div>
    <w:div w:id="1820418128">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684664">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531329">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649806">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09041">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3547190">
      <w:bodyDiv w:val="1"/>
      <w:marLeft w:val="0"/>
      <w:marRight w:val="0"/>
      <w:marTop w:val="0"/>
      <w:marBottom w:val="0"/>
      <w:divBdr>
        <w:top w:val="none" w:sz="0" w:space="0" w:color="auto"/>
        <w:left w:val="none" w:sz="0" w:space="0" w:color="auto"/>
        <w:bottom w:val="none" w:sz="0" w:space="0" w:color="auto"/>
        <w:right w:val="none" w:sz="0" w:space="0" w:color="auto"/>
      </w:divBdr>
    </w:div>
    <w:div w:id="1823765257">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588592">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5704186">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282617">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29898738">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0779425">
      <w:bodyDiv w:val="1"/>
      <w:marLeft w:val="0"/>
      <w:marRight w:val="0"/>
      <w:marTop w:val="0"/>
      <w:marBottom w:val="0"/>
      <w:divBdr>
        <w:top w:val="none" w:sz="0" w:space="0" w:color="auto"/>
        <w:left w:val="none" w:sz="0" w:space="0" w:color="auto"/>
        <w:bottom w:val="none" w:sz="0" w:space="0" w:color="auto"/>
        <w:right w:val="none" w:sz="0" w:space="0" w:color="auto"/>
      </w:divBdr>
    </w:div>
    <w:div w:id="1830906707">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58694">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0486">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679861">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5439">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2870184">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492425">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6803603">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155835">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54105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3203379">
      <w:bodyDiv w:val="1"/>
      <w:marLeft w:val="0"/>
      <w:marRight w:val="0"/>
      <w:marTop w:val="0"/>
      <w:marBottom w:val="0"/>
      <w:divBdr>
        <w:top w:val="none" w:sz="0" w:space="0" w:color="auto"/>
        <w:left w:val="none" w:sz="0" w:space="0" w:color="auto"/>
        <w:bottom w:val="none" w:sz="0" w:space="0" w:color="auto"/>
        <w:right w:val="none" w:sz="0" w:space="0" w:color="auto"/>
      </w:divBdr>
    </w:div>
    <w:div w:id="1843659273">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052381">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792477">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2523942">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3955667">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4370368">
      <w:bodyDiv w:val="1"/>
      <w:marLeft w:val="0"/>
      <w:marRight w:val="0"/>
      <w:marTop w:val="0"/>
      <w:marBottom w:val="0"/>
      <w:divBdr>
        <w:top w:val="none" w:sz="0" w:space="0" w:color="auto"/>
        <w:left w:val="none" w:sz="0" w:space="0" w:color="auto"/>
        <w:bottom w:val="none" w:sz="0" w:space="0" w:color="auto"/>
        <w:right w:val="none" w:sz="0" w:space="0" w:color="auto"/>
      </w:divBdr>
    </w:div>
    <w:div w:id="1854614353">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6724447">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078970">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120059">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047653">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6693">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1270">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09532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7937362">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256901">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8830542">
      <w:bodyDiv w:val="1"/>
      <w:marLeft w:val="0"/>
      <w:marRight w:val="0"/>
      <w:marTop w:val="0"/>
      <w:marBottom w:val="0"/>
      <w:divBdr>
        <w:top w:val="none" w:sz="0" w:space="0" w:color="auto"/>
        <w:left w:val="none" w:sz="0" w:space="0" w:color="auto"/>
        <w:bottom w:val="none" w:sz="0" w:space="0" w:color="auto"/>
        <w:right w:val="none" w:sz="0" w:space="0" w:color="auto"/>
      </w:divBdr>
    </w:div>
    <w:div w:id="1868836708">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304787">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033846">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3758515">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5776598">
      <w:bodyDiv w:val="1"/>
      <w:marLeft w:val="0"/>
      <w:marRight w:val="0"/>
      <w:marTop w:val="0"/>
      <w:marBottom w:val="0"/>
      <w:divBdr>
        <w:top w:val="none" w:sz="0" w:space="0" w:color="auto"/>
        <w:left w:val="none" w:sz="0" w:space="0" w:color="auto"/>
        <w:bottom w:val="none" w:sz="0" w:space="0" w:color="auto"/>
        <w:right w:val="none" w:sz="0" w:space="0" w:color="auto"/>
      </w:divBdr>
    </w:div>
    <w:div w:id="1876310574">
      <w:bodyDiv w:val="1"/>
      <w:marLeft w:val="0"/>
      <w:marRight w:val="0"/>
      <w:marTop w:val="0"/>
      <w:marBottom w:val="0"/>
      <w:divBdr>
        <w:top w:val="none" w:sz="0" w:space="0" w:color="auto"/>
        <w:left w:val="none" w:sz="0" w:space="0" w:color="auto"/>
        <w:bottom w:val="none" w:sz="0" w:space="0" w:color="auto"/>
        <w:right w:val="none" w:sz="0" w:space="0" w:color="auto"/>
      </w:divBdr>
    </w:div>
    <w:div w:id="1876455842">
      <w:bodyDiv w:val="1"/>
      <w:marLeft w:val="0"/>
      <w:marRight w:val="0"/>
      <w:marTop w:val="0"/>
      <w:marBottom w:val="0"/>
      <w:divBdr>
        <w:top w:val="none" w:sz="0" w:space="0" w:color="auto"/>
        <w:left w:val="none" w:sz="0" w:space="0" w:color="auto"/>
        <w:bottom w:val="none" w:sz="0" w:space="0" w:color="auto"/>
        <w:right w:val="none" w:sz="0" w:space="0" w:color="auto"/>
      </w:divBdr>
    </w:div>
    <w:div w:id="1876577472">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7741961">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348482">
      <w:bodyDiv w:val="1"/>
      <w:marLeft w:val="0"/>
      <w:marRight w:val="0"/>
      <w:marTop w:val="0"/>
      <w:marBottom w:val="0"/>
      <w:divBdr>
        <w:top w:val="none" w:sz="0" w:space="0" w:color="auto"/>
        <w:left w:val="none" w:sz="0" w:space="0" w:color="auto"/>
        <w:bottom w:val="none" w:sz="0" w:space="0" w:color="auto"/>
        <w:right w:val="none" w:sz="0" w:space="0" w:color="auto"/>
      </w:divBdr>
    </w:div>
    <w:div w:id="1878468320">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243112">
      <w:bodyDiv w:val="1"/>
      <w:marLeft w:val="0"/>
      <w:marRight w:val="0"/>
      <w:marTop w:val="0"/>
      <w:marBottom w:val="0"/>
      <w:divBdr>
        <w:top w:val="none" w:sz="0" w:space="0" w:color="auto"/>
        <w:left w:val="none" w:sz="0" w:space="0" w:color="auto"/>
        <w:bottom w:val="none" w:sz="0" w:space="0" w:color="auto"/>
        <w:right w:val="none" w:sz="0" w:space="0" w:color="auto"/>
      </w:divBdr>
    </w:div>
    <w:div w:id="1880243527">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1822524">
      <w:bodyDiv w:val="1"/>
      <w:marLeft w:val="0"/>
      <w:marRight w:val="0"/>
      <w:marTop w:val="0"/>
      <w:marBottom w:val="0"/>
      <w:divBdr>
        <w:top w:val="none" w:sz="0" w:space="0" w:color="auto"/>
        <w:left w:val="none" w:sz="0" w:space="0" w:color="auto"/>
        <w:bottom w:val="none" w:sz="0" w:space="0" w:color="auto"/>
        <w:right w:val="none" w:sz="0" w:space="0" w:color="auto"/>
      </w:divBdr>
    </w:div>
    <w:div w:id="1881895163">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2547560">
      <w:bodyDiv w:val="1"/>
      <w:marLeft w:val="0"/>
      <w:marRight w:val="0"/>
      <w:marTop w:val="0"/>
      <w:marBottom w:val="0"/>
      <w:divBdr>
        <w:top w:val="none" w:sz="0" w:space="0" w:color="auto"/>
        <w:left w:val="none" w:sz="0" w:space="0" w:color="auto"/>
        <w:bottom w:val="none" w:sz="0" w:space="0" w:color="auto"/>
        <w:right w:val="none" w:sz="0" w:space="0" w:color="auto"/>
      </w:divBdr>
    </w:div>
    <w:div w:id="188313448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3863148">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632785">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634437">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023259">
      <w:bodyDiv w:val="1"/>
      <w:marLeft w:val="0"/>
      <w:marRight w:val="0"/>
      <w:marTop w:val="0"/>
      <w:marBottom w:val="0"/>
      <w:divBdr>
        <w:top w:val="none" w:sz="0" w:space="0" w:color="auto"/>
        <w:left w:val="none" w:sz="0" w:space="0" w:color="auto"/>
        <w:bottom w:val="none" w:sz="0" w:space="0" w:color="auto"/>
        <w:right w:val="none" w:sz="0" w:space="0" w:color="auto"/>
      </w:divBdr>
    </w:div>
    <w:div w:id="1886406231">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183645">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299887">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89611520">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0915187">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2836765">
      <w:bodyDiv w:val="1"/>
      <w:marLeft w:val="0"/>
      <w:marRight w:val="0"/>
      <w:marTop w:val="0"/>
      <w:marBottom w:val="0"/>
      <w:divBdr>
        <w:top w:val="none" w:sz="0" w:space="0" w:color="auto"/>
        <w:left w:val="none" w:sz="0" w:space="0" w:color="auto"/>
        <w:bottom w:val="none" w:sz="0" w:space="0" w:color="auto"/>
        <w:right w:val="none" w:sz="0" w:space="0" w:color="auto"/>
      </w:divBdr>
    </w:div>
    <w:div w:id="1892839290">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045652">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163795">
      <w:bodyDiv w:val="1"/>
      <w:marLeft w:val="0"/>
      <w:marRight w:val="0"/>
      <w:marTop w:val="0"/>
      <w:marBottom w:val="0"/>
      <w:divBdr>
        <w:top w:val="none" w:sz="0" w:space="0" w:color="auto"/>
        <w:left w:val="none" w:sz="0" w:space="0" w:color="auto"/>
        <w:bottom w:val="none" w:sz="0" w:space="0" w:color="auto"/>
        <w:right w:val="none" w:sz="0" w:space="0" w:color="auto"/>
      </w:divBdr>
    </w:div>
    <w:div w:id="1896308813">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7932470">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28012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37911">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246913">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249043">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7952824">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875077">
      <w:bodyDiv w:val="1"/>
      <w:marLeft w:val="0"/>
      <w:marRight w:val="0"/>
      <w:marTop w:val="0"/>
      <w:marBottom w:val="0"/>
      <w:divBdr>
        <w:top w:val="none" w:sz="0" w:space="0" w:color="auto"/>
        <w:left w:val="none" w:sz="0" w:space="0" w:color="auto"/>
        <w:bottom w:val="none" w:sz="0" w:space="0" w:color="auto"/>
        <w:right w:val="none" w:sz="0" w:space="0" w:color="auto"/>
      </w:divBdr>
    </w:div>
    <w:div w:id="1909920572">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186155">
      <w:bodyDiv w:val="1"/>
      <w:marLeft w:val="0"/>
      <w:marRight w:val="0"/>
      <w:marTop w:val="0"/>
      <w:marBottom w:val="0"/>
      <w:divBdr>
        <w:top w:val="none" w:sz="0" w:space="0" w:color="auto"/>
        <w:left w:val="none" w:sz="0" w:space="0" w:color="auto"/>
        <w:bottom w:val="none" w:sz="0" w:space="0" w:color="auto"/>
        <w:right w:val="none" w:sz="0" w:space="0" w:color="auto"/>
      </w:divBdr>
    </w:div>
    <w:div w:id="1910312081">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187803">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697595">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307395">
      <w:bodyDiv w:val="1"/>
      <w:marLeft w:val="0"/>
      <w:marRight w:val="0"/>
      <w:marTop w:val="0"/>
      <w:marBottom w:val="0"/>
      <w:divBdr>
        <w:top w:val="none" w:sz="0" w:space="0" w:color="auto"/>
        <w:left w:val="none" w:sz="0" w:space="0" w:color="auto"/>
        <w:bottom w:val="none" w:sz="0" w:space="0" w:color="auto"/>
        <w:right w:val="none" w:sz="0" w:space="0" w:color="auto"/>
      </w:divBdr>
    </w:div>
    <w:div w:id="1912930879">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084330">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7355">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4928032">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741086">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15167">
      <w:bodyDiv w:val="1"/>
      <w:marLeft w:val="0"/>
      <w:marRight w:val="0"/>
      <w:marTop w:val="0"/>
      <w:marBottom w:val="0"/>
      <w:divBdr>
        <w:top w:val="none" w:sz="0" w:space="0" w:color="auto"/>
        <w:left w:val="none" w:sz="0" w:space="0" w:color="auto"/>
        <w:bottom w:val="none" w:sz="0" w:space="0" w:color="auto"/>
        <w:right w:val="none" w:sz="0" w:space="0" w:color="auto"/>
      </w:divBdr>
    </w:div>
    <w:div w:id="1917015743">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130373">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8513217">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552674">
      <w:bodyDiv w:val="1"/>
      <w:marLeft w:val="0"/>
      <w:marRight w:val="0"/>
      <w:marTop w:val="0"/>
      <w:marBottom w:val="0"/>
      <w:divBdr>
        <w:top w:val="none" w:sz="0" w:space="0" w:color="auto"/>
        <w:left w:val="none" w:sz="0" w:space="0" w:color="auto"/>
        <w:bottom w:val="none" w:sz="0" w:space="0" w:color="auto"/>
        <w:right w:val="none" w:sz="0" w:space="0" w:color="auto"/>
      </w:divBdr>
    </w:div>
    <w:div w:id="1920795391">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2884">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3301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52087">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6840609">
      <w:bodyDiv w:val="1"/>
      <w:marLeft w:val="0"/>
      <w:marRight w:val="0"/>
      <w:marTop w:val="0"/>
      <w:marBottom w:val="0"/>
      <w:divBdr>
        <w:top w:val="none" w:sz="0" w:space="0" w:color="auto"/>
        <w:left w:val="none" w:sz="0" w:space="0" w:color="auto"/>
        <w:bottom w:val="none" w:sz="0" w:space="0" w:color="auto"/>
        <w:right w:val="none" w:sz="0" w:space="0" w:color="auto"/>
      </w:divBdr>
    </w:div>
    <w:div w:id="1927105094">
      <w:bodyDiv w:val="1"/>
      <w:marLeft w:val="0"/>
      <w:marRight w:val="0"/>
      <w:marTop w:val="0"/>
      <w:marBottom w:val="0"/>
      <w:divBdr>
        <w:top w:val="none" w:sz="0" w:space="0" w:color="auto"/>
        <w:left w:val="none" w:sz="0" w:space="0" w:color="auto"/>
        <w:bottom w:val="none" w:sz="0" w:space="0" w:color="auto"/>
        <w:right w:val="none" w:sz="0" w:space="0" w:color="auto"/>
      </w:divBdr>
    </w:div>
    <w:div w:id="1927423627">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733344">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546182">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274949">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476322">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093534">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169119">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8907092">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094280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032009">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562596">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4265227">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841065">
      <w:bodyDiv w:val="1"/>
      <w:marLeft w:val="0"/>
      <w:marRight w:val="0"/>
      <w:marTop w:val="0"/>
      <w:marBottom w:val="0"/>
      <w:divBdr>
        <w:top w:val="none" w:sz="0" w:space="0" w:color="auto"/>
        <w:left w:val="none" w:sz="0" w:space="0" w:color="auto"/>
        <w:bottom w:val="none" w:sz="0" w:space="0" w:color="auto"/>
        <w:right w:val="none" w:sz="0" w:space="0" w:color="auto"/>
      </w:divBdr>
    </w:div>
    <w:div w:id="1945847475">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6957955">
      <w:bodyDiv w:val="1"/>
      <w:marLeft w:val="0"/>
      <w:marRight w:val="0"/>
      <w:marTop w:val="0"/>
      <w:marBottom w:val="0"/>
      <w:divBdr>
        <w:top w:val="none" w:sz="0" w:space="0" w:color="auto"/>
        <w:left w:val="none" w:sz="0" w:space="0" w:color="auto"/>
        <w:bottom w:val="none" w:sz="0" w:space="0" w:color="auto"/>
        <w:right w:val="none" w:sz="0" w:space="0" w:color="auto"/>
      </w:divBdr>
    </w:div>
    <w:div w:id="1947032129">
      <w:bodyDiv w:val="1"/>
      <w:marLeft w:val="0"/>
      <w:marRight w:val="0"/>
      <w:marTop w:val="0"/>
      <w:marBottom w:val="0"/>
      <w:divBdr>
        <w:top w:val="none" w:sz="0" w:space="0" w:color="auto"/>
        <w:left w:val="none" w:sz="0" w:space="0" w:color="auto"/>
        <w:bottom w:val="none" w:sz="0" w:space="0" w:color="auto"/>
        <w:right w:val="none" w:sz="0" w:space="0" w:color="auto"/>
      </w:divBdr>
    </w:div>
    <w:div w:id="194769325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7927525">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613970">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072694">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120064">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551300">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080955">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016879">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326451">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0791781">
      <w:bodyDiv w:val="1"/>
      <w:marLeft w:val="0"/>
      <w:marRight w:val="0"/>
      <w:marTop w:val="0"/>
      <w:marBottom w:val="0"/>
      <w:divBdr>
        <w:top w:val="none" w:sz="0" w:space="0" w:color="auto"/>
        <w:left w:val="none" w:sz="0" w:space="0" w:color="auto"/>
        <w:bottom w:val="none" w:sz="0" w:space="0" w:color="auto"/>
        <w:right w:val="none" w:sz="0" w:space="0" w:color="auto"/>
      </w:divBdr>
    </w:div>
    <w:div w:id="1960914265">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220209">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13114">
      <w:bodyDiv w:val="1"/>
      <w:marLeft w:val="0"/>
      <w:marRight w:val="0"/>
      <w:marTop w:val="0"/>
      <w:marBottom w:val="0"/>
      <w:divBdr>
        <w:top w:val="none" w:sz="0" w:space="0" w:color="auto"/>
        <w:left w:val="none" w:sz="0" w:space="0" w:color="auto"/>
        <w:bottom w:val="none" w:sz="0" w:space="0" w:color="auto"/>
        <w:right w:val="none" w:sz="0" w:space="0" w:color="auto"/>
      </w:divBdr>
    </w:div>
    <w:div w:id="1963414113">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534696">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4998448">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230542">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276531">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665657">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1858183">
      <w:bodyDiv w:val="1"/>
      <w:marLeft w:val="0"/>
      <w:marRight w:val="0"/>
      <w:marTop w:val="0"/>
      <w:marBottom w:val="0"/>
      <w:divBdr>
        <w:top w:val="none" w:sz="0" w:space="0" w:color="auto"/>
        <w:left w:val="none" w:sz="0" w:space="0" w:color="auto"/>
        <w:bottom w:val="none" w:sz="0" w:space="0" w:color="auto"/>
        <w:right w:val="none" w:sz="0" w:space="0" w:color="auto"/>
      </w:divBdr>
    </w:div>
    <w:div w:id="1972249649">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3710716">
      <w:bodyDiv w:val="1"/>
      <w:marLeft w:val="0"/>
      <w:marRight w:val="0"/>
      <w:marTop w:val="0"/>
      <w:marBottom w:val="0"/>
      <w:divBdr>
        <w:top w:val="none" w:sz="0" w:space="0" w:color="auto"/>
        <w:left w:val="none" w:sz="0" w:space="0" w:color="auto"/>
        <w:bottom w:val="none" w:sz="0" w:space="0" w:color="auto"/>
        <w:right w:val="none" w:sz="0" w:space="0" w:color="auto"/>
      </w:divBdr>
    </w:div>
    <w:div w:id="1974098610">
      <w:bodyDiv w:val="1"/>
      <w:marLeft w:val="0"/>
      <w:marRight w:val="0"/>
      <w:marTop w:val="0"/>
      <w:marBottom w:val="0"/>
      <w:divBdr>
        <w:top w:val="none" w:sz="0" w:space="0" w:color="auto"/>
        <w:left w:val="none" w:sz="0" w:space="0" w:color="auto"/>
        <w:bottom w:val="none" w:sz="0" w:space="0" w:color="auto"/>
        <w:right w:val="none" w:sz="0" w:space="0" w:color="auto"/>
      </w:divBdr>
    </w:div>
    <w:div w:id="1974212437">
      <w:bodyDiv w:val="1"/>
      <w:marLeft w:val="0"/>
      <w:marRight w:val="0"/>
      <w:marTop w:val="0"/>
      <w:marBottom w:val="0"/>
      <w:divBdr>
        <w:top w:val="none" w:sz="0" w:space="0" w:color="auto"/>
        <w:left w:val="none" w:sz="0" w:space="0" w:color="auto"/>
        <w:bottom w:val="none" w:sz="0" w:space="0" w:color="auto"/>
        <w:right w:val="none" w:sz="0" w:space="0" w:color="auto"/>
      </w:divBdr>
    </w:div>
    <w:div w:id="1974362967">
      <w:bodyDiv w:val="1"/>
      <w:marLeft w:val="0"/>
      <w:marRight w:val="0"/>
      <w:marTop w:val="0"/>
      <w:marBottom w:val="0"/>
      <w:divBdr>
        <w:top w:val="none" w:sz="0" w:space="0" w:color="auto"/>
        <w:left w:val="none" w:sz="0" w:space="0" w:color="auto"/>
        <w:bottom w:val="none" w:sz="0" w:space="0" w:color="auto"/>
        <w:right w:val="none" w:sz="0" w:space="0" w:color="auto"/>
      </w:divBdr>
    </w:div>
    <w:div w:id="1974561277">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87966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0765392">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3460121">
      <w:bodyDiv w:val="1"/>
      <w:marLeft w:val="0"/>
      <w:marRight w:val="0"/>
      <w:marTop w:val="0"/>
      <w:marBottom w:val="0"/>
      <w:divBdr>
        <w:top w:val="none" w:sz="0" w:space="0" w:color="auto"/>
        <w:left w:val="none" w:sz="0" w:space="0" w:color="auto"/>
        <w:bottom w:val="none" w:sz="0" w:space="0" w:color="auto"/>
        <w:right w:val="none" w:sz="0" w:space="0" w:color="auto"/>
      </w:divBdr>
    </w:div>
    <w:div w:id="1983922013">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23524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6734252">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08914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50035">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130420">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07804">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69535">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445303">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298086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065608">
      <w:bodyDiv w:val="1"/>
      <w:marLeft w:val="0"/>
      <w:marRight w:val="0"/>
      <w:marTop w:val="0"/>
      <w:marBottom w:val="0"/>
      <w:divBdr>
        <w:top w:val="none" w:sz="0" w:space="0" w:color="auto"/>
        <w:left w:val="none" w:sz="0" w:space="0" w:color="auto"/>
        <w:bottom w:val="none" w:sz="0" w:space="0" w:color="auto"/>
        <w:right w:val="none" w:sz="0" w:space="0" w:color="auto"/>
      </w:divBdr>
    </w:div>
    <w:div w:id="1994523397">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6646412">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7800353">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460062">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05143">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0994">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2152207">
      <w:bodyDiv w:val="1"/>
      <w:marLeft w:val="0"/>
      <w:marRight w:val="0"/>
      <w:marTop w:val="0"/>
      <w:marBottom w:val="0"/>
      <w:divBdr>
        <w:top w:val="none" w:sz="0" w:space="0" w:color="auto"/>
        <w:left w:val="none" w:sz="0" w:space="0" w:color="auto"/>
        <w:bottom w:val="none" w:sz="0" w:space="0" w:color="auto"/>
        <w:right w:val="none" w:sz="0" w:space="0" w:color="auto"/>
      </w:divBdr>
    </w:div>
    <w:div w:id="2002808171">
      <w:bodyDiv w:val="1"/>
      <w:marLeft w:val="0"/>
      <w:marRight w:val="0"/>
      <w:marTop w:val="0"/>
      <w:marBottom w:val="0"/>
      <w:divBdr>
        <w:top w:val="none" w:sz="0" w:space="0" w:color="auto"/>
        <w:left w:val="none" w:sz="0" w:space="0" w:color="auto"/>
        <w:bottom w:val="none" w:sz="0" w:space="0" w:color="auto"/>
        <w:right w:val="none" w:sz="0" w:space="0" w:color="auto"/>
      </w:divBdr>
    </w:div>
    <w:div w:id="2003000076">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3964569">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082563">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666359">
      <w:bodyDiv w:val="1"/>
      <w:marLeft w:val="0"/>
      <w:marRight w:val="0"/>
      <w:marTop w:val="0"/>
      <w:marBottom w:val="0"/>
      <w:divBdr>
        <w:top w:val="none" w:sz="0" w:space="0" w:color="auto"/>
        <w:left w:val="none" w:sz="0" w:space="0" w:color="auto"/>
        <w:bottom w:val="none" w:sz="0" w:space="0" w:color="auto"/>
        <w:right w:val="none" w:sz="0" w:space="0" w:color="auto"/>
      </w:divBdr>
    </w:div>
    <w:div w:id="2006736260">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6854278">
      <w:bodyDiv w:val="1"/>
      <w:marLeft w:val="0"/>
      <w:marRight w:val="0"/>
      <w:marTop w:val="0"/>
      <w:marBottom w:val="0"/>
      <w:divBdr>
        <w:top w:val="none" w:sz="0" w:space="0" w:color="auto"/>
        <w:left w:val="none" w:sz="0" w:space="0" w:color="auto"/>
        <w:bottom w:val="none" w:sz="0" w:space="0" w:color="auto"/>
        <w:right w:val="none" w:sz="0" w:space="0" w:color="auto"/>
      </w:divBdr>
    </w:div>
    <w:div w:id="2007130510">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21138">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29748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4140553">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4721380">
      <w:bodyDiv w:val="1"/>
      <w:marLeft w:val="0"/>
      <w:marRight w:val="0"/>
      <w:marTop w:val="0"/>
      <w:marBottom w:val="0"/>
      <w:divBdr>
        <w:top w:val="none" w:sz="0" w:space="0" w:color="auto"/>
        <w:left w:val="none" w:sz="0" w:space="0" w:color="auto"/>
        <w:bottom w:val="none" w:sz="0" w:space="0" w:color="auto"/>
        <w:right w:val="none" w:sz="0" w:space="0" w:color="auto"/>
      </w:divBdr>
    </w:div>
    <w:div w:id="2015061195">
      <w:bodyDiv w:val="1"/>
      <w:marLeft w:val="0"/>
      <w:marRight w:val="0"/>
      <w:marTop w:val="0"/>
      <w:marBottom w:val="0"/>
      <w:divBdr>
        <w:top w:val="none" w:sz="0" w:space="0" w:color="auto"/>
        <w:left w:val="none" w:sz="0" w:space="0" w:color="auto"/>
        <w:bottom w:val="none" w:sz="0" w:space="0" w:color="auto"/>
        <w:right w:val="none" w:sz="0" w:space="0" w:color="auto"/>
      </w:divBdr>
    </w:div>
    <w:div w:id="2015254831">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154164">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7611715">
      <w:bodyDiv w:val="1"/>
      <w:marLeft w:val="0"/>
      <w:marRight w:val="0"/>
      <w:marTop w:val="0"/>
      <w:marBottom w:val="0"/>
      <w:divBdr>
        <w:top w:val="none" w:sz="0" w:space="0" w:color="auto"/>
        <w:left w:val="none" w:sz="0" w:space="0" w:color="auto"/>
        <w:bottom w:val="none" w:sz="0" w:space="0" w:color="auto"/>
        <w:right w:val="none" w:sz="0" w:space="0" w:color="auto"/>
      </w:divBdr>
    </w:div>
    <w:div w:id="2017994017">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577376">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19966083">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156890">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313501">
      <w:bodyDiv w:val="1"/>
      <w:marLeft w:val="0"/>
      <w:marRight w:val="0"/>
      <w:marTop w:val="0"/>
      <w:marBottom w:val="0"/>
      <w:divBdr>
        <w:top w:val="none" w:sz="0" w:space="0" w:color="auto"/>
        <w:left w:val="none" w:sz="0" w:space="0" w:color="auto"/>
        <w:bottom w:val="none" w:sz="0" w:space="0" w:color="auto"/>
        <w:right w:val="none" w:sz="0" w:space="0" w:color="auto"/>
      </w:divBdr>
    </w:div>
    <w:div w:id="2023630167">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5593390">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243004">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6783804">
      <w:bodyDiv w:val="1"/>
      <w:marLeft w:val="0"/>
      <w:marRight w:val="0"/>
      <w:marTop w:val="0"/>
      <w:marBottom w:val="0"/>
      <w:divBdr>
        <w:top w:val="none" w:sz="0" w:space="0" w:color="auto"/>
        <w:left w:val="none" w:sz="0" w:space="0" w:color="auto"/>
        <w:bottom w:val="none" w:sz="0" w:space="0" w:color="auto"/>
        <w:right w:val="none" w:sz="0" w:space="0" w:color="auto"/>
      </w:divBdr>
    </w:div>
    <w:div w:id="2027251061">
      <w:bodyDiv w:val="1"/>
      <w:marLeft w:val="0"/>
      <w:marRight w:val="0"/>
      <w:marTop w:val="0"/>
      <w:marBottom w:val="0"/>
      <w:divBdr>
        <w:top w:val="none" w:sz="0" w:space="0" w:color="auto"/>
        <w:left w:val="none" w:sz="0" w:space="0" w:color="auto"/>
        <w:bottom w:val="none" w:sz="0" w:space="0" w:color="auto"/>
        <w:right w:val="none" w:sz="0" w:space="0" w:color="auto"/>
      </w:divBdr>
    </w:div>
    <w:div w:id="2027318843">
      <w:bodyDiv w:val="1"/>
      <w:marLeft w:val="0"/>
      <w:marRight w:val="0"/>
      <w:marTop w:val="0"/>
      <w:marBottom w:val="0"/>
      <w:divBdr>
        <w:top w:val="none" w:sz="0" w:space="0" w:color="auto"/>
        <w:left w:val="none" w:sz="0" w:space="0" w:color="auto"/>
        <w:bottom w:val="none" w:sz="0" w:space="0" w:color="auto"/>
        <w:right w:val="none" w:sz="0" w:space="0" w:color="auto"/>
      </w:divBdr>
    </w:div>
    <w:div w:id="2027752084">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3454">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026438">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294110">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67904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24868">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571500">
      <w:bodyDiv w:val="1"/>
      <w:marLeft w:val="0"/>
      <w:marRight w:val="0"/>
      <w:marTop w:val="0"/>
      <w:marBottom w:val="0"/>
      <w:divBdr>
        <w:top w:val="none" w:sz="0" w:space="0" w:color="auto"/>
        <w:left w:val="none" w:sz="0" w:space="0" w:color="auto"/>
        <w:bottom w:val="none" w:sz="0" w:space="0" w:color="auto"/>
        <w:right w:val="none" w:sz="0" w:space="0" w:color="auto"/>
      </w:divBdr>
    </w:div>
    <w:div w:id="2035692822">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1343">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77673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7922410">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306732">
      <w:bodyDiv w:val="1"/>
      <w:marLeft w:val="0"/>
      <w:marRight w:val="0"/>
      <w:marTop w:val="0"/>
      <w:marBottom w:val="0"/>
      <w:divBdr>
        <w:top w:val="none" w:sz="0" w:space="0" w:color="auto"/>
        <w:left w:val="none" w:sz="0" w:space="0" w:color="auto"/>
        <w:bottom w:val="none" w:sz="0" w:space="0" w:color="auto"/>
        <w:right w:val="none" w:sz="0" w:space="0" w:color="auto"/>
      </w:divBdr>
    </w:div>
    <w:div w:id="2038313246">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39744503">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050266">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5014960">
      <w:bodyDiv w:val="1"/>
      <w:marLeft w:val="0"/>
      <w:marRight w:val="0"/>
      <w:marTop w:val="0"/>
      <w:marBottom w:val="0"/>
      <w:divBdr>
        <w:top w:val="none" w:sz="0" w:space="0" w:color="auto"/>
        <w:left w:val="none" w:sz="0" w:space="0" w:color="auto"/>
        <w:bottom w:val="none" w:sz="0" w:space="0" w:color="auto"/>
        <w:right w:val="none" w:sz="0" w:space="0" w:color="auto"/>
      </w:divBdr>
    </w:div>
    <w:div w:id="2045131713">
      <w:bodyDiv w:val="1"/>
      <w:marLeft w:val="0"/>
      <w:marRight w:val="0"/>
      <w:marTop w:val="0"/>
      <w:marBottom w:val="0"/>
      <w:divBdr>
        <w:top w:val="none" w:sz="0" w:space="0" w:color="auto"/>
        <w:left w:val="none" w:sz="0" w:space="0" w:color="auto"/>
        <w:bottom w:val="none" w:sz="0" w:space="0" w:color="auto"/>
        <w:right w:val="none" w:sz="0" w:space="0" w:color="auto"/>
      </w:divBdr>
    </w:div>
    <w:div w:id="2045522566">
      <w:bodyDiv w:val="1"/>
      <w:marLeft w:val="0"/>
      <w:marRight w:val="0"/>
      <w:marTop w:val="0"/>
      <w:marBottom w:val="0"/>
      <w:divBdr>
        <w:top w:val="none" w:sz="0" w:space="0" w:color="auto"/>
        <w:left w:val="none" w:sz="0" w:space="0" w:color="auto"/>
        <w:bottom w:val="none" w:sz="0" w:space="0" w:color="auto"/>
        <w:right w:val="none" w:sz="0" w:space="0" w:color="auto"/>
      </w:divBdr>
    </w:div>
    <w:div w:id="2045669674">
      <w:bodyDiv w:val="1"/>
      <w:marLeft w:val="0"/>
      <w:marRight w:val="0"/>
      <w:marTop w:val="0"/>
      <w:marBottom w:val="0"/>
      <w:divBdr>
        <w:top w:val="none" w:sz="0" w:space="0" w:color="auto"/>
        <w:left w:val="none" w:sz="0" w:space="0" w:color="auto"/>
        <w:bottom w:val="none" w:sz="0" w:space="0" w:color="auto"/>
        <w:right w:val="none" w:sz="0" w:space="0" w:color="auto"/>
      </w:divBdr>
    </w:div>
    <w:div w:id="2045789950">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178617">
      <w:bodyDiv w:val="1"/>
      <w:marLeft w:val="0"/>
      <w:marRight w:val="0"/>
      <w:marTop w:val="0"/>
      <w:marBottom w:val="0"/>
      <w:divBdr>
        <w:top w:val="none" w:sz="0" w:space="0" w:color="auto"/>
        <w:left w:val="none" w:sz="0" w:space="0" w:color="auto"/>
        <w:bottom w:val="none" w:sz="0" w:space="0" w:color="auto"/>
        <w:right w:val="none" w:sz="0" w:space="0" w:color="auto"/>
      </w:divBdr>
    </w:div>
    <w:div w:id="2046246483">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293670">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679535">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8874660">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49914907">
      <w:bodyDiv w:val="1"/>
      <w:marLeft w:val="0"/>
      <w:marRight w:val="0"/>
      <w:marTop w:val="0"/>
      <w:marBottom w:val="0"/>
      <w:divBdr>
        <w:top w:val="none" w:sz="0" w:space="0" w:color="auto"/>
        <w:left w:val="none" w:sz="0" w:space="0" w:color="auto"/>
        <w:bottom w:val="none" w:sz="0" w:space="0" w:color="auto"/>
        <w:right w:val="none" w:sz="0" w:space="0" w:color="auto"/>
      </w:divBdr>
    </w:div>
    <w:div w:id="2051152348">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1998626">
      <w:bodyDiv w:val="1"/>
      <w:marLeft w:val="0"/>
      <w:marRight w:val="0"/>
      <w:marTop w:val="0"/>
      <w:marBottom w:val="0"/>
      <w:divBdr>
        <w:top w:val="none" w:sz="0" w:space="0" w:color="auto"/>
        <w:left w:val="none" w:sz="0" w:space="0" w:color="auto"/>
        <w:bottom w:val="none" w:sz="0" w:space="0" w:color="auto"/>
        <w:right w:val="none" w:sz="0" w:space="0" w:color="auto"/>
      </w:divBdr>
    </w:div>
    <w:div w:id="2052145457">
      <w:bodyDiv w:val="1"/>
      <w:marLeft w:val="0"/>
      <w:marRight w:val="0"/>
      <w:marTop w:val="0"/>
      <w:marBottom w:val="0"/>
      <w:divBdr>
        <w:top w:val="none" w:sz="0" w:space="0" w:color="auto"/>
        <w:left w:val="none" w:sz="0" w:space="0" w:color="auto"/>
        <w:bottom w:val="none" w:sz="0" w:space="0" w:color="auto"/>
        <w:right w:val="none" w:sz="0" w:space="0" w:color="auto"/>
      </w:divBdr>
    </w:div>
    <w:div w:id="2052219646">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338676">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4495765">
      <w:bodyDiv w:val="1"/>
      <w:marLeft w:val="0"/>
      <w:marRight w:val="0"/>
      <w:marTop w:val="0"/>
      <w:marBottom w:val="0"/>
      <w:divBdr>
        <w:top w:val="none" w:sz="0" w:space="0" w:color="auto"/>
        <w:left w:val="none" w:sz="0" w:space="0" w:color="auto"/>
        <w:bottom w:val="none" w:sz="0" w:space="0" w:color="auto"/>
        <w:right w:val="none" w:sz="0" w:space="0" w:color="auto"/>
      </w:divBdr>
    </w:div>
    <w:div w:id="2054770720">
      <w:bodyDiv w:val="1"/>
      <w:marLeft w:val="0"/>
      <w:marRight w:val="0"/>
      <w:marTop w:val="0"/>
      <w:marBottom w:val="0"/>
      <w:divBdr>
        <w:top w:val="none" w:sz="0" w:space="0" w:color="auto"/>
        <w:left w:val="none" w:sz="0" w:space="0" w:color="auto"/>
        <w:bottom w:val="none" w:sz="0" w:space="0" w:color="auto"/>
        <w:right w:val="none" w:sz="0" w:space="0" w:color="auto"/>
      </w:divBdr>
    </w:div>
    <w:div w:id="2054964698">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539438">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6923820">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039813">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21943">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59937870">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0861206">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24182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17684">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213864">
      <w:bodyDiv w:val="1"/>
      <w:marLeft w:val="0"/>
      <w:marRight w:val="0"/>
      <w:marTop w:val="0"/>
      <w:marBottom w:val="0"/>
      <w:divBdr>
        <w:top w:val="none" w:sz="0" w:space="0" w:color="auto"/>
        <w:left w:val="none" w:sz="0" w:space="0" w:color="auto"/>
        <w:bottom w:val="none" w:sz="0" w:space="0" w:color="auto"/>
        <w:right w:val="none" w:sz="0" w:space="0" w:color="auto"/>
      </w:divBdr>
    </w:div>
    <w:div w:id="2063476572">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255959">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792463">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290029">
      <w:bodyDiv w:val="1"/>
      <w:marLeft w:val="0"/>
      <w:marRight w:val="0"/>
      <w:marTop w:val="0"/>
      <w:marBottom w:val="0"/>
      <w:divBdr>
        <w:top w:val="none" w:sz="0" w:space="0" w:color="auto"/>
        <w:left w:val="none" w:sz="0" w:space="0" w:color="auto"/>
        <w:bottom w:val="none" w:sz="0" w:space="0" w:color="auto"/>
        <w:right w:val="none" w:sz="0" w:space="0" w:color="auto"/>
      </w:divBdr>
    </w:div>
    <w:div w:id="2067416043">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453796">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5243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582026">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361696">
      <w:bodyDiv w:val="1"/>
      <w:marLeft w:val="0"/>
      <w:marRight w:val="0"/>
      <w:marTop w:val="0"/>
      <w:marBottom w:val="0"/>
      <w:divBdr>
        <w:top w:val="none" w:sz="0" w:space="0" w:color="auto"/>
        <w:left w:val="none" w:sz="0" w:space="0" w:color="auto"/>
        <w:bottom w:val="none" w:sz="0" w:space="0" w:color="auto"/>
        <w:right w:val="none" w:sz="0" w:space="0" w:color="auto"/>
      </w:divBdr>
    </w:div>
    <w:div w:id="2077777696">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698132">
      <w:bodyDiv w:val="1"/>
      <w:marLeft w:val="0"/>
      <w:marRight w:val="0"/>
      <w:marTop w:val="0"/>
      <w:marBottom w:val="0"/>
      <w:divBdr>
        <w:top w:val="none" w:sz="0" w:space="0" w:color="auto"/>
        <w:left w:val="none" w:sz="0" w:space="0" w:color="auto"/>
        <w:bottom w:val="none" w:sz="0" w:space="0" w:color="auto"/>
        <w:right w:val="none" w:sz="0" w:space="0" w:color="auto"/>
      </w:divBdr>
    </w:div>
    <w:div w:id="2078817235">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79747204">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0665661">
      <w:bodyDiv w:val="1"/>
      <w:marLeft w:val="0"/>
      <w:marRight w:val="0"/>
      <w:marTop w:val="0"/>
      <w:marBottom w:val="0"/>
      <w:divBdr>
        <w:top w:val="none" w:sz="0" w:space="0" w:color="auto"/>
        <w:left w:val="none" w:sz="0" w:space="0" w:color="auto"/>
        <w:bottom w:val="none" w:sz="0" w:space="0" w:color="auto"/>
        <w:right w:val="none" w:sz="0" w:space="0" w:color="auto"/>
      </w:divBdr>
    </w:div>
    <w:div w:id="208110116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016904">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3945697">
      <w:bodyDiv w:val="1"/>
      <w:marLeft w:val="0"/>
      <w:marRight w:val="0"/>
      <w:marTop w:val="0"/>
      <w:marBottom w:val="0"/>
      <w:divBdr>
        <w:top w:val="none" w:sz="0" w:space="0" w:color="auto"/>
        <w:left w:val="none" w:sz="0" w:space="0" w:color="auto"/>
        <w:bottom w:val="none" w:sz="0" w:space="0" w:color="auto"/>
        <w:right w:val="none" w:sz="0" w:space="0" w:color="auto"/>
      </w:divBdr>
    </w:div>
    <w:div w:id="2083991472">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564171">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7922361">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530913">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8767734">
      <w:bodyDiv w:val="1"/>
      <w:marLeft w:val="0"/>
      <w:marRight w:val="0"/>
      <w:marTop w:val="0"/>
      <w:marBottom w:val="0"/>
      <w:divBdr>
        <w:top w:val="none" w:sz="0" w:space="0" w:color="auto"/>
        <w:left w:val="none" w:sz="0" w:space="0" w:color="auto"/>
        <w:bottom w:val="none" w:sz="0" w:space="0" w:color="auto"/>
        <w:right w:val="none" w:sz="0" w:space="0" w:color="auto"/>
      </w:divBdr>
    </w:div>
    <w:div w:id="2088921820">
      <w:bodyDiv w:val="1"/>
      <w:marLeft w:val="0"/>
      <w:marRight w:val="0"/>
      <w:marTop w:val="0"/>
      <w:marBottom w:val="0"/>
      <w:divBdr>
        <w:top w:val="none" w:sz="0" w:space="0" w:color="auto"/>
        <w:left w:val="none" w:sz="0" w:space="0" w:color="auto"/>
        <w:bottom w:val="none" w:sz="0" w:space="0" w:color="auto"/>
        <w:right w:val="none" w:sz="0" w:space="0" w:color="auto"/>
      </w:divBdr>
    </w:div>
    <w:div w:id="2088922420">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89380736">
      <w:bodyDiv w:val="1"/>
      <w:marLeft w:val="0"/>
      <w:marRight w:val="0"/>
      <w:marTop w:val="0"/>
      <w:marBottom w:val="0"/>
      <w:divBdr>
        <w:top w:val="none" w:sz="0" w:space="0" w:color="auto"/>
        <w:left w:val="none" w:sz="0" w:space="0" w:color="auto"/>
        <w:bottom w:val="none" w:sz="0" w:space="0" w:color="auto"/>
        <w:right w:val="none" w:sz="0" w:space="0" w:color="auto"/>
      </w:divBdr>
    </w:div>
    <w:div w:id="2090300684">
      <w:bodyDiv w:val="1"/>
      <w:marLeft w:val="0"/>
      <w:marRight w:val="0"/>
      <w:marTop w:val="0"/>
      <w:marBottom w:val="0"/>
      <w:divBdr>
        <w:top w:val="none" w:sz="0" w:space="0" w:color="auto"/>
        <w:left w:val="none" w:sz="0" w:space="0" w:color="auto"/>
        <w:bottom w:val="none" w:sz="0" w:space="0" w:color="auto"/>
        <w:right w:val="none" w:sz="0" w:space="0" w:color="auto"/>
      </w:divBdr>
    </w:div>
    <w:div w:id="2090542437">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7983">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236987">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232527">
      <w:bodyDiv w:val="1"/>
      <w:marLeft w:val="0"/>
      <w:marRight w:val="0"/>
      <w:marTop w:val="0"/>
      <w:marBottom w:val="0"/>
      <w:divBdr>
        <w:top w:val="none" w:sz="0" w:space="0" w:color="auto"/>
        <w:left w:val="none" w:sz="0" w:space="0" w:color="auto"/>
        <w:bottom w:val="none" w:sz="0" w:space="0" w:color="auto"/>
        <w:right w:val="none" w:sz="0" w:space="0" w:color="auto"/>
      </w:divBdr>
    </w:div>
    <w:div w:id="2094233475">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6892">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4736912">
      <w:bodyDiv w:val="1"/>
      <w:marLeft w:val="0"/>
      <w:marRight w:val="0"/>
      <w:marTop w:val="0"/>
      <w:marBottom w:val="0"/>
      <w:divBdr>
        <w:top w:val="none" w:sz="0" w:space="0" w:color="auto"/>
        <w:left w:val="none" w:sz="0" w:space="0" w:color="auto"/>
        <w:bottom w:val="none" w:sz="0" w:space="0" w:color="auto"/>
        <w:right w:val="none" w:sz="0" w:space="0" w:color="auto"/>
      </w:divBdr>
    </w:div>
    <w:div w:id="2094935021">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1673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552866">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398935">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174112">
      <w:bodyDiv w:val="1"/>
      <w:marLeft w:val="0"/>
      <w:marRight w:val="0"/>
      <w:marTop w:val="0"/>
      <w:marBottom w:val="0"/>
      <w:divBdr>
        <w:top w:val="none" w:sz="0" w:space="0" w:color="auto"/>
        <w:left w:val="none" w:sz="0" w:space="0" w:color="auto"/>
        <w:bottom w:val="none" w:sz="0" w:space="0" w:color="auto"/>
        <w:right w:val="none" w:sz="0" w:space="0" w:color="auto"/>
      </w:divBdr>
    </w:div>
    <w:div w:id="2100327673">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219977">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38392">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449307">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253637">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5881889">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773882">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8371">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30419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1656420">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205323">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784017">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400504">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098629">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408285">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526541">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19719253">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449682">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4423493">
      <w:bodyDiv w:val="1"/>
      <w:marLeft w:val="0"/>
      <w:marRight w:val="0"/>
      <w:marTop w:val="0"/>
      <w:marBottom w:val="0"/>
      <w:divBdr>
        <w:top w:val="none" w:sz="0" w:space="0" w:color="auto"/>
        <w:left w:val="none" w:sz="0" w:space="0" w:color="auto"/>
        <w:bottom w:val="none" w:sz="0" w:space="0" w:color="auto"/>
        <w:right w:val="none" w:sz="0" w:space="0" w:color="auto"/>
      </w:divBdr>
    </w:div>
    <w:div w:id="2124494515">
      <w:bodyDiv w:val="1"/>
      <w:marLeft w:val="0"/>
      <w:marRight w:val="0"/>
      <w:marTop w:val="0"/>
      <w:marBottom w:val="0"/>
      <w:divBdr>
        <w:top w:val="none" w:sz="0" w:space="0" w:color="auto"/>
        <w:left w:val="none" w:sz="0" w:space="0" w:color="auto"/>
        <w:bottom w:val="none" w:sz="0" w:space="0" w:color="auto"/>
        <w:right w:val="none" w:sz="0" w:space="0" w:color="auto"/>
      </w:divBdr>
    </w:div>
    <w:div w:id="2124641562">
      <w:bodyDiv w:val="1"/>
      <w:marLeft w:val="0"/>
      <w:marRight w:val="0"/>
      <w:marTop w:val="0"/>
      <w:marBottom w:val="0"/>
      <w:divBdr>
        <w:top w:val="none" w:sz="0" w:space="0" w:color="auto"/>
        <w:left w:val="none" w:sz="0" w:space="0" w:color="auto"/>
        <w:bottom w:val="none" w:sz="0" w:space="0" w:color="auto"/>
        <w:right w:val="none" w:sz="0" w:space="0" w:color="auto"/>
      </w:divBdr>
    </w:div>
    <w:div w:id="2125028248">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6730981">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383332">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540157">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19765">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497549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2626">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7487">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4796">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39687821">
      <w:bodyDiv w:val="1"/>
      <w:marLeft w:val="0"/>
      <w:marRight w:val="0"/>
      <w:marTop w:val="0"/>
      <w:marBottom w:val="0"/>
      <w:divBdr>
        <w:top w:val="none" w:sz="0" w:space="0" w:color="auto"/>
        <w:left w:val="none" w:sz="0" w:space="0" w:color="auto"/>
        <w:bottom w:val="none" w:sz="0" w:space="0" w:color="auto"/>
        <w:right w:val="none" w:sz="0" w:space="0" w:color="auto"/>
      </w:divBdr>
    </w:div>
    <w:div w:id="2141193377">
      <w:bodyDiv w:val="1"/>
      <w:marLeft w:val="0"/>
      <w:marRight w:val="0"/>
      <w:marTop w:val="0"/>
      <w:marBottom w:val="0"/>
      <w:divBdr>
        <w:top w:val="none" w:sz="0" w:space="0" w:color="auto"/>
        <w:left w:val="none" w:sz="0" w:space="0" w:color="auto"/>
        <w:bottom w:val="none" w:sz="0" w:space="0" w:color="auto"/>
        <w:right w:val="none" w:sz="0" w:space="0" w:color="auto"/>
      </w:divBdr>
    </w:div>
    <w:div w:id="2141683331">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296330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351559">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761748">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191934">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002656">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9.PNG"/><Relationship Id="rId21" Type="http://schemas.openxmlformats.org/officeDocument/2006/relationships/hyperlink" Target="https://sapcp.statuspage.io/" TargetMode="External"/><Relationship Id="rId42" Type="http://schemas.openxmlformats.org/officeDocument/2006/relationships/hyperlink" Target="https://blogs.sap.com/" TargetMode="External"/><Relationship Id="rId47" Type="http://schemas.openxmlformats.org/officeDocument/2006/relationships/hyperlink" Target="http://alm:5200" TargetMode="External"/><Relationship Id="rId63" Type="http://schemas.openxmlformats.org/officeDocument/2006/relationships/image" Target="media/image32.JPG"/><Relationship Id="rId68" Type="http://schemas.openxmlformats.org/officeDocument/2006/relationships/hyperlink" Target="https://wirtschaftslexikon.gabler.de/definition/softwaresystem-43712" TargetMode="External"/><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16" Type="http://schemas.openxmlformats.org/officeDocument/2006/relationships/image" Target="media/image3.PNG"/><Relationship Id="rId107" Type="http://schemas.openxmlformats.org/officeDocument/2006/relationships/image" Target="media/image69.PNG"/><Relationship Id="rId11" Type="http://schemas.openxmlformats.org/officeDocument/2006/relationships/hyperlink" Target="file:///C:\Users\stoe027\Documents\Bachelorarbeit\Bachelorarbeit\Meine_Bachelorarbeit.docx"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8.JPG"/><Relationship Id="rId74" Type="http://schemas.openxmlformats.org/officeDocument/2006/relationships/image" Target="media/image39.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hyperlink" Target="http://hanatrial.ondemand.com" TargetMode="External"/><Relationship Id="rId14" Type="http://schemas.openxmlformats.org/officeDocument/2006/relationships/image" Target="media/image1.png"/><Relationship Id="rId22" Type="http://schemas.openxmlformats.org/officeDocument/2006/relationships/image" Target="media/image7.jpg"/><Relationship Id="rId35" Type="http://schemas.openxmlformats.org/officeDocument/2006/relationships/image" Target="media/image14.png"/><Relationship Id="rId43" Type="http://schemas.openxmlformats.org/officeDocument/2006/relationships/hyperlink" Target="https://localhost:8443/" TargetMode="External"/><Relationship Id="rId48" Type="http://schemas.openxmlformats.org/officeDocument/2006/relationships/image" Target="media/image20.PNG"/><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header" Target="header2.xml"/><Relationship Id="rId77" Type="http://schemas.openxmlformats.org/officeDocument/2006/relationships/hyperlink" Target="https://www.sap.com/germany/index.html" TargetMode="External"/><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image" Target="media/image75.png"/><Relationship Id="rId118" Type="http://schemas.openxmlformats.org/officeDocument/2006/relationships/image" Target="media/image80.PNG"/><Relationship Id="rId126" Type="http://schemas.microsoft.com/office/2011/relationships/people" Target="people.xml"/><Relationship Id="rId8" Type="http://schemas.openxmlformats.org/officeDocument/2006/relationships/hyperlink" Target="file:///C:\Users\stoe027\Documents\Bachelorarbeit\Bachelorarbeit\Meine_Bachelorarbeit.docx" TargetMode="External"/><Relationship Id="rId51" Type="http://schemas.openxmlformats.org/officeDocument/2006/relationships/image" Target="media/image23.PNG"/><Relationship Id="rId72" Type="http://schemas.openxmlformats.org/officeDocument/2006/relationships/image" Target="media/image37.jp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file:///C:\Users\stoe027\Documents\Bachelorarbeit\Bachelorarbeit\Meine_Bachelorarbeit.docx"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s://fioriappslibrary.hana.ondemand.com" TargetMode="External"/><Relationship Id="rId38" Type="http://schemas.openxmlformats.org/officeDocument/2006/relationships/hyperlink" Target="http://javascript.crockford.com/" TargetMode="External"/><Relationship Id="rId46" Type="http://schemas.openxmlformats.org/officeDocument/2006/relationships/hyperlink" Target="http://sgw:8001" TargetMode="External"/><Relationship Id="rId59" Type="http://schemas.openxmlformats.org/officeDocument/2006/relationships/image" Target="media/image29.PNG"/><Relationship Id="rId67" Type="http://schemas.openxmlformats.org/officeDocument/2006/relationships/hyperlink" Target="https://wirtschaftslexikon.gabler.de/definition/endbenutzer-35996" TargetMode="External"/><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image" Target="media/image78.PNG"/><Relationship Id="rId124" Type="http://schemas.openxmlformats.org/officeDocument/2006/relationships/header" Target="header3.xml"/><Relationship Id="rId20" Type="http://schemas.openxmlformats.org/officeDocument/2006/relationships/image" Target="media/image6.jpg"/><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hyperlink" Target="https://servername:8001/fiori" TargetMode="External"/><Relationship Id="rId70" Type="http://schemas.openxmlformats.org/officeDocument/2006/relationships/image" Target="media/image35.png"/><Relationship Id="rId75" Type="http://schemas.openxmlformats.org/officeDocument/2006/relationships/hyperlink" Target="http://www.sap.com/germany/about/legal/privacy.html" TargetMode="External"/><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7.png"/><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image" Target="media/image81.PNG"/><Relationship Id="rId127" Type="http://schemas.openxmlformats.org/officeDocument/2006/relationships/theme" Target="theme/theme1.xml"/><Relationship Id="rId10" Type="http://schemas.openxmlformats.org/officeDocument/2006/relationships/hyperlink" Target="file:///C:\Users\stoe027\Documents\Bachelorarbeit\Bachelorarbeit\Meine_Bachelorarbeit.docx" TargetMode="External"/><Relationship Id="rId44" Type="http://schemas.openxmlformats.org/officeDocument/2006/relationships/image" Target="media/image18.PNG"/><Relationship Id="rId52" Type="http://schemas.openxmlformats.org/officeDocument/2006/relationships/hyperlink" Target="https://servername:8001/sap/opu/odata/sap/YSA_GEPA_SRV"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38.jpe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file:///C:\Users\stoe027\Documents\Bachelorarbeit\Bachelorarbeit\Meine_Bachelorarbeit.docx" TargetMode="Externa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hyperlink" Target="http://www.ecma-international.org/publications/files/ecma-st/ECMA-262.pdf" TargetMode="External"/><Relationship Id="rId109" Type="http://schemas.openxmlformats.org/officeDocument/2006/relationships/image" Target="media/image71.PNG"/><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hyperlink" Target="https://servername:8001/sap/public/bc/ui5_ui5/index.html" TargetMode="External"/><Relationship Id="rId76" Type="http://schemas.openxmlformats.org/officeDocument/2006/relationships/hyperlink" Target="https://cloudplatform.sap.com/index.html" TargetMode="External"/><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4.png"/><Relationship Id="rId2" Type="http://schemas.openxmlformats.org/officeDocument/2006/relationships/numbering" Target="numbering.xml"/><Relationship Id="rId24" Type="http://schemas.openxmlformats.org/officeDocument/2006/relationships/image" Target="media/image9.PNG"/><Relationship Id="rId40" Type="http://schemas.openxmlformats.org/officeDocument/2006/relationships/hyperlink" Target="http://localhost:8080/webide/index.html" TargetMode="External"/><Relationship Id="rId45" Type="http://schemas.openxmlformats.org/officeDocument/2006/relationships/image" Target="media/image19.PNG"/><Relationship Id="rId66" Type="http://schemas.openxmlformats.org/officeDocument/2006/relationships/hyperlink" Target="https://wirtschaftslexikon.gabler.de/definition/dokumentation-33220" TargetMode="External"/><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3</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6</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21</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4</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5</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7</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12</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110</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111</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112</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24</b:RefOrder>
  </b:Source>
  <b:Source>
    <b:Title>Stanoevska_Grid and Cloud Computing</b:Title>
    <b:SourceType>ArticleInAPeriodical</b:SourceType>
    <b:Tag>StanoevskaGridandCloudComputi</b:Tag>
    <b:ShortTitle>Stanoevska_Grid and Cloud Computing</b:ShortTitle>
    <b:Author>
      <b:Author>
        <b:NameList/>
      </b:Author>
    </b:Author>
    <b:RefOrder>113</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114</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17</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115</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116</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15</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16</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18</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108</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19</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20</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22</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26</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44</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28</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117</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56</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55</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25</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29</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35</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38</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39</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40</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57</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118</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119</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30</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109</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53</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120</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121</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70</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61</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69</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54</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9</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122</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2</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10</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11</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68</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63</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123</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72</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65</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71</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124</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81</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83</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82</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74</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47</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125</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75</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79</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126</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92</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94</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67</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48</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127</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95</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97</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46</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96</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88</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66</b:RefOrder>
  </b:Source>
  <b:Source>
    <b:Tag>Wik184</b:Tag>
    <b:SourceType>InternetSite</b:SourceType>
    <b:Guid>{17DDD45E-2462-4480-9C12-B8B693E19AC8}</b:Guid>
    <b:Title>Wikipedia</b:Title>
    <b:InternetSiteTitle>DevOps</b:InternetSiteTitle>
    <b:Year>2018</b:Year>
    <b:Month>Juni</b:Month>
    <b:Day>15</b:Day>
    <b:YearAccessed>2018</b:YearAccessed>
    <b:MonthAccessed>Juni</b:MonthAccessed>
    <b:DayAccessed>15</b:DayAccessed>
    <b:URL>https://de.wikipedia.org/wiki/DevOps</b:URL>
    <b:RefOrder>45</b:RefOrder>
  </b:Source>
  <b:Source>
    <b:Tag>translHub</b:Tag>
    <b:SourceType>InternetSite</b:SourceType>
    <b:Guid>{7F2D5631-0894-4AD3-BCB6-E01E6923DE82}</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RefOrder>50</b:RefOrder>
  </b:Source>
  <b:Source>
    <b:Tag>SAP1813</b:Tag>
    <b:SourceType>InternetSite</b:SourceType>
    <b:Guid>{1FB1E3FC-DEBC-4598-8F59-0D248015EFF9}</b:Guid>
    <b:Title>SAP Cloud Trust Center</b:Title>
    <b:InternetSiteTitle>Cloud Services</b:InternetSiteTitle>
    <b:YearAccessed>2018</b:YearAccessed>
    <b:MonthAccessed>Juni</b:MonthAccessed>
    <b:DayAccessed>15</b:DayAccessed>
    <b:URL>https://www.sap.com/about/cloud-trust-center/cloud-service-level-agreements/cloud-services.html</b:URL>
    <b:RefOrder>60</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105</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107</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106</b:RefOrder>
  </b:Source>
  <b:Source>
    <b:Tag>SAP1814</b:Tag>
    <b:SourceType>InternetSite</b:SourceType>
    <b:Guid>{16C2E8F2-CEB6-4156-BDD7-0208D91E6563}</b:Guid>
    <b:Title>SAP Help Portal</b:Title>
    <b:InternetSiteTitle>Connect to ABAP Systems</b:InternetSiteTitle>
    <b:YearAccessed>2018</b:YearAccessed>
    <b:MonthAccessed>Juni</b:MonthAccessed>
    <b:DayAccessed>21</b:DayAccessed>
    <b:URL>https://help.sap.com/viewer/825270ffffe74d9f988a0f0066ad59f0/Cloud/en-US/5c3debce758a470e8342161457fd6f70.html</b:URL>
    <b:RefOrder>91</b:RefOrder>
  </b:Source>
  <b:Source>
    <b:Tag>Klo15</b:Tag>
    <b:SourceType>InternetSite</b:SourceType>
    <b:Guid>{10ECB104-2F49-4AE3-81BD-DCFB43716728}</b:Guid>
    <b:Author>
      <b:Author>
        <b:NameList>
          <b:Person>
            <b:Last>Klose</b:Last>
            <b:First>Ann-Cathrin</b:First>
          </b:Person>
        </b:NameList>
      </b:Author>
    </b:Author>
    <b:Title>entwickler.de</b:Title>
    <b:InternetSiteTitle>Mit dem 12 Factor App Manifest zur guten Cloud-App</b:InternetSiteTitle>
    <b:Year>2015</b:Year>
    <b:Month>November</b:Month>
    <b:Day>13</b:Day>
    <b:YearAccessed>2018</b:YearAccessed>
    <b:MonthAccessed>Juni</b:MonthAccessed>
    <b:DayAccessed>26</b:DayAccessed>
    <b:URL>https://entwickler.de/online/development/12-factor-app-manifest-cloud-189818.html</b:URL>
    <b:RefOrder>31</b:RefOrder>
  </b:Source>
  <b:Source>
    <b:Tag>industrie4</b:Tag>
    <b:SourceType>Book</b:SourceType>
    <b:Guid>{82D781C0-816C-49A3-92A7-0F9A4899B010}</b:Guid>
    <b:Author>
      <b:Author>
        <b:NameList>
          <b:Person>
            <b:Last>Kaufmann</b:Last>
            <b:First>Timothy</b:First>
          </b:Person>
        </b:NameList>
      </b:Author>
    </b:Author>
    <b:Title>Geschäftsmodelle in Industrie 4.0 und dem Internet der Dinge</b:Title>
    <b:Year>2015</b:Year>
    <b:City>Wiesbaden</b:City>
    <b:Publisher>Springer Fachmedien</b:Publisher>
    <b:RefOrder>34</b:RefOrder>
  </b:Source>
  <b:Source>
    <b:Tag>Wik185</b:Tag>
    <b:SourceType>InternetSite</b:SourceType>
    <b:Guid>{B520CCE3-21A0-42E2-8426-FD52968E0729}</b:Guid>
    <b:Title>Wikipedia</b:Title>
    <b:Year>2018</b:Year>
    <b:InternetSiteTitle>Git</b:InternetSiteTitle>
    <b:Month>Juni</b:Month>
    <b:Day>05</b:Day>
    <b:YearAccessed>2018</b:YearAccessed>
    <b:MonthAccessed>Juni</b:MonthAccessed>
    <b:DayAccessed>26</b:DayAccessed>
    <b:URL>https://de.wikipedia.org/wiki/Git</b:URL>
    <b:RefOrder>51</b:RefOrder>
  </b:Source>
  <b:Source>
    <b:Tag>FetEn16</b:Tag>
    <b:SourceType>InternetSite</b:SourceType>
    <b:Guid>{6E0B4399-42F7-41AB-9935-3063CE919559}</b:Guid>
    <b:Author>
      <b:Author>
        <b:NameList>
          <b:Person>
            <b:Last>Fettke</b:Last>
            <b:First>Peter</b:First>
          </b:Person>
        </b:NameList>
      </b:Author>
    </b:Author>
    <b:Title>Enzyklopädie der Wirtschaftsinformatik</b:Title>
    <b:InternetSiteTitle>Client-Server-Architektur</b:InternetSiteTitle>
    <b:Year>2016</b:Year>
    <b:Month>September</b:Month>
    <b:Day>23</b:Day>
    <b:YearAccessed>2018</b:YearAccessed>
    <b:MonthAccessed>Juni</b:MonthAccessed>
    <b:DayAccessed>26</b:DayAccessed>
    <b:URL>http://www.enzyklopaedie-der-wirtschaftsinformatik.de/lexikon/is-management/Systementwicklung/Softwarearchitektur/Architekturparadigmen/Client-Server-Architektur</b:URL>
    <b:RefOrder>23</b:RefOrder>
  </b:Source>
  <b:Source>
    <b:Tag>Wik186</b:Tag>
    <b:SourceType>InternetSite</b:SourceType>
    <b:Guid>{770DF666-26BE-4FAC-9104-4CFAECBF14EA}</b:Guid>
    <b:Title>Wikipedia</b:Title>
    <b:InternetSiteTitle>Representational State Transfer</b:InternetSiteTitle>
    <b:Year>2018</b:Year>
    <b:Month>Juni</b:Month>
    <b:Day>23</b:Day>
    <b:YearAccessed>2018</b:YearAccessed>
    <b:MonthAccessed>Juni</b:MonthAccessed>
    <b:DayAccessed>27</b:DayAccessed>
    <b:URL>https://de.wikipedia.org/wiki/Representational_State_Transfer</b:URL>
    <b:RefOrder>52</b:RefOrder>
  </b:Source>
  <b:Source>
    <b:Tag>Wik187</b:Tag>
    <b:SourceType>InternetSite</b:SourceType>
    <b:Guid>{498E514B-E8CA-4AE4-864E-A56DF3821965}</b:Guid>
    <b:Title>Wikipedia</b:Title>
    <b:InternetSiteTitle>Remote Function Call</b:InternetSiteTitle>
    <b:Year>2018</b:Year>
    <b:Month>April</b:Month>
    <b:Day>23</b:Day>
    <b:YearAccessed>2018</b:YearAccessed>
    <b:MonthAccessed>Juni</b:MonthAccessed>
    <b:DayAccessed>28</b:DayAccessed>
    <b:URL>https://de.wikipedia.org/wiki/Remote_Function_Call</b:URL>
    <b:RefOrder>73</b:RefOrder>
  </b:Source>
  <b:Source>
    <b:Tag>Wik188</b:Tag>
    <b:SourceType>InternetSite</b:SourceType>
    <b:Guid>{BECB959B-F348-4C50-9C80-C28F3752DCBA}</b:Guid>
    <b:Title>Wikipedia</b:Title>
    <b:InternetSiteTitle>Sitzung (Informatik)</b:InternetSiteTitle>
    <b:Year>2018</b:Year>
    <b:Month>April</b:Month>
    <b:Day>03</b:Day>
    <b:YearAccessed>2018</b:YearAccessed>
    <b:MonthAccessed>Juni</b:MonthAccessed>
    <b:DayAccessed>28</b:DayAccessed>
    <b:URL>https://de.wikipedia.org/wiki/Sitzung_(Informatik)</b:URL>
    <b:RefOrder>76</b:RefOrder>
  </b:Source>
  <b:Source>
    <b:Tag>Tec08</b:Tag>
    <b:SourceType>InternetSite</b:SourceType>
    <b:Guid>{958BA3E2-DB8E-475C-9DE6-B201BCB0761C}</b:Guid>
    <b:Title>TechTarget</b:Title>
    <b:InternetSiteTitle>deploy</b:InternetSiteTitle>
    <b:Year>2008</b:Year>
    <b:Day>August</b:Day>
    <b:YearAccessed>2018</b:YearAccessed>
    <b:MonthAccessed>Juni</b:MonthAccessed>
    <b:DayAccessed>28</b:DayAccessed>
    <b:URL>https://whatis.techtarget.com/definition/deploy</b:URL>
    <b:RefOrder>49</b:RefOrder>
  </b:Source>
  <b:Source>
    <b:Tag>Wik189</b:Tag>
    <b:SourceType>InternetSite</b:SourceType>
    <b:Guid>{BF566BBC-9638-494C-8CFD-4E187E68960F}</b:Guid>
    <b:Title>Wikipedia</b:Title>
    <b:InternetSiteTitle>Hypertext Transfer Protocol</b:InternetSiteTitle>
    <b:Year>2018</b:Year>
    <b:Month>Mai</b:Month>
    <b:Day>22</b:Day>
    <b:YearAccessed>2018</b:YearAccessed>
    <b:MonthAccessed>Juni</b:MonthAccessed>
    <b:DayAccessed>29</b:DayAccessed>
    <b:URL>https://de.wikipedia.org/wiki/Hypertext_Transfer_Protocol</b:URL>
    <b:RefOrder>78</b:RefOrder>
  </b:Source>
  <b:Source>
    <b:Tag>MDN18</b:Tag>
    <b:SourceType>InternetSite</b:SourceType>
    <b:Guid>{059675C3-3D8D-4134-A355-38ADF4625E0B}</b:Guid>
    <b:Title>MDN web docs</b:Title>
    <b:InternetSiteTitle>Über JavaScript</b:InternetSiteTitle>
    <b:Year>2018</b:Year>
    <b:Month>Mai</b:Month>
    <b:Day>27</b:Day>
    <b:YearAccessed>2018</b:YearAccessed>
    <b:MonthAccessed>Juni</b:MonthAccessed>
    <b:DayAccessed>29</b:DayAccessed>
    <b:URL>https://developer.mozilla.org/de/docs/Web/JavaScript/About_JavaScript</b:URL>
    <b:RefOrder>85</b:RefOrder>
  </b:Source>
  <b:Source>
    <b:Tag>Sap18</b:Tag>
    <b:SourceType>InternetSite</b:SourceType>
    <b:Guid>{65FAE20F-B81F-4D6A-8F54-605411B2B6C6}</b:Guid>
    <b:Title>SapHanaTutorial.com</b:Title>
    <b:InternetSiteTitle>Introduction to SAP HANA XS</b:InternetSiteTitle>
    <b:YearAccessed>2018</b:YearAccessed>
    <b:MonthAccessed>Juni</b:MonthAccessed>
    <b:DayAccessed>29</b:DayAccessed>
    <b:URL>http://saphanatutorial.com/sap-hana-xs-sap-hana-extended-application-services/</b:URL>
    <b:RefOrder>42</b:RefOrder>
  </b:Source>
  <b:Source>
    <b:Tag>SAdressable</b:Tag>
    <b:SourceType>InternetSite</b:SourceType>
    <b:Guid>{A7A87BB6-4D29-4327-BAB2-E7BC25380413}</b:Guid>
    <b:Author>
      <b:Author>
        <b:NameList>
          <b:Person>
            <b:Last>Froehlich</b:Last>
            <b:First>Steffen</b:First>
          </b:Person>
        </b:NameList>
      </b:Author>
    </b:Author>
    <b:Title>SAP Blog</b:Title>
    <b:InternetSiteTitle>NW Gateway: Tips &amp; Tricks</b:InternetSiteTitle>
    <b:Year>2013</b:Year>
    <b:Month>Juli</b:Month>
    <b:Day>18</b:Day>
    <b:YearAccessed>2018</b:YearAccessed>
    <b:MonthAccessed>Juni</b:MonthAccessed>
    <b:DayAccessed>29</b:DayAccessed>
    <b:URL>https://blogs.sap.com/2013/07/18/nw-gateway-tips-tricks/</b:URL>
    <b:RefOrder>93</b:RefOrder>
  </b:Source>
  <b:Source>
    <b:Tag>ral18</b:Tag>
    <b:SourceType>InternetSite</b:SourceType>
    <b:Guid>{E3DF6471-A407-41EE-8FFE-42B621128A3C}</b:Guid>
    <b:Title>ralfzosel.de Mandatsakquisistion</b:Title>
    <b:InternetSiteTitle>Zwei-Faktor-Authentifizierung</b:InternetSiteTitle>
    <b:YearAccessed>2018</b:YearAccessed>
    <b:MonthAccessed>Juni</b:MonthAccessed>
    <b:DayAccessed>29</b:DayAccessed>
    <b:URL>https://ralfzosel.de/lexikon/zwei-faktor-authentifizierung/</b:URL>
    <b:RefOrder>80</b:RefOrder>
  </b:Source>
  <b:Source>
    <b:Tag>SAP1816</b:Tag>
    <b:SourceType>InternetSite</b:SourceType>
    <b:Guid>{ADFE3423-D393-48A9-A12D-CEF7484A7EA0}</b:Guid>
    <b:Title>SAP Help Portal</b:Title>
    <b:InternetSiteTitle>Extension Points</b:InternetSiteTitle>
    <b:YearAccessed>2018</b:YearAccessed>
    <b:MonthAccessed>Juli</b:MonthAccessed>
    <b:DayAccessed>01</b:DayAccessed>
    <b:URL>https://help.sap.com/saphelp_ssb/helpdata/en/84/1edf5209ca4b1de10000000a423f68/frameset.htm</b:URL>
    <b:RefOrder>100</b:RefOrder>
  </b:Source>
  <b:Source>
    <b:Tag>SAP14</b:Tag>
    <b:SourceType>InternetSite</b:SourceType>
    <b:Guid>{2CBDE65D-0E5F-4EAE-9808-105DE8A31CB1}</b:Guid>
    <b:Title>SAP Archiv</b:Title>
    <b:InternetSiteTitle>How to extend Fiori Wave 2 Applications</b:InternetSiteTitle>
    <b:Year>2014</b:Year>
    <b:YearAccessed>2018</b:YearAccessed>
    <b:MonthAccessed>Juli</b:MonthAccessed>
    <b:DayAccessed>01</b:DayAccessed>
    <b:URL>https://archive.sap.com/kmuuid2/20dbf542-f3e7-3110-a6b8-ebb96b57c4e8/End-to-End%20SAP%20Fiori%20Extensibility%20Use%20Case.pdf</b:URL>
    <b:RefOrder>101</b:RefOrder>
  </b:Source>
  <b:Source>
    <b:Tag>SAP1817</b:Tag>
    <b:SourceType>InternetSite</b:SourceType>
    <b:Guid>{8614F91C-D2B6-4DEE-9DE5-0AC33A710D33}</b:Guid>
    <b:Title>SAP Help Portal</b:Title>
    <b:InternetSiteTitle>UI Controller Hooks</b:InternetSiteTitle>
    <b:YearAccessed>2018</b:YearAccessed>
    <b:MonthAccessed>Juli</b:MonthAccessed>
    <b:DayAccessed>01</b:DayAccessed>
    <b:URL>https://help.sap.com/saphelp_ssb/helpdata/en/20/f0df5215eb5c3fe10000000a423f68/frameset.htm</b:URL>
    <b:RefOrder>102</b:RefOrder>
  </b:Source>
  <b:Source>
    <b:Tag>Pro18</b:Tag>
    <b:SourceType>InternetSite</b:SourceType>
    <b:Guid>{9270B62D-7B50-4736-BAC6-B24B57591D11}</b:Guid>
    <b:Author>
      <b:Author>
        <b:NameList>
          <b:Person>
            <b:Last>Prof. Dr. Lackes</b:Last>
            <b:First>Richard</b:First>
          </b:Person>
          <b:Person>
            <b:Last>Dr. Siepermann</b:Last>
            <b:First>Markus</b:First>
          </b:Person>
        </b:NameList>
      </b:Author>
    </b:Author>
    <b:Title>Gabler Wirtschaftslexikon</b:Title>
    <b:InternetSiteTitle>Tutorial</b:InternetSiteTitle>
    <b:Year>2018</b:Year>
    <b:Month>Februar</b:Month>
    <b:Day>19</b:Day>
    <b:YearAccessed>2018</b:YearAccessed>
    <b:MonthAccessed>Juli</b:MonthAccessed>
    <b:DayAccessed>01</b:DayAccessed>
    <b:URL>https://wirtschaftslexikon.gabler.de/definition/tutorial-47052</b:URL>
    <b:RefOrder>104</b:RefOrder>
  </b:Source>
  <b:Source>
    <b:Tag>Feh18</b:Tag>
    <b:SourceType>InternetSite</b:SourceType>
    <b:Guid>{6BD328BF-FCBD-4AB8-B8EC-B6E51404F86A}</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Prof. Dr. Leymann</b:Last>
            <b:First>Frank</b:First>
          </b:Person>
        </b:NameList>
      </b:Author>
    </b:Author>
    <b:RefOrder>128</b:RefOrder>
  </b:Source>
  <b:Source>
    <b:Tag>Kna06</b:Tag>
    <b:SourceType>DocumentFromInternetSite</b:SourceType>
    <b:Guid>{FE083894-8B8B-4EA6-AFEA-E68C98D67DC2}</b:Guid>
    <b:Title>Beuth Hochschule für Technik Berlin</b:Title>
    <b:Year>2006</b:Year>
    <b:Author>
      <b:Author>
        <b:NameList>
          <b:Person>
            <b:Last>Prof. Knabe</b:Last>
            <b:First>Ch.</b:First>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62</b:RefOrder>
  </b:Source>
  <b:Source>
    <b:Tag>Neu14</b:Tag>
    <b:SourceType>InternetSite</b:SourceType>
    <b:Guid>{D7EE0129-4685-4CAF-8CF0-AEE857CA11CB}</b:Guid>
    <b:Author>
      <b:Author>
        <b:NameList>
          <b:Person>
            <b:Last>Prof. Dr. Neumann</b:Last>
            <b:First>Gustaf</b:First>
          </b:Person>
        </b:NameList>
      </b:Author>
    </b:Author>
    <b:Title>Enzyklopädie der Wirtschaftsinformatik</b:Title>
    <b:InternetSiteTitle>XML</b:InternetSiteTitle>
    <b:Year>2014</b:Year>
    <b:Month>September</b:Month>
    <b:Day>26</b:Day>
    <b:YearAccessed>2018</b:YearAccessed>
    <b:MonthAccessed>Juni</b:MonthAccessed>
    <b:DayAccessed>29</b:DayAccessed>
    <b:URL>http://www.enzyklopaedie-der-wirtschaftsinformatik.de/lexikon/technologien-methoden/Sprache/Auszeichnungssprache/XML/index.html</b:URL>
    <b:RefOrder>84</b:RefOrder>
  </b:Source>
  <b:Source>
    <b:Tag>Pro17</b:Tag>
    <b:SourceType>InternetSite</b:SourceType>
    <b:Guid>{9C8BD0AA-27DC-448C-AA01-A64171F3F289}</b:Guid>
    <b:Author>
      <b:Author>
        <b:NameList>
          <b:Person>
            <b:Last>Prof. Dr. Plattner</b:Last>
            <b:First>Hasso</b:First>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8</b:RefOrder>
  </b:Source>
  <b:Source>
    <b:Title>Internet-basierte Plattformen und ihre Bedeutung in Deutschland</b:Title>
    <b:SourceType>Report</b:SourceType>
    <b:Tag>RenéArnoldWIKReport</b:Tag>
    <b:ShortTitle>René  Arnold – WIK Report</b:ShortTitle>
    <b:Author>
      <b:Author>
        <b:NameList>
          <b:Person>
            <b:Last>Dr. Arnold</b:Last>
            <b:First>René</b:First>
          </b:Person>
          <b:Person>
            <b:Last>Bott</b:Last>
            <b:First>Johanna</b:First>
          </b:Person>
          <b:Person>
            <b:Last>Hildebrandt</b:Last>
            <b:First>Christian</b:First>
          </b:Person>
          <b:Person>
            <b:Last>Schäfer</b:Last>
            <b:First>Saskja</b:First>
          </b:Person>
          <b:Person>
            <b:Last>Dr. Tenbrock</b:Last>
            <b:First>Sebastian</b:First>
          </b:Person>
        </b:NameList>
      </b:Author>
    </b:Author>
    <b:Guid>{A6239DFD-FEB8-464F-9055-D534B643E773}</b:Guid>
    <b:PeriodicalTitle>WIK Report</b:PeriodicalTitle>
    <b:Year>2016</b:Year>
    <b:Publisher>Wissenschaftliches Institut für Infrastruktur und Kommunikationsdienste</b:Publisher>
    <b:City>Bad Honnef</b:City>
    <b:RefOrder>14</b:RefOrder>
  </b:Source>
  <b:Source>
    <b:Tag>Sch18</b:Tag>
    <b:SourceType>InternetSite</b:SourceType>
    <b:Guid>{84B64F98-304B-40F1-AF6F-3DD1ED5D43E5}</b:Guid>
    <b:Author>
      <b:Author>
        <b:NameList>
          <b:Person>
            <b:Last>Dr. Schwichtenberg</b:Last>
            <b:First>Holger</b:First>
          </b:Person>
        </b:NameList>
      </b:Author>
    </b:Author>
    <b:Title>IT-Visions</b:Title>
    <b:InternetSiteTitle>Erklärung des Begriffs: Ressourcendatei</b:InternetSiteTitle>
    <b:YearAccessed>2018</b:YearAccessed>
    <b:MonthAccessed>Juni</b:MonthAccessed>
    <b:DayAccessed>29</b:DayAccessed>
    <b:URL>https://www.it-visions.de/glossar/alle/4133/Ressourcendatei.aspx</b:URL>
    <b:RefOrder>86</b:RefOrder>
  </b:Source>
  <b:Source>
    <b:Tag>Dev17</b:Tag>
    <b:SourceType>InternetSite</b:SourceType>
    <b:Guid>{A9527D9E-593C-47F1-A4E2-9206570AB9B1}</b:Guid>
    <b:Title>Dev Insider</b:Title>
    <b:InternetSiteTitle>Was ist Java-Programmierung?</b:InternetSiteTitle>
    <b:Year>2017</b:Year>
    <b:Month>Januar</b:Month>
    <b:Day>06</b:Day>
    <b:YearAccessed>2018</b:YearAccessed>
    <b:MonthAccessed>Juni</b:MonthAccessed>
    <b:DayAccessed>29</b:DayAccessed>
    <b:URL>https://www.dev-insider.de/was-ist-java-programmierung-a-569186/</b:URL>
    <b:Author>
      <b:Author>
        <b:NameList>
          <b:Person>
            <b:Last>Rentrop</b:Last>
            <b:First>Christian</b:First>
          </b:Person>
        </b:NameList>
      </b:Author>
    </b:Author>
    <b:RefOrder>36</b:RefOrder>
  </b:Source>
  <b:Source xmlns:b="http://schemas.openxmlformats.org/officeDocument/2006/bibliography">
    <b:Tag>Dev18</b:Tag>
    <b:SourceType>InternetSite</b:SourceType>
    <b:Guid>{6046E907-8A56-4142-984D-64F1392D03F8}</b:Guid>
    <b:Title>Dev Insider</b:Title>
    <b:InternetSiteTitle>Die JavaScript-Laufzeitumgebung Node.js</b:InternetSiteTitle>
    <b:Year>2018</b:Year>
    <b:Month>April</b:Month>
    <b:Day>02</b:Day>
    <b:YearAccessed>2018</b:YearAccessed>
    <b:MonthAccessed>Juni</b:MonthAccessed>
    <b:DayAccessed>29</b:DayAccessed>
    <b:URL>https://www.dev-insider.de/die-javascript-laufzeitumgebung-nodejs-a-695744/</b:URL>
    <b:Author>
      <b:Author>
        <b:NameList>
          <b:Person>
            <b:Last>Drilling</b:Last>
            <b:First>Thomas</b:First>
          </b:Person>
        </b:NameList>
      </b:Author>
    </b:Author>
    <b:RefOrder>37</b:RefOrder>
  </b:Source>
  <b:Source>
    <b:Tag>SAP161</b:Tag>
    <b:SourceType>InternetSite</b:SourceType>
    <b:Guid>{B501F9F2-63CC-451B-B408-E824D3EB9FC8}</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Author>
      <b:Author>
        <b:NameList>
          <b:Person>
            <b:Last>o.V.</b:Last>
          </b:Person>
        </b:NameList>
      </b:Author>
    </b:Author>
    <b:RefOrder>90</b:RefOrder>
  </b:Source>
  <b:Source>
    <b:Tag>webIDE</b:Tag>
    <b:SourceType>InternetSite</b:SourceType>
    <b:Guid>{9196B4DB-0939-41CB-9F02-55055C751650}</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Author>
      <b:Author>
        <b:NameList>
          <b:Person>
            <b:Last>o.V.</b:Last>
          </b:Person>
        </b:NameList>
      </b:Author>
    </b:Author>
    <b:RefOrder>89</b:RefOrder>
  </b:Source>
  <b:Source>
    <b:Tag>Fioricache</b:Tag>
    <b:SourceType>InternetSite</b:SourceType>
    <b:Guid>{9F2A24FF-0503-41CA-9AEE-6DDCA6F142E0}</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Author>
      <b:Author>
        <b:NameList>
          <b:Person>
            <b:Last>o.V.</b:Last>
          </b:Person>
        </b:NameList>
      </b:Author>
    </b:Author>
    <b:RefOrder>98</b:RefOrder>
  </b:Source>
  <b:Source>
    <b:Tag>SAP1815</b:Tag>
    <b:SourceType>InternetSite</b:SourceType>
    <b:Guid>{B30AC50F-C3DA-493B-97DD-1AB0CEBB4588}</b:Guid>
    <b:Title>SAP Blog</b:Title>
    <b:InternetSiteTitle>Use of Fragments in SAPUI5 (Reusability)</b:InternetSiteTitle>
    <b:Year>2018</b:Year>
    <b:Month>Mai</b:Month>
    <b:Day>21</b:Day>
    <b:YearAccessed>2018</b:YearAccessed>
    <b:MonthAccessed>Juli</b:MonthAccessed>
    <b:DayAccessed>01</b:DayAccessed>
    <b:URL>https://blogs.sap.com/2015/05/21/use-of-fragments-in-sapui5-reusability/</b:URL>
    <b:Author>
      <b:Author>
        <b:NameList>
          <b:Person>
            <b:Last>o.V.</b:Last>
          </b:Person>
        </b:NameList>
      </b:Author>
    </b:Author>
    <b:RefOrder>99</b:RefOrder>
  </b:Source>
  <b:Source>
    <b:Tag>Kas13</b:Tag>
    <b:SourceType>InternetSite</b:SourceType>
    <b:Guid>{077F8328-E2C0-49CA-B802-96EC67562DDF}</b:Guid>
    <b:Title>Kaspersky</b:Title>
    <b:InternetSiteTitle>Was ist eine Man-in-the-Middle-Attacke?</b:InternetSiteTitle>
    <b:Year>2013</b:Year>
    <b:Month>April</b:Month>
    <b:Day>10</b:Day>
    <b:YearAccessed>2018</b:YearAccessed>
    <b:MonthAccessed>Juni</b:MonthAccessed>
    <b:DayAccessed>26</b:DayAccessed>
    <b:URL>https://www.kaspersky.de/blog/was-ist-eine-man-in-the-middle-attacke/905/</b:URL>
    <b:Author>
      <b:Author>
        <b:NameList>
          <b:Person>
            <b:Last>Malenkovich</b:Last>
            <b:First>Serge</b:First>
          </b:Person>
        </b:NameList>
      </b:Author>
    </b:Author>
    <b:RefOrder>59</b:RefOrder>
  </b:Source>
  <b:Source>
    <b:Tag>GSL181</b:Tag>
    <b:SourceType>InternetSite</b:SourceType>
    <b:Guid>{E466C45E-2E53-4912-B688-07F922233580}</b:Guid>
    <b:Title>GS Lexikon</b:Title>
    <b:InternetSiteTitle>Blog</b:InternetSiteTitle>
    <b:YearAccessed>2018</b:YearAccessed>
    <b:MonthAccessed>Juli</b:MonthAccessed>
    <b:DayAccessed>01</b:DayAccessed>
    <b:URL>https://www.gruenderszene.de/lexikon/begriffe/blog</b:URL>
    <b:Author>
      <b:Author>
        <b:NameList>
          <b:Person>
            <b:Last>Kaczmarek</b:Last>
            <b:First>Joel</b:First>
          </b:Person>
        </b:NameList>
      </b:Author>
    </b:Author>
    <b:RefOrder>103</b:RefOrder>
  </b:Source>
  <b:Source>
    <b:Tag>GSL18</b:Tag>
    <b:SourceType>InternetSite</b:SourceType>
    <b:Guid>{55DBCAF3-04EC-421F-B157-5BCC4289E37E}</b:Guid>
    <b:Title>GS Lexikon</b:Title>
    <b:InternetSiteTitle>Cookie</b:InternetSiteTitle>
    <b:YearAccessed>2018</b:YearAccessed>
    <b:MonthAccessed>Juni</b:MonthAccessed>
    <b:DayAccessed>28</b:DayAccessed>
    <b:URL>https://www.gruenderszene.de/lexikon/begriffe/cookie</b:URL>
    <b:Author>
      <b:Author>
        <b:NameList>
          <b:Person>
            <b:Last>Rieschel</b:Last>
            <b:First>Sebastian</b:First>
          </b:Person>
        </b:NameList>
      </b:Author>
    </b:Author>
    <b:RefOrder>77</b:RefOrder>
  </b:Source>
  <b:Source>
    <b:Tag>htt2</b:Tag>
    <b:SourceType>InternetSite</b:SourceType>
    <b:Guid>{2DE1397C-E2D6-4091-A21B-9650E6B260E7}</b:Guid>
    <b:URL>https://www.slideshare.net/IBSolutionGmbH/integration-von-cloud-und-onpremise-mit-der-sap-hana-cloud-platform</b:URL>
    <b:Author>
      <b:Author>
        <b:NameList>
          <b:Person>
            <b:Last>Esch</b:Last>
            <b:First>Sebastian</b:First>
          </b:Person>
        </b:NameList>
      </b:Author>
    </b:Author>
    <b:ProductionCompany>IBsolution GmbH</b:ProductionCompany>
    <b:Year>2016</b:Year>
    <b:Month>OOktober</b:Month>
    <b:Day>27</b:Day>
    <b:YearAccessed>2018</b:YearAccessed>
    <b:MonthAccessed>Mai</b:MonthAccessed>
    <b:DayAccessed>17</b:DayAccessed>
    <b:RefOrder>58</b:RefOrder>
  </b:Source>
  <b:Source>
    <b:Tag>Aut02</b:Tag>
    <b:SourceType>InternetSite</b:SourceType>
    <b:Guid>{A1CCB333-1D61-4EF2-9F37-6934C61D8414}</b:Guid>
    <b:Year>2002</b:Year>
    <b:InternetSiteTitle>Drei auf einer Plattform</b:InternetSiteTitle>
    <b:Month>April</b:Month>
    <b:Day>05</b:Day>
    <b:YearAccessed>2018</b:YearAccessed>
    <b:MonthAccessed>April</b:MonthAccessed>
    <b:DayAccessed>11</b:DayAccessed>
    <b:URL>http://www.autobild.de/artikel/seat-ibiza-gegen-skoda-fabia-und-vw-polo-36151.html</b:URL>
    <b:Author>
      <b:Author>
        <b:Corporate>Autobild</b:Corporate>
      </b:Author>
    </b:Author>
    <b:RefOrder>13</b:RefOrder>
  </b:Source>
  <b:Source>
    <b:Tag>Chi12</b:Tag>
    <b:SourceType>InternetSite</b:SourceType>
    <b:Guid>{390B4116-AF17-4DD9-8254-E69FA71DC979}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Author>
      <b:Author>
        <b:NameList>
          <b:Person>
            <b:Last>Masiero</b:Last>
            <b:First>Manuel</b:First>
          </b:Person>
        </b:NameList>
      </b:Author>
    </b:Author>
    <b:RefOrder>41</b:RefOrder>
  </b:Source>
  <b:Source>
    <b:Tag>Dud18</b:Tag>
    <b:SourceType>InternetSite</b:SourceType>
    <b:Guid>{46132577-5B90-417A-8228-F83B90162211}</b:Guid>
    <b:InternetSiteTitle>Look-and-feel, Look-and-Feel, das</b:InternetSiteTitle>
    <b:YearAccessed>2018</b:YearAccessed>
    <b:MonthAccessed>Juni</b:MonthAccessed>
    <b:DayAccessed>27</b:DayAccessed>
    <b:URL>https://www.duden.de/rechtschreibung/Look_and_feel</b:URL>
    <b:Author>
      <b:Author>
        <b:NameList>
          <b:Person>
            <b:Last>Duden</b:Last>
          </b:Person>
        </b:NameList>
      </b:Author>
    </b:Author>
    <b:RefOrder>64</b:RefOrder>
  </b:Source>
  <b:Source>
    <b:Tag>Ein18</b:Tag>
    <b:SourceType>InternetSite</b:SourceType>
    <b:Guid>{BB6880AA-4685-4F4D-A052-88A7B8EBB725}</b:Guid>
    <b:Title>Einführung in JSON</b:Title>
    <b:YearAccessed>2018</b:YearAccessed>
    <b:MonthAccessed>Juni</b:MonthAccessed>
    <b:DayAccessed>29</b:DayAccessed>
    <b:URL>https://www.json.org/json-de.html</b:URL>
    <b:Author>
      <b:Author>
        <b:NameList>
          <b:Person>
            <b:Last>o.V.</b:Last>
          </b:Person>
        </b:NameList>
      </b:Author>
    </b:Author>
    <b:RefOrder>87</b:RefOrder>
  </b:Source>
  <b:Source>
    <b:Tag>Aug17</b:Tag>
    <b:SourceType>InternetSite</b:SourceType>
    <b:Guid>{091A4C3D-0D3C-4AE8-9BF4-4F60435A780A}</b:Guid>
    <b:Author>
      <b:Author>
        <b:NameList>
          <b:Person>
            <b:Last>il1411</b:Last>
          </b:Person>
        </b:NameList>
      </b:Author>
    </b:Author>
    <b:Title>Dev Insider</b:Title>
    <b:InternetSiteTitle>Was sind Microservices?</b:InternetSiteTitle>
    <b:Year>2017</b:Year>
    <b:Month>August</b:Month>
    <b:Day>25</b:Day>
    <b:YearAccessed>2018</b:YearAccessed>
    <b:MonthAccessed>Juni</b:MonthAccessed>
    <b:DayAccessed>26</b:DayAccessed>
    <b:URL>https://www.dev-insider.de/was-sind-microservices-a-634583/</b:URL>
    <b:RefOrder>32</b:RefOrder>
  </b:Source>
  <b:Source>
    <b:Tag>Aug171</b:Tag>
    <b:SourceType>InternetSite</b:SourceType>
    <b:Guid>{4B565750-FFEB-4889-BD2B-723059EFBCDE}</b:Guid>
    <b:Author>
      <b:Author>
        <b:NameList>
          <b:Person>
            <b:Last>tutanch</b:Last>
          </b:Person>
        </b:NameList>
      </b:Author>
    </b:Author>
    <b:Title>Dev Insider</b:Title>
    <b:InternetSiteTitle>Was ist HTML5?</b:InternetSiteTitle>
    <b:Year>2017</b:Year>
    <b:Month>März</b:Month>
    <b:Day>10</b:Day>
    <b:YearAccessed>2018</b:YearAccessed>
    <b:MonthAccessed>Juni</b:MonthAccessed>
    <b:DayAccessed>29</b:DayAccessed>
    <b:URL>https://www.dev-insider.de/was-ist-html5-a-584719/</b:URL>
    <b:RefOrder>43</b:RefOrder>
  </b:Source>
  <b:Source>
    <b:Tag>Wik1810</b:Tag>
    <b:SourceType>InternetSite</b:SourceType>
    <b:Guid>{4FFDBED5-4A44-422B-92D9-BC024EA59429}</b:Guid>
    <b:Author>
      <b:Author>
        <b:Corporate>Wikipedia</b:Corporate>
      </b:Author>
    </b:Author>
    <b:Title>Funktion (Programmierung)</b:Title>
    <b:Year>2018</b:Year>
    <b:Month>Mai</b:Month>
    <b:Day>29</b:Day>
    <b:YearAccessed>2018</b:YearAccessed>
    <b:MonthAccessed>Juli</b:MonthAccessed>
    <b:DayAccessed>02</b:DayAccessed>
    <b:URL>https://de.wikipedia.org/wiki/Funktion_(Programmierung)</b:URL>
    <b:RefOrder>1</b:RefOrder>
  </b:Source>
  <b:Source>
    <b:Tag>Gei18</b:Tag>
    <b:SourceType>InternetSite</b:SourceType>
    <b:Guid>{7CBEC2D5-C1B3-4BB2-8CAD-418FA7FBB650}</b:Guid>
    <b:Author>
      <b:Author>
        <b:NameList>
          <b:Person>
            <b:Last>Geierhos</b:Last>
            <b:First>Michaela</b:First>
          </b:Person>
          <b:Person>
            <b:Last>Bäumer</b:Last>
            <b:Middle>S.</b:Middle>
            <b:First>Frederik</b:First>
          </b:Person>
        </b:NameList>
      </b:Author>
    </b:Author>
    <b:Title>Enzyklopädie der Wirtschaftsinformatik</b:Title>
    <b:InternetSiteTitle>Text Mining</b:InternetSiteTitle>
    <b:Year>2018</b:Year>
    <b:Month>Februar</b:Month>
    <b:Day>04</b:Day>
    <b:YearAccessed>2018</b:YearAccessed>
    <b:MonthAccessed>Juli</b:MonthAccessed>
    <b:DayAccessed>02</b:DayAccessed>
    <b:URL>http://www.enzyklopaedie-der-wirtschaftsinformatik.de/lexikon/technologien-methoden/KI-und-Softcomputing/text-mining</b:URL>
    <b:RefOrder>27</b:RefOrder>
  </b:Source>
  <b:Source>
    <b:Tag>Ap17</b:Tag>
    <b:SourceType>InternetSite</b:SourceType>
    <b:Guid>{5A2B62F2-CCE7-4CCF-B6D3-0DD7563CC5B3}</b:Guid>
    <b:InternetSiteTitle>Native Apps vs. Web Apps - Unterschiede und Vorteile</b:InternetSiteTitle>
    <b:Year>2017</b:Year>
    <b:Month>April</b:Month>
    <b:Day>28</b:Day>
    <b:YearAccessed>2018</b:YearAccessed>
    <b:MonthAccessed>Juni</b:MonthAccessed>
    <b:DayAccessed>26</b:DayAccessed>
    <b:URL>https://app-entwickler-verzeichnis.de/faq-app-entwicklung/11-definitionen/586-unterschiede-und-vergleich-native-apps-vs-web-apps-2</b:URL>
    <b:Author>
      <b:Author>
        <b:Corporate>App Entwickler Verzeichnis</b:Corporate>
      </b:Author>
    </b:Author>
    <b:RefOrder>33</b:RefOrder>
  </b:Source>
</b:Sources>
</file>

<file path=customXml/itemProps1.xml><?xml version="1.0" encoding="utf-8"?>
<ds:datastoreItem xmlns:ds="http://schemas.openxmlformats.org/officeDocument/2006/customXml" ds:itemID="{8FDB3776-225F-472D-8852-A457A68B5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25272</Words>
  <Characters>159216</Characters>
  <Application>Microsoft Office Word</Application>
  <DocSecurity>0</DocSecurity>
  <Lines>1326</Lines>
  <Paragraphs>368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184120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Lippmann, Daniel, NMU-CT</cp:lastModifiedBy>
  <cp:revision>3</cp:revision>
  <cp:lastPrinted>2018-07-04T04:12:00Z</cp:lastPrinted>
  <dcterms:created xsi:type="dcterms:W3CDTF">2018-07-06T07:27:00Z</dcterms:created>
  <dcterms:modified xsi:type="dcterms:W3CDTF">2018-07-06T07:27:00Z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